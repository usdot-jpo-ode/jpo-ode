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431257" w14:textId="77777777" w:rsidR="00314B85" w:rsidRPr="00AC61F8" w:rsidRDefault="00314B85" w:rsidP="00314B85">
      <w:pPr>
        <w:pStyle w:val="NormalArial11"/>
        <w:ind w:left="2880"/>
        <w:jc w:val="left"/>
        <w:rPr>
          <w:b/>
        </w:rPr>
      </w:pPr>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5F1B9D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79576E4B" w:rsidR="00314B85" w:rsidRPr="00AC61F8" w:rsidRDefault="00C26C45" w:rsidP="00314B85">
      <w:pPr>
        <w:pStyle w:val="NormalArial11"/>
        <w:spacing w:before="0" w:after="0"/>
        <w:ind w:left="2880"/>
        <w:jc w:val="left"/>
        <w:rPr>
          <w:b/>
          <w:color w:val="0070C0"/>
          <w:sz w:val="48"/>
          <w:szCs w:val="48"/>
        </w:rPr>
      </w:pPr>
      <w:r>
        <w:rPr>
          <w:b/>
          <w:color w:val="0070C0"/>
          <w:sz w:val="48"/>
          <w:szCs w:val="48"/>
        </w:rPr>
        <w:t>User Guide</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07669DCF"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r w:rsidR="006A5B50">
        <w:rPr>
          <w:b/>
          <w:noProof/>
          <w:color w:val="0070C0"/>
        </w:rPr>
        <w:t>October 6, 2017</w:t>
      </w:r>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D47340">
          <w:headerReference w:type="default" r:id="rId12"/>
          <w:footerReference w:type="default" r:id="rId13"/>
          <w:headerReference w:type="first" r:id="rId14"/>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5735E7" w:rsidRDefault="005735E7" w:rsidP="00314B85">
                            <w:pPr>
                              <w:pStyle w:val="BAHOfficeAddressBAH"/>
                              <w:rPr>
                                <w:b/>
                                <w:bCs/>
                              </w:rPr>
                            </w:pPr>
                            <w:r>
                              <w:rPr>
                                <w:b/>
                                <w:bCs/>
                              </w:rPr>
                              <w:t>Booz Allen Hamilton</w:t>
                            </w:r>
                          </w:p>
                          <w:p w14:paraId="5FB437CA" w14:textId="77777777" w:rsidR="005735E7" w:rsidRDefault="005735E7" w:rsidP="00314B85">
                            <w:pPr>
                              <w:pStyle w:val="BAHOfficeAddressBAH"/>
                            </w:pPr>
                            <w:r>
                              <w:t>8283 Greensboro Drive</w:t>
                            </w:r>
                          </w:p>
                          <w:p w14:paraId="1FCD3473" w14:textId="77777777" w:rsidR="005735E7" w:rsidRDefault="005735E7" w:rsidP="00314B85">
                            <w:pPr>
                              <w:pStyle w:val="BAHOfficeAddressBAH"/>
                            </w:pPr>
                            <w:r>
                              <w:t>McLean, VA 22102-3838</w:t>
                            </w:r>
                          </w:p>
                          <w:p w14:paraId="1E61E11E" w14:textId="77777777" w:rsidR="005735E7" w:rsidRDefault="005735E7" w:rsidP="00314B85">
                            <w:pPr>
                              <w:pStyle w:val="BAHOfficeAddressBAH"/>
                            </w:pPr>
                            <w:r>
                              <w:t>Tel 703-902-5000</w:t>
                            </w:r>
                          </w:p>
                          <w:p w14:paraId="2C05FE5D" w14:textId="77777777" w:rsidR="005735E7" w:rsidRDefault="005735E7" w:rsidP="00314B85">
                            <w:pPr>
                              <w:pStyle w:val="BAHOfficeAddressLastBAH"/>
                            </w:pPr>
                            <w:r>
                              <w:t>Fax 703-902-3333</w:t>
                            </w:r>
                          </w:p>
                          <w:p w14:paraId="7CFBEDAE" w14:textId="77777777" w:rsidR="005735E7" w:rsidRDefault="005735E7" w:rsidP="00314B85">
                            <w:pPr>
                              <w:pStyle w:val="BAHURLBAH"/>
                              <w:spacing w:after="120"/>
                              <w:rPr>
                                <w:i/>
                                <w:iCs/>
                              </w:rPr>
                            </w:pPr>
                            <w:hyperlink r:id="rId15" w:history="1">
                              <w:r>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l,21600r21600,l216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TtAIAALs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" filled="f" stroked="f">
                <v:textbox>
                  <w:txbxContent>
                    <w:p w14:paraId="180DAD0B" w14:textId="77777777" w:rsidR="005735E7" w:rsidRDefault="005735E7" w:rsidP="00314B85">
                      <w:pPr>
                        <w:pStyle w:val="BAHOfficeAddressBAH"/>
                        <w:rPr>
                          <w:b/>
                          <w:bCs/>
                        </w:rPr>
                      </w:pPr>
                      <w:r>
                        <w:rPr>
                          <w:b/>
                          <w:bCs/>
                        </w:rPr>
                        <w:t>Booz Allen Hamilton</w:t>
                      </w:r>
                    </w:p>
                    <w:p w14:paraId="5FB437CA" w14:textId="77777777" w:rsidR="005735E7" w:rsidRDefault="005735E7" w:rsidP="00314B85">
                      <w:pPr>
                        <w:pStyle w:val="BAHOfficeAddressBAH"/>
                      </w:pPr>
                      <w:r>
                        <w:t>8283 Greensboro Drive</w:t>
                      </w:r>
                    </w:p>
                    <w:p w14:paraId="1FCD3473" w14:textId="77777777" w:rsidR="005735E7" w:rsidRDefault="005735E7" w:rsidP="00314B85">
                      <w:pPr>
                        <w:pStyle w:val="BAHOfficeAddressBAH"/>
                      </w:pPr>
                      <w:r>
                        <w:t>McLean, VA 22102-3838</w:t>
                      </w:r>
                    </w:p>
                    <w:p w14:paraId="1E61E11E" w14:textId="77777777" w:rsidR="005735E7" w:rsidRDefault="005735E7" w:rsidP="00314B85">
                      <w:pPr>
                        <w:pStyle w:val="BAHOfficeAddressBAH"/>
                      </w:pPr>
                      <w:r>
                        <w:t>Tel 703-902-5000</w:t>
                      </w:r>
                    </w:p>
                    <w:p w14:paraId="2C05FE5D" w14:textId="77777777" w:rsidR="005735E7" w:rsidRDefault="005735E7" w:rsidP="00314B85">
                      <w:pPr>
                        <w:pStyle w:val="BAHOfficeAddressLastBAH"/>
                      </w:pPr>
                      <w:r>
                        <w:t>Fax 703-902-3333</w:t>
                      </w:r>
                    </w:p>
                    <w:p w14:paraId="7CFBEDAE" w14:textId="77777777" w:rsidR="005735E7" w:rsidRDefault="005735E7" w:rsidP="00314B85">
                      <w:pPr>
                        <w:pStyle w:val="BAHURLBAH"/>
                        <w:spacing w:after="120"/>
                        <w:rPr>
                          <w:i/>
                          <w:iCs/>
                        </w:rPr>
                      </w:pPr>
                      <w:hyperlink r:id="rId16" w:history="1">
                        <w:r>
                          <w:rPr>
                            <w:rStyle w:val="Hyperlink"/>
                          </w:rPr>
                          <w:t>www.boozallen.com</w:t>
                        </w:r>
                      </w:hyperlink>
                    </w:p>
                  </w:txbxContent>
                </v:textbox>
              </v:shape>
            </w:pict>
          </mc:Fallback>
        </mc:AlternateContent>
      </w:r>
    </w:p>
    <w:sdt>
      <w:sdtPr>
        <w:rPr>
          <w:rFonts w:asciiTheme="minorHAnsi" w:eastAsiaTheme="minorEastAsia" w:hAnsiTheme="minorHAnsi" w:cstheme="minorBidi"/>
          <w:b w:val="0"/>
          <w:caps/>
          <w:color w:val="auto"/>
          <w:spacing w:val="0"/>
          <w:sz w:val="22"/>
          <w:szCs w:val="22"/>
        </w:rPr>
        <w:id w:val="756867915"/>
        <w:docPartObj>
          <w:docPartGallery w:val="Table of Contents"/>
          <w:docPartUnique/>
        </w:docPartObj>
      </w:sdtPr>
      <w:sdtEndPr>
        <w:rPr>
          <w:bCs/>
          <w:caps w:val="0"/>
          <w:noProof/>
        </w:rPr>
      </w:sdtEndPr>
      <w:sdtContent>
        <w:p w14:paraId="1AA9898A" w14:textId="77777777" w:rsidR="002A65E2" w:rsidRDefault="002A65E2" w:rsidP="002A65E2">
          <w:pPr>
            <w:pStyle w:val="TOCHeading"/>
            <w:numPr>
              <w:ilvl w:val="0"/>
              <w:numId w:val="0"/>
            </w:numPr>
            <w:rPr>
              <w:b w:val="0"/>
              <w:caps/>
            </w:rPr>
          </w:pPr>
        </w:p>
        <w:p w14:paraId="750E3DD5" w14:textId="77777777" w:rsidR="00CE5487" w:rsidRDefault="00CE5487" w:rsidP="00CE5487">
          <w:pPr>
            <w:pStyle w:val="TOCHeading"/>
            <w:numPr>
              <w:ilvl w:val="0"/>
              <w:numId w:val="0"/>
            </w:numPr>
          </w:pPr>
          <w:r>
            <w:t>Contents</w:t>
          </w:r>
        </w:p>
        <w:p w14:paraId="525208AF" w14:textId="4A7E6B9D" w:rsidR="0015095E"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483908129" w:history="1">
            <w:r w:rsidR="0015095E" w:rsidRPr="00184821">
              <w:rPr>
                <w:rStyle w:val="Hyperlink"/>
                <w:noProof/>
              </w:rPr>
              <w:t>Version History</w:t>
            </w:r>
            <w:r w:rsidR="0015095E">
              <w:rPr>
                <w:noProof/>
                <w:webHidden/>
              </w:rPr>
              <w:tab/>
            </w:r>
            <w:r w:rsidR="0015095E">
              <w:rPr>
                <w:noProof/>
                <w:webHidden/>
              </w:rPr>
              <w:fldChar w:fldCharType="begin"/>
            </w:r>
            <w:r w:rsidR="0015095E">
              <w:rPr>
                <w:noProof/>
                <w:webHidden/>
              </w:rPr>
              <w:instrText xml:space="preserve"> PAGEREF _Toc483908129 \h </w:instrText>
            </w:r>
            <w:r w:rsidR="0015095E">
              <w:rPr>
                <w:noProof/>
                <w:webHidden/>
              </w:rPr>
            </w:r>
            <w:r w:rsidR="0015095E">
              <w:rPr>
                <w:noProof/>
                <w:webHidden/>
              </w:rPr>
              <w:fldChar w:fldCharType="separate"/>
            </w:r>
            <w:r w:rsidR="0015095E">
              <w:rPr>
                <w:noProof/>
                <w:webHidden/>
              </w:rPr>
              <w:t>6</w:t>
            </w:r>
            <w:r w:rsidR="0015095E">
              <w:rPr>
                <w:noProof/>
                <w:webHidden/>
              </w:rPr>
              <w:fldChar w:fldCharType="end"/>
            </w:r>
          </w:hyperlink>
        </w:p>
        <w:p w14:paraId="3023F5DF" w14:textId="7CE442FB" w:rsidR="0015095E" w:rsidRDefault="005735E7">
          <w:pPr>
            <w:pStyle w:val="TOC1"/>
            <w:tabs>
              <w:tab w:val="left" w:pos="480"/>
              <w:tab w:val="right" w:leader="dot" w:pos="9350"/>
            </w:tabs>
            <w:rPr>
              <w:noProof/>
              <w:lang w:eastAsia="en-US"/>
            </w:rPr>
          </w:pPr>
          <w:hyperlink w:anchor="_Toc483908130" w:history="1">
            <w:r w:rsidR="0015095E" w:rsidRPr="00184821">
              <w:rPr>
                <w:rStyle w:val="Hyperlink"/>
                <w:noProof/>
              </w:rPr>
              <w:t>1</w:t>
            </w:r>
            <w:r w:rsidR="0015095E">
              <w:rPr>
                <w:noProof/>
                <w:lang w:eastAsia="en-US"/>
              </w:rPr>
              <w:tab/>
            </w:r>
            <w:r w:rsidR="0015095E" w:rsidRPr="00184821">
              <w:rPr>
                <w:rStyle w:val="Hyperlink"/>
                <w:noProof/>
              </w:rPr>
              <w:t>Introduction</w:t>
            </w:r>
            <w:r w:rsidR="0015095E">
              <w:rPr>
                <w:noProof/>
                <w:webHidden/>
              </w:rPr>
              <w:tab/>
            </w:r>
            <w:r w:rsidR="0015095E">
              <w:rPr>
                <w:noProof/>
                <w:webHidden/>
              </w:rPr>
              <w:fldChar w:fldCharType="begin"/>
            </w:r>
            <w:r w:rsidR="0015095E">
              <w:rPr>
                <w:noProof/>
                <w:webHidden/>
              </w:rPr>
              <w:instrText xml:space="preserve"> PAGEREF _Toc483908130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6E9C2CBF" w14:textId="12AEB57E" w:rsidR="0015095E" w:rsidRDefault="005735E7">
          <w:pPr>
            <w:pStyle w:val="TOC1"/>
            <w:tabs>
              <w:tab w:val="left" w:pos="480"/>
              <w:tab w:val="right" w:leader="dot" w:pos="9350"/>
            </w:tabs>
            <w:rPr>
              <w:noProof/>
              <w:lang w:eastAsia="en-US"/>
            </w:rPr>
          </w:pPr>
          <w:hyperlink w:anchor="_Toc483908131" w:history="1">
            <w:r w:rsidR="0015095E" w:rsidRPr="00184821">
              <w:rPr>
                <w:rStyle w:val="Hyperlink"/>
                <w:noProof/>
              </w:rPr>
              <w:t>2</w:t>
            </w:r>
            <w:r w:rsidR="0015095E">
              <w:rPr>
                <w:noProof/>
                <w:lang w:eastAsia="en-US"/>
              </w:rPr>
              <w:tab/>
            </w:r>
            <w:r w:rsidR="0015095E" w:rsidRPr="00184821">
              <w:rPr>
                <w:rStyle w:val="Hyperlink"/>
                <w:noProof/>
              </w:rPr>
              <w:t>Project Overview</w:t>
            </w:r>
            <w:r w:rsidR="0015095E">
              <w:rPr>
                <w:noProof/>
                <w:webHidden/>
              </w:rPr>
              <w:tab/>
            </w:r>
            <w:r w:rsidR="0015095E">
              <w:rPr>
                <w:noProof/>
                <w:webHidden/>
              </w:rPr>
              <w:fldChar w:fldCharType="begin"/>
            </w:r>
            <w:r w:rsidR="0015095E">
              <w:rPr>
                <w:noProof/>
                <w:webHidden/>
              </w:rPr>
              <w:instrText xml:space="preserve"> PAGEREF _Toc483908131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786D9930" w14:textId="288E4CF9" w:rsidR="0015095E" w:rsidRDefault="005735E7">
          <w:pPr>
            <w:pStyle w:val="TOC1"/>
            <w:tabs>
              <w:tab w:val="left" w:pos="480"/>
              <w:tab w:val="right" w:leader="dot" w:pos="9350"/>
            </w:tabs>
            <w:rPr>
              <w:noProof/>
              <w:lang w:eastAsia="en-US"/>
            </w:rPr>
          </w:pPr>
          <w:hyperlink w:anchor="_Toc483908132" w:history="1">
            <w:r w:rsidR="0015095E" w:rsidRPr="00184821">
              <w:rPr>
                <w:rStyle w:val="Hyperlink"/>
                <w:noProof/>
              </w:rPr>
              <w:t>3</w:t>
            </w:r>
            <w:r w:rsidR="0015095E">
              <w:rPr>
                <w:noProof/>
                <w:lang w:eastAsia="en-US"/>
              </w:rPr>
              <w:tab/>
            </w:r>
            <w:r w:rsidR="0015095E" w:rsidRPr="00184821">
              <w:rPr>
                <w:rStyle w:val="Hyperlink"/>
                <w:noProof/>
              </w:rPr>
              <w:t>System Overview</w:t>
            </w:r>
            <w:r w:rsidR="0015095E">
              <w:rPr>
                <w:noProof/>
                <w:webHidden/>
              </w:rPr>
              <w:tab/>
            </w:r>
            <w:r w:rsidR="0015095E">
              <w:rPr>
                <w:noProof/>
                <w:webHidden/>
              </w:rPr>
              <w:fldChar w:fldCharType="begin"/>
            </w:r>
            <w:r w:rsidR="0015095E">
              <w:rPr>
                <w:noProof/>
                <w:webHidden/>
              </w:rPr>
              <w:instrText xml:space="preserve"> PAGEREF _Toc483908132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1F9AC5BE" w14:textId="30CCFF0A" w:rsidR="0015095E" w:rsidRDefault="005735E7">
          <w:pPr>
            <w:pStyle w:val="TOC1"/>
            <w:tabs>
              <w:tab w:val="left" w:pos="480"/>
              <w:tab w:val="right" w:leader="dot" w:pos="9350"/>
            </w:tabs>
            <w:rPr>
              <w:noProof/>
              <w:lang w:eastAsia="en-US"/>
            </w:rPr>
          </w:pPr>
          <w:hyperlink w:anchor="_Toc483908133" w:history="1">
            <w:r w:rsidR="0015095E" w:rsidRPr="00184821">
              <w:rPr>
                <w:rStyle w:val="Hyperlink"/>
                <w:noProof/>
              </w:rPr>
              <w:t>4</w:t>
            </w:r>
            <w:r w:rsidR="0015095E">
              <w:rPr>
                <w:noProof/>
                <w:lang w:eastAsia="en-US"/>
              </w:rPr>
              <w:tab/>
            </w:r>
            <w:r w:rsidR="0015095E" w:rsidRPr="00184821">
              <w:rPr>
                <w:rStyle w:val="Hyperlink"/>
                <w:noProof/>
              </w:rPr>
              <w:t>Audience</w:t>
            </w:r>
            <w:r w:rsidR="0015095E">
              <w:rPr>
                <w:noProof/>
                <w:webHidden/>
              </w:rPr>
              <w:tab/>
            </w:r>
            <w:r w:rsidR="0015095E">
              <w:rPr>
                <w:noProof/>
                <w:webHidden/>
              </w:rPr>
              <w:fldChar w:fldCharType="begin"/>
            </w:r>
            <w:r w:rsidR="0015095E">
              <w:rPr>
                <w:noProof/>
                <w:webHidden/>
              </w:rPr>
              <w:instrText xml:space="preserve"> PAGEREF _Toc483908133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0FA0D4E1" w14:textId="7EADD371" w:rsidR="0015095E" w:rsidRDefault="005735E7">
          <w:pPr>
            <w:pStyle w:val="TOC1"/>
            <w:tabs>
              <w:tab w:val="left" w:pos="480"/>
              <w:tab w:val="right" w:leader="dot" w:pos="9350"/>
            </w:tabs>
            <w:rPr>
              <w:noProof/>
              <w:lang w:eastAsia="en-US"/>
            </w:rPr>
          </w:pPr>
          <w:hyperlink w:anchor="_Toc483908134" w:history="1">
            <w:r w:rsidR="0015095E" w:rsidRPr="00184821">
              <w:rPr>
                <w:rStyle w:val="Hyperlink"/>
                <w:noProof/>
              </w:rPr>
              <w:t>5</w:t>
            </w:r>
            <w:r w:rsidR="0015095E">
              <w:rPr>
                <w:noProof/>
                <w:lang w:eastAsia="en-US"/>
              </w:rPr>
              <w:tab/>
            </w:r>
            <w:r w:rsidR="0015095E" w:rsidRPr="00184821">
              <w:rPr>
                <w:rStyle w:val="Hyperlink"/>
                <w:noProof/>
              </w:rPr>
              <w:t>Glossary</w:t>
            </w:r>
            <w:r w:rsidR="0015095E">
              <w:rPr>
                <w:noProof/>
                <w:webHidden/>
              </w:rPr>
              <w:tab/>
            </w:r>
            <w:r w:rsidR="0015095E">
              <w:rPr>
                <w:noProof/>
                <w:webHidden/>
              </w:rPr>
              <w:fldChar w:fldCharType="begin"/>
            </w:r>
            <w:r w:rsidR="0015095E">
              <w:rPr>
                <w:noProof/>
                <w:webHidden/>
              </w:rPr>
              <w:instrText xml:space="preserve"> PAGEREF _Toc483908134 \h </w:instrText>
            </w:r>
            <w:r w:rsidR="0015095E">
              <w:rPr>
                <w:noProof/>
                <w:webHidden/>
              </w:rPr>
            </w:r>
            <w:r w:rsidR="0015095E">
              <w:rPr>
                <w:noProof/>
                <w:webHidden/>
              </w:rPr>
              <w:fldChar w:fldCharType="separate"/>
            </w:r>
            <w:r w:rsidR="0015095E">
              <w:rPr>
                <w:noProof/>
                <w:webHidden/>
              </w:rPr>
              <w:t>9</w:t>
            </w:r>
            <w:r w:rsidR="0015095E">
              <w:rPr>
                <w:noProof/>
                <w:webHidden/>
              </w:rPr>
              <w:fldChar w:fldCharType="end"/>
            </w:r>
          </w:hyperlink>
        </w:p>
        <w:p w14:paraId="281380D3" w14:textId="0915BEB1" w:rsidR="0015095E" w:rsidRDefault="005735E7">
          <w:pPr>
            <w:pStyle w:val="TOC1"/>
            <w:tabs>
              <w:tab w:val="left" w:pos="480"/>
              <w:tab w:val="right" w:leader="dot" w:pos="9350"/>
            </w:tabs>
            <w:rPr>
              <w:noProof/>
              <w:lang w:eastAsia="en-US"/>
            </w:rPr>
          </w:pPr>
          <w:hyperlink w:anchor="_Toc483908135" w:history="1">
            <w:r w:rsidR="0015095E" w:rsidRPr="00184821">
              <w:rPr>
                <w:rStyle w:val="Hyperlink"/>
                <w:noProof/>
              </w:rPr>
              <w:t>6</w:t>
            </w:r>
            <w:r w:rsidR="0015095E">
              <w:rPr>
                <w:noProof/>
                <w:lang w:eastAsia="en-US"/>
              </w:rPr>
              <w:tab/>
            </w:r>
            <w:r w:rsidR="0015095E" w:rsidRPr="00184821">
              <w:rPr>
                <w:rStyle w:val="Hyperlink"/>
                <w:noProof/>
              </w:rPr>
              <w:t>ODE DEVELOPMENT ENVIRONMENT</w:t>
            </w:r>
            <w:r w:rsidR="0015095E">
              <w:rPr>
                <w:noProof/>
                <w:webHidden/>
              </w:rPr>
              <w:tab/>
            </w:r>
            <w:r w:rsidR="0015095E">
              <w:rPr>
                <w:noProof/>
                <w:webHidden/>
              </w:rPr>
              <w:fldChar w:fldCharType="begin"/>
            </w:r>
            <w:r w:rsidR="0015095E">
              <w:rPr>
                <w:noProof/>
                <w:webHidden/>
              </w:rPr>
              <w:instrText xml:space="preserve"> PAGEREF _Toc483908135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0F41E444" w14:textId="5170C66A" w:rsidR="0015095E" w:rsidRDefault="005735E7">
          <w:pPr>
            <w:pStyle w:val="TOC2"/>
            <w:tabs>
              <w:tab w:val="left" w:pos="1080"/>
              <w:tab w:val="right" w:leader="dot" w:pos="9350"/>
            </w:tabs>
            <w:rPr>
              <w:noProof/>
              <w:lang w:eastAsia="en-US"/>
            </w:rPr>
          </w:pPr>
          <w:hyperlink w:anchor="_Toc483908136" w:history="1">
            <w:r w:rsidR="0015095E" w:rsidRPr="00184821">
              <w:rPr>
                <w:rStyle w:val="Hyperlink"/>
                <w:noProof/>
              </w:rPr>
              <w:t>6.1</w:t>
            </w:r>
            <w:r w:rsidR="0015095E">
              <w:rPr>
                <w:noProof/>
                <w:lang w:eastAsia="en-US"/>
              </w:rPr>
              <w:tab/>
            </w:r>
            <w:r w:rsidR="0015095E" w:rsidRPr="00184821">
              <w:rPr>
                <w:rStyle w:val="Hyperlink"/>
                <w:noProof/>
              </w:rPr>
              <w:t>Java Development Tools</w:t>
            </w:r>
            <w:r w:rsidR="0015095E">
              <w:rPr>
                <w:noProof/>
                <w:webHidden/>
              </w:rPr>
              <w:tab/>
            </w:r>
            <w:r w:rsidR="0015095E">
              <w:rPr>
                <w:noProof/>
                <w:webHidden/>
              </w:rPr>
              <w:fldChar w:fldCharType="begin"/>
            </w:r>
            <w:r w:rsidR="0015095E">
              <w:rPr>
                <w:noProof/>
                <w:webHidden/>
              </w:rPr>
              <w:instrText xml:space="preserve"> PAGEREF _Toc483908136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DDEAE5C" w14:textId="169DDADD" w:rsidR="0015095E" w:rsidRDefault="005735E7">
          <w:pPr>
            <w:pStyle w:val="TOC2"/>
            <w:tabs>
              <w:tab w:val="left" w:pos="1080"/>
              <w:tab w:val="right" w:leader="dot" w:pos="9350"/>
            </w:tabs>
            <w:rPr>
              <w:noProof/>
              <w:lang w:eastAsia="en-US"/>
            </w:rPr>
          </w:pPr>
          <w:hyperlink w:anchor="_Toc483908137" w:history="1">
            <w:r w:rsidR="0015095E" w:rsidRPr="00184821">
              <w:rPr>
                <w:rStyle w:val="Hyperlink"/>
                <w:noProof/>
              </w:rPr>
              <w:t>6.2</w:t>
            </w:r>
            <w:r w:rsidR="0015095E">
              <w:rPr>
                <w:noProof/>
                <w:lang w:eastAsia="en-US"/>
              </w:rPr>
              <w:tab/>
            </w:r>
            <w:r w:rsidR="0015095E" w:rsidRPr="00184821">
              <w:rPr>
                <w:rStyle w:val="Hyperlink"/>
                <w:noProof/>
              </w:rPr>
              <w:t>Java</w:t>
            </w:r>
            <w:r w:rsidR="0015095E">
              <w:rPr>
                <w:noProof/>
                <w:webHidden/>
              </w:rPr>
              <w:tab/>
            </w:r>
            <w:r w:rsidR="0015095E">
              <w:rPr>
                <w:noProof/>
                <w:webHidden/>
              </w:rPr>
              <w:fldChar w:fldCharType="begin"/>
            </w:r>
            <w:r w:rsidR="0015095E">
              <w:rPr>
                <w:noProof/>
                <w:webHidden/>
              </w:rPr>
              <w:instrText xml:space="preserve"> PAGEREF _Toc483908137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12D3FF54" w14:textId="47B1CE2A" w:rsidR="0015095E" w:rsidRDefault="005735E7">
          <w:pPr>
            <w:pStyle w:val="TOC2"/>
            <w:tabs>
              <w:tab w:val="left" w:pos="1080"/>
              <w:tab w:val="right" w:leader="dot" w:pos="9350"/>
            </w:tabs>
            <w:rPr>
              <w:noProof/>
              <w:lang w:eastAsia="en-US"/>
            </w:rPr>
          </w:pPr>
          <w:hyperlink w:anchor="_Toc483908138" w:history="1">
            <w:r w:rsidR="0015095E" w:rsidRPr="00184821">
              <w:rPr>
                <w:rStyle w:val="Hyperlink"/>
                <w:noProof/>
              </w:rPr>
              <w:t>6.3</w:t>
            </w:r>
            <w:r w:rsidR="0015095E">
              <w:rPr>
                <w:noProof/>
                <w:lang w:eastAsia="en-US"/>
              </w:rPr>
              <w:tab/>
            </w:r>
            <w:r w:rsidR="0015095E" w:rsidRPr="00184821">
              <w:rPr>
                <w:rStyle w:val="Hyperlink"/>
                <w:noProof/>
              </w:rPr>
              <w:t>Eclipse IDE</w:t>
            </w:r>
            <w:r w:rsidR="0015095E">
              <w:rPr>
                <w:noProof/>
                <w:webHidden/>
              </w:rPr>
              <w:tab/>
            </w:r>
            <w:r w:rsidR="0015095E">
              <w:rPr>
                <w:noProof/>
                <w:webHidden/>
              </w:rPr>
              <w:fldChar w:fldCharType="begin"/>
            </w:r>
            <w:r w:rsidR="0015095E">
              <w:rPr>
                <w:noProof/>
                <w:webHidden/>
              </w:rPr>
              <w:instrText xml:space="preserve"> PAGEREF _Toc483908138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9F6EF63" w14:textId="1B0E9EE9" w:rsidR="0015095E" w:rsidRDefault="005735E7">
          <w:pPr>
            <w:pStyle w:val="TOC2"/>
            <w:tabs>
              <w:tab w:val="left" w:pos="1080"/>
              <w:tab w:val="right" w:leader="dot" w:pos="9350"/>
            </w:tabs>
            <w:rPr>
              <w:noProof/>
              <w:lang w:eastAsia="en-US"/>
            </w:rPr>
          </w:pPr>
          <w:hyperlink w:anchor="_Toc483908139" w:history="1">
            <w:r w:rsidR="0015095E" w:rsidRPr="00184821">
              <w:rPr>
                <w:rStyle w:val="Hyperlink"/>
                <w:noProof/>
              </w:rPr>
              <w:t>6.4</w:t>
            </w:r>
            <w:r w:rsidR="0015095E">
              <w:rPr>
                <w:noProof/>
                <w:lang w:eastAsia="en-US"/>
              </w:rPr>
              <w:tab/>
            </w:r>
            <w:r w:rsidR="0015095E" w:rsidRPr="00184821">
              <w:rPr>
                <w:rStyle w:val="Hyperlink"/>
                <w:noProof/>
              </w:rPr>
              <w:t>Maven</w:t>
            </w:r>
            <w:r w:rsidR="0015095E">
              <w:rPr>
                <w:noProof/>
                <w:webHidden/>
              </w:rPr>
              <w:tab/>
            </w:r>
            <w:r w:rsidR="0015095E">
              <w:rPr>
                <w:noProof/>
                <w:webHidden/>
              </w:rPr>
              <w:fldChar w:fldCharType="begin"/>
            </w:r>
            <w:r w:rsidR="0015095E">
              <w:rPr>
                <w:noProof/>
                <w:webHidden/>
              </w:rPr>
              <w:instrText xml:space="preserve"> PAGEREF _Toc483908139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414A99CF" w14:textId="49243E34" w:rsidR="0015095E" w:rsidRDefault="005735E7">
          <w:pPr>
            <w:pStyle w:val="TOC2"/>
            <w:tabs>
              <w:tab w:val="left" w:pos="1080"/>
              <w:tab w:val="right" w:leader="dot" w:pos="9350"/>
            </w:tabs>
            <w:rPr>
              <w:noProof/>
              <w:lang w:eastAsia="en-US"/>
            </w:rPr>
          </w:pPr>
          <w:hyperlink w:anchor="_Toc483908140" w:history="1">
            <w:r w:rsidR="0015095E" w:rsidRPr="00184821">
              <w:rPr>
                <w:rStyle w:val="Hyperlink"/>
                <w:noProof/>
              </w:rPr>
              <w:t>6.5</w:t>
            </w:r>
            <w:r w:rsidR="0015095E">
              <w:rPr>
                <w:noProof/>
                <w:lang w:eastAsia="en-US"/>
              </w:rPr>
              <w:tab/>
            </w:r>
            <w:r w:rsidR="0015095E" w:rsidRPr="00184821">
              <w:rPr>
                <w:rStyle w:val="Hyperlink"/>
                <w:noProof/>
              </w:rPr>
              <w:t>Git Version Control</w:t>
            </w:r>
            <w:r w:rsidR="0015095E">
              <w:rPr>
                <w:noProof/>
                <w:webHidden/>
              </w:rPr>
              <w:tab/>
            </w:r>
            <w:r w:rsidR="0015095E">
              <w:rPr>
                <w:noProof/>
                <w:webHidden/>
              </w:rPr>
              <w:fldChar w:fldCharType="begin"/>
            </w:r>
            <w:r w:rsidR="0015095E">
              <w:rPr>
                <w:noProof/>
                <w:webHidden/>
              </w:rPr>
              <w:instrText xml:space="preserve"> PAGEREF _Toc483908140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5FB62CE" w14:textId="6C912389" w:rsidR="0015095E" w:rsidRDefault="005735E7">
          <w:pPr>
            <w:pStyle w:val="TOC2"/>
            <w:tabs>
              <w:tab w:val="left" w:pos="1080"/>
              <w:tab w:val="right" w:leader="dot" w:pos="9350"/>
            </w:tabs>
            <w:rPr>
              <w:noProof/>
              <w:lang w:eastAsia="en-US"/>
            </w:rPr>
          </w:pPr>
          <w:hyperlink w:anchor="_Toc483908141" w:history="1">
            <w:r w:rsidR="0015095E" w:rsidRPr="00184821">
              <w:rPr>
                <w:rStyle w:val="Hyperlink"/>
                <w:noProof/>
              </w:rPr>
              <w:t>6.6</w:t>
            </w:r>
            <w:r w:rsidR="0015095E">
              <w:rPr>
                <w:noProof/>
                <w:lang w:eastAsia="en-US"/>
              </w:rPr>
              <w:tab/>
            </w:r>
            <w:r w:rsidR="0015095E" w:rsidRPr="00184821">
              <w:rPr>
                <w:rStyle w:val="Hyperlink"/>
                <w:noProof/>
              </w:rPr>
              <w:t>Building ODE Software Artifacts</w:t>
            </w:r>
            <w:r w:rsidR="0015095E">
              <w:rPr>
                <w:noProof/>
                <w:webHidden/>
              </w:rPr>
              <w:tab/>
            </w:r>
            <w:r w:rsidR="0015095E">
              <w:rPr>
                <w:noProof/>
                <w:webHidden/>
              </w:rPr>
              <w:fldChar w:fldCharType="begin"/>
            </w:r>
            <w:r w:rsidR="0015095E">
              <w:rPr>
                <w:noProof/>
                <w:webHidden/>
              </w:rPr>
              <w:instrText xml:space="preserve"> PAGEREF _Toc483908141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780A530C" w14:textId="0E47CC41"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42" w:history="1">
            <w:r w:rsidR="0015095E" w:rsidRPr="00184821">
              <w:rPr>
                <w:rStyle w:val="Hyperlink"/>
                <w:noProof/>
              </w:rPr>
              <w:t>6.6.1</w:t>
            </w:r>
            <w:r w:rsidR="0015095E">
              <w:rPr>
                <w:rFonts w:asciiTheme="minorHAnsi" w:eastAsiaTheme="minorEastAsia" w:hAnsiTheme="minorHAnsi" w:cstheme="minorBidi"/>
                <w:noProof/>
                <w:sz w:val="22"/>
                <w:szCs w:val="22"/>
              </w:rPr>
              <w:tab/>
            </w:r>
            <w:r w:rsidR="0015095E" w:rsidRPr="00184821">
              <w:rPr>
                <w:rStyle w:val="Hyperlink"/>
                <w:noProof/>
              </w:rPr>
              <w:t>Open-Source Repository</w:t>
            </w:r>
            <w:r w:rsidR="0015095E">
              <w:rPr>
                <w:noProof/>
                <w:webHidden/>
              </w:rPr>
              <w:tab/>
            </w:r>
            <w:r w:rsidR="0015095E">
              <w:rPr>
                <w:noProof/>
                <w:webHidden/>
              </w:rPr>
              <w:fldChar w:fldCharType="begin"/>
            </w:r>
            <w:r w:rsidR="0015095E">
              <w:rPr>
                <w:noProof/>
                <w:webHidden/>
              </w:rPr>
              <w:instrText xml:space="preserve"> PAGEREF _Toc483908142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3F20E7E0" w14:textId="738655C8"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43" w:history="1">
            <w:r w:rsidR="0015095E" w:rsidRPr="00184821">
              <w:rPr>
                <w:rStyle w:val="Hyperlink"/>
                <w:noProof/>
              </w:rPr>
              <w:t>6.6.2</w:t>
            </w:r>
            <w:r w:rsidR="0015095E">
              <w:rPr>
                <w:rFonts w:asciiTheme="minorHAnsi" w:eastAsiaTheme="minorEastAsia" w:hAnsiTheme="minorHAnsi" w:cstheme="minorBidi"/>
                <w:noProof/>
                <w:sz w:val="22"/>
                <w:szCs w:val="22"/>
              </w:rPr>
              <w:tab/>
            </w:r>
            <w:r w:rsidR="0015095E" w:rsidRPr="00184821">
              <w:rPr>
                <w:rStyle w:val="Hyperlink"/>
                <w:noProof/>
              </w:rPr>
              <w:t>Private Repository</w:t>
            </w:r>
            <w:r w:rsidR="0015095E">
              <w:rPr>
                <w:noProof/>
                <w:webHidden/>
              </w:rPr>
              <w:tab/>
            </w:r>
            <w:r w:rsidR="0015095E">
              <w:rPr>
                <w:noProof/>
                <w:webHidden/>
              </w:rPr>
              <w:fldChar w:fldCharType="begin"/>
            </w:r>
            <w:r w:rsidR="0015095E">
              <w:rPr>
                <w:noProof/>
                <w:webHidden/>
              </w:rPr>
              <w:instrText xml:space="preserve"> PAGEREF _Toc483908143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6C6C413B" w14:textId="42F6E427"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44" w:history="1">
            <w:r w:rsidR="0015095E" w:rsidRPr="00184821">
              <w:rPr>
                <w:rStyle w:val="Hyperlink"/>
                <w:noProof/>
              </w:rPr>
              <w:t>6.6.3</w:t>
            </w:r>
            <w:r w:rsidR="0015095E">
              <w:rPr>
                <w:rFonts w:asciiTheme="minorHAnsi" w:eastAsiaTheme="minorEastAsia" w:hAnsiTheme="minorHAnsi" w:cstheme="minorBidi"/>
                <w:noProof/>
                <w:sz w:val="22"/>
                <w:szCs w:val="22"/>
              </w:rPr>
              <w:tab/>
            </w:r>
            <w:r w:rsidR="0015095E" w:rsidRPr="00184821">
              <w:rPr>
                <w:rStyle w:val="Hyperlink"/>
                <w:noProof/>
              </w:rPr>
              <w:t>ODE Application Properties</w:t>
            </w:r>
            <w:r w:rsidR="0015095E">
              <w:rPr>
                <w:noProof/>
                <w:webHidden/>
              </w:rPr>
              <w:tab/>
            </w:r>
            <w:r w:rsidR="0015095E">
              <w:rPr>
                <w:noProof/>
                <w:webHidden/>
              </w:rPr>
              <w:fldChar w:fldCharType="begin"/>
            </w:r>
            <w:r w:rsidR="0015095E">
              <w:rPr>
                <w:noProof/>
                <w:webHidden/>
              </w:rPr>
              <w:instrText xml:space="preserve"> PAGEREF _Toc483908144 \h </w:instrText>
            </w:r>
            <w:r w:rsidR="0015095E">
              <w:rPr>
                <w:noProof/>
                <w:webHidden/>
              </w:rPr>
            </w:r>
            <w:r w:rsidR="0015095E">
              <w:rPr>
                <w:noProof/>
                <w:webHidden/>
              </w:rPr>
              <w:fldChar w:fldCharType="separate"/>
            </w:r>
            <w:r w:rsidR="0015095E">
              <w:rPr>
                <w:noProof/>
                <w:webHidden/>
              </w:rPr>
              <w:t>13</w:t>
            </w:r>
            <w:r w:rsidR="0015095E">
              <w:rPr>
                <w:noProof/>
                <w:webHidden/>
              </w:rPr>
              <w:fldChar w:fldCharType="end"/>
            </w:r>
          </w:hyperlink>
        </w:p>
        <w:p w14:paraId="100F71DE" w14:textId="58635379"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45" w:history="1">
            <w:r w:rsidR="0015095E" w:rsidRPr="00184821">
              <w:rPr>
                <w:rStyle w:val="Hyperlink"/>
                <w:noProof/>
              </w:rPr>
              <w:t>6.6.4</w:t>
            </w:r>
            <w:r w:rsidR="0015095E">
              <w:rPr>
                <w:rFonts w:asciiTheme="minorHAnsi" w:eastAsiaTheme="minorEastAsia" w:hAnsiTheme="minorHAnsi" w:cstheme="minorBidi"/>
                <w:noProof/>
                <w:sz w:val="22"/>
                <w:szCs w:val="22"/>
              </w:rPr>
              <w:tab/>
            </w:r>
            <w:r w:rsidR="0015095E" w:rsidRPr="00184821">
              <w:rPr>
                <w:rStyle w:val="Hyperlink"/>
                <w:noProof/>
              </w:rPr>
              <w:t>ODE Logging Properties</w:t>
            </w:r>
            <w:r w:rsidR="0015095E">
              <w:rPr>
                <w:noProof/>
                <w:webHidden/>
              </w:rPr>
              <w:tab/>
            </w:r>
            <w:r w:rsidR="0015095E">
              <w:rPr>
                <w:noProof/>
                <w:webHidden/>
              </w:rPr>
              <w:fldChar w:fldCharType="begin"/>
            </w:r>
            <w:r w:rsidR="0015095E">
              <w:rPr>
                <w:noProof/>
                <w:webHidden/>
              </w:rPr>
              <w:instrText xml:space="preserve"> PAGEREF _Toc483908145 \h </w:instrText>
            </w:r>
            <w:r w:rsidR="0015095E">
              <w:rPr>
                <w:noProof/>
                <w:webHidden/>
              </w:rPr>
            </w:r>
            <w:r w:rsidR="0015095E">
              <w:rPr>
                <w:noProof/>
                <w:webHidden/>
              </w:rPr>
              <w:fldChar w:fldCharType="separate"/>
            </w:r>
            <w:r w:rsidR="0015095E">
              <w:rPr>
                <w:noProof/>
                <w:webHidden/>
              </w:rPr>
              <w:t>16</w:t>
            </w:r>
            <w:r w:rsidR="0015095E">
              <w:rPr>
                <w:noProof/>
                <w:webHidden/>
              </w:rPr>
              <w:fldChar w:fldCharType="end"/>
            </w:r>
          </w:hyperlink>
        </w:p>
        <w:p w14:paraId="3B9007D2" w14:textId="51C87364" w:rsidR="0015095E" w:rsidRDefault="005735E7">
          <w:pPr>
            <w:pStyle w:val="TOC1"/>
            <w:tabs>
              <w:tab w:val="left" w:pos="480"/>
              <w:tab w:val="right" w:leader="dot" w:pos="9350"/>
            </w:tabs>
            <w:rPr>
              <w:noProof/>
              <w:lang w:eastAsia="en-US"/>
            </w:rPr>
          </w:pPr>
          <w:hyperlink w:anchor="_Toc483908146" w:history="1">
            <w:r w:rsidR="0015095E" w:rsidRPr="00184821">
              <w:rPr>
                <w:rStyle w:val="Hyperlink"/>
                <w:noProof/>
              </w:rPr>
              <w:t>7</w:t>
            </w:r>
            <w:r w:rsidR="0015095E">
              <w:rPr>
                <w:noProof/>
                <w:lang w:eastAsia="en-US"/>
              </w:rPr>
              <w:tab/>
            </w:r>
            <w:r w:rsidR="0015095E" w:rsidRPr="00184821">
              <w:rPr>
                <w:rStyle w:val="Hyperlink"/>
                <w:noProof/>
              </w:rPr>
              <w:t>ODE Features</w:t>
            </w:r>
            <w:r w:rsidR="0015095E">
              <w:rPr>
                <w:noProof/>
                <w:webHidden/>
              </w:rPr>
              <w:tab/>
            </w:r>
            <w:r w:rsidR="0015095E">
              <w:rPr>
                <w:noProof/>
                <w:webHidden/>
              </w:rPr>
              <w:fldChar w:fldCharType="begin"/>
            </w:r>
            <w:r w:rsidR="0015095E">
              <w:rPr>
                <w:noProof/>
                <w:webHidden/>
              </w:rPr>
              <w:instrText xml:space="preserve"> PAGEREF _Toc483908146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1F88E9A5" w14:textId="68B30D71" w:rsidR="0015095E" w:rsidRDefault="005735E7">
          <w:pPr>
            <w:pStyle w:val="TOC2"/>
            <w:tabs>
              <w:tab w:val="left" w:pos="1080"/>
              <w:tab w:val="right" w:leader="dot" w:pos="9350"/>
            </w:tabs>
            <w:rPr>
              <w:noProof/>
              <w:lang w:eastAsia="en-US"/>
            </w:rPr>
          </w:pPr>
          <w:hyperlink w:anchor="_Toc483908147" w:history="1">
            <w:r w:rsidR="0015095E" w:rsidRPr="00184821">
              <w:rPr>
                <w:rStyle w:val="Hyperlink"/>
                <w:noProof/>
              </w:rPr>
              <w:t>7.1</w:t>
            </w:r>
            <w:r w:rsidR="0015095E">
              <w:rPr>
                <w:noProof/>
                <w:lang w:eastAsia="en-US"/>
              </w:rPr>
              <w:tab/>
            </w:r>
            <w:r w:rsidR="0015095E" w:rsidRPr="00184821">
              <w:rPr>
                <w:rStyle w:val="Hyperlink"/>
                <w:noProof/>
              </w:rPr>
              <w:t>Managing SNMP Devices</w:t>
            </w:r>
            <w:r w:rsidR="0015095E">
              <w:rPr>
                <w:noProof/>
                <w:webHidden/>
              </w:rPr>
              <w:tab/>
            </w:r>
            <w:r w:rsidR="0015095E">
              <w:rPr>
                <w:noProof/>
                <w:webHidden/>
              </w:rPr>
              <w:fldChar w:fldCharType="begin"/>
            </w:r>
            <w:r w:rsidR="0015095E">
              <w:rPr>
                <w:noProof/>
                <w:webHidden/>
              </w:rPr>
              <w:instrText xml:space="preserve"> PAGEREF _Toc483908147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62781710" w14:textId="6C7D4FEF"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48" w:history="1">
            <w:r w:rsidR="0015095E" w:rsidRPr="00184821">
              <w:rPr>
                <w:rStyle w:val="Hyperlink"/>
                <w:noProof/>
              </w:rPr>
              <w:t>7.1.1</w:t>
            </w:r>
            <w:r w:rsidR="0015095E">
              <w:rPr>
                <w:rFonts w:asciiTheme="minorHAnsi" w:eastAsiaTheme="minorEastAsia" w:hAnsiTheme="minorHAnsi" w:cstheme="minorBidi"/>
                <w:noProof/>
                <w:sz w:val="22"/>
                <w:szCs w:val="22"/>
              </w:rPr>
              <w:tab/>
            </w:r>
            <w:r w:rsidR="0015095E" w:rsidRPr="00184821">
              <w:rPr>
                <w:rStyle w:val="Hyperlink"/>
                <w:noProof/>
              </w:rPr>
              <w:t>Query Parameters</w:t>
            </w:r>
            <w:r w:rsidR="0015095E">
              <w:rPr>
                <w:noProof/>
                <w:webHidden/>
              </w:rPr>
              <w:tab/>
            </w:r>
            <w:r w:rsidR="0015095E">
              <w:rPr>
                <w:noProof/>
                <w:webHidden/>
              </w:rPr>
              <w:fldChar w:fldCharType="begin"/>
            </w:r>
            <w:r w:rsidR="0015095E">
              <w:rPr>
                <w:noProof/>
                <w:webHidden/>
              </w:rPr>
              <w:instrText xml:space="preserve"> PAGEREF _Toc483908148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34199C87" w14:textId="7AEA8625"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49" w:history="1">
            <w:r w:rsidR="0015095E" w:rsidRPr="00184821">
              <w:rPr>
                <w:rStyle w:val="Hyperlink"/>
                <w:noProof/>
              </w:rPr>
              <w:t>7.1.2</w:t>
            </w:r>
            <w:r w:rsidR="0015095E">
              <w:rPr>
                <w:rFonts w:asciiTheme="minorHAnsi" w:eastAsiaTheme="minorEastAsia" w:hAnsiTheme="minorHAnsi" w:cstheme="minorBidi"/>
                <w:noProof/>
                <w:sz w:val="22"/>
                <w:szCs w:val="22"/>
              </w:rPr>
              <w:tab/>
            </w:r>
            <w:r w:rsidR="0015095E" w:rsidRPr="00184821">
              <w:rPr>
                <w:rStyle w:val="Hyperlink"/>
                <w:noProof/>
              </w:rPr>
              <w:t>API Details</w:t>
            </w:r>
            <w:r w:rsidR="0015095E">
              <w:rPr>
                <w:noProof/>
                <w:webHidden/>
              </w:rPr>
              <w:tab/>
            </w:r>
            <w:r w:rsidR="0015095E">
              <w:rPr>
                <w:noProof/>
                <w:webHidden/>
              </w:rPr>
              <w:fldChar w:fldCharType="begin"/>
            </w:r>
            <w:r w:rsidR="0015095E">
              <w:rPr>
                <w:noProof/>
                <w:webHidden/>
              </w:rPr>
              <w:instrText xml:space="preserve"> PAGEREF _Toc483908149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5596A71B" w14:textId="1DFBC854"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50" w:history="1">
            <w:r w:rsidR="0015095E" w:rsidRPr="00184821">
              <w:rPr>
                <w:rStyle w:val="Hyperlink"/>
                <w:noProof/>
              </w:rPr>
              <w:t>7.1.3</w:t>
            </w:r>
            <w:r w:rsidR="0015095E">
              <w:rPr>
                <w:rFonts w:asciiTheme="minorHAnsi" w:eastAsiaTheme="minorEastAsia" w:hAnsiTheme="minorHAnsi" w:cstheme="minorBidi"/>
                <w:noProof/>
                <w:sz w:val="22"/>
                <w:szCs w:val="22"/>
              </w:rPr>
              <w:tab/>
            </w:r>
            <w:r w:rsidR="0015095E" w:rsidRPr="00184821">
              <w:rPr>
                <w:rStyle w:val="Hyperlink"/>
                <w:noProof/>
              </w:rPr>
              <w:t>Web Based View</w:t>
            </w:r>
            <w:r w:rsidR="0015095E">
              <w:rPr>
                <w:noProof/>
                <w:webHidden/>
              </w:rPr>
              <w:tab/>
            </w:r>
            <w:r w:rsidR="0015095E">
              <w:rPr>
                <w:noProof/>
                <w:webHidden/>
              </w:rPr>
              <w:fldChar w:fldCharType="begin"/>
            </w:r>
            <w:r w:rsidR="0015095E">
              <w:rPr>
                <w:noProof/>
                <w:webHidden/>
              </w:rPr>
              <w:instrText xml:space="preserve"> PAGEREF _Toc483908150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0F959C44" w14:textId="06C496EE"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51" w:history="1">
            <w:r w:rsidR="0015095E" w:rsidRPr="00184821">
              <w:rPr>
                <w:rStyle w:val="Hyperlink"/>
                <w:noProof/>
              </w:rPr>
              <w:t>7.1.4</w:t>
            </w:r>
            <w:r w:rsidR="0015095E">
              <w:rPr>
                <w:rFonts w:asciiTheme="minorHAnsi" w:eastAsiaTheme="minorEastAsia" w:hAnsiTheme="minorHAnsi" w:cstheme="minorBidi"/>
                <w:noProof/>
                <w:sz w:val="22"/>
                <w:szCs w:val="22"/>
              </w:rPr>
              <w:tab/>
            </w:r>
            <w:r w:rsidR="0015095E" w:rsidRPr="00184821">
              <w:rPr>
                <w:rStyle w:val="Hyperlink"/>
                <w:noProof/>
              </w:rPr>
              <w:t>Additional Features/ Discussion Points</w:t>
            </w:r>
            <w:r w:rsidR="0015095E">
              <w:rPr>
                <w:noProof/>
                <w:webHidden/>
              </w:rPr>
              <w:tab/>
            </w:r>
            <w:r w:rsidR="0015095E">
              <w:rPr>
                <w:noProof/>
                <w:webHidden/>
              </w:rPr>
              <w:fldChar w:fldCharType="begin"/>
            </w:r>
            <w:r w:rsidR="0015095E">
              <w:rPr>
                <w:noProof/>
                <w:webHidden/>
              </w:rPr>
              <w:instrText xml:space="preserve"> PAGEREF _Toc483908151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9988DEE" w14:textId="4B69612D" w:rsidR="0015095E" w:rsidRDefault="005735E7">
          <w:pPr>
            <w:pStyle w:val="TOC2"/>
            <w:tabs>
              <w:tab w:val="left" w:pos="1080"/>
              <w:tab w:val="right" w:leader="dot" w:pos="9350"/>
            </w:tabs>
            <w:rPr>
              <w:noProof/>
              <w:lang w:eastAsia="en-US"/>
            </w:rPr>
          </w:pPr>
          <w:hyperlink w:anchor="_Toc483908152" w:history="1">
            <w:r w:rsidR="0015095E" w:rsidRPr="00184821">
              <w:rPr>
                <w:rStyle w:val="Hyperlink"/>
                <w:noProof/>
              </w:rPr>
              <w:t>7.2</w:t>
            </w:r>
            <w:r w:rsidR="0015095E">
              <w:rPr>
                <w:noProof/>
                <w:lang w:eastAsia="en-US"/>
              </w:rPr>
              <w:tab/>
            </w:r>
            <w:r w:rsidR="0015095E" w:rsidRPr="00184821">
              <w:rPr>
                <w:rStyle w:val="Hyperlink"/>
                <w:noProof/>
              </w:rPr>
              <w:t>Logging Events</w:t>
            </w:r>
            <w:r w:rsidR="0015095E">
              <w:rPr>
                <w:noProof/>
                <w:webHidden/>
              </w:rPr>
              <w:tab/>
            </w:r>
            <w:r w:rsidR="0015095E">
              <w:rPr>
                <w:noProof/>
                <w:webHidden/>
              </w:rPr>
              <w:fldChar w:fldCharType="begin"/>
            </w:r>
            <w:r w:rsidR="0015095E">
              <w:rPr>
                <w:noProof/>
                <w:webHidden/>
              </w:rPr>
              <w:instrText xml:space="preserve"> PAGEREF _Toc483908152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6C89CA43" w14:textId="60981C35"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53" w:history="1">
            <w:r w:rsidR="0015095E" w:rsidRPr="00184821">
              <w:rPr>
                <w:rStyle w:val="Hyperlink"/>
                <w:noProof/>
              </w:rPr>
              <w:t>7.2.1</w:t>
            </w:r>
            <w:r w:rsidR="0015095E">
              <w:rPr>
                <w:rFonts w:asciiTheme="minorHAnsi" w:eastAsiaTheme="minorEastAsia" w:hAnsiTheme="minorHAnsi" w:cstheme="minorBidi"/>
                <w:noProof/>
                <w:sz w:val="22"/>
                <w:szCs w:val="22"/>
              </w:rPr>
              <w:tab/>
            </w:r>
            <w:r w:rsidR="0015095E" w:rsidRPr="00184821">
              <w:rPr>
                <w:rStyle w:val="Hyperlink"/>
                <w:noProof/>
              </w:rPr>
              <w:t>Log Levels</w:t>
            </w:r>
            <w:r w:rsidR="0015095E">
              <w:rPr>
                <w:noProof/>
                <w:webHidden/>
              </w:rPr>
              <w:tab/>
            </w:r>
            <w:r w:rsidR="0015095E">
              <w:rPr>
                <w:noProof/>
                <w:webHidden/>
              </w:rPr>
              <w:fldChar w:fldCharType="begin"/>
            </w:r>
            <w:r w:rsidR="0015095E">
              <w:rPr>
                <w:noProof/>
                <w:webHidden/>
              </w:rPr>
              <w:instrText xml:space="preserve"> PAGEREF _Toc483908153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D214E45" w14:textId="799C4914"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54" w:history="1">
            <w:r w:rsidR="0015095E" w:rsidRPr="00184821">
              <w:rPr>
                <w:rStyle w:val="Hyperlink"/>
                <w:noProof/>
              </w:rPr>
              <w:t>7.2.2</w:t>
            </w:r>
            <w:r w:rsidR="0015095E">
              <w:rPr>
                <w:rFonts w:asciiTheme="minorHAnsi" w:eastAsiaTheme="minorEastAsia" w:hAnsiTheme="minorHAnsi" w:cstheme="minorBidi"/>
                <w:noProof/>
                <w:sz w:val="22"/>
                <w:szCs w:val="22"/>
              </w:rPr>
              <w:tab/>
            </w:r>
            <w:r w:rsidR="0015095E" w:rsidRPr="00184821">
              <w:rPr>
                <w:rStyle w:val="Hyperlink"/>
                <w:noProof/>
              </w:rPr>
              <w:t>Logging setup</w:t>
            </w:r>
            <w:r w:rsidR="0015095E">
              <w:rPr>
                <w:noProof/>
                <w:webHidden/>
              </w:rPr>
              <w:tab/>
            </w:r>
            <w:r w:rsidR="0015095E">
              <w:rPr>
                <w:noProof/>
                <w:webHidden/>
              </w:rPr>
              <w:fldChar w:fldCharType="begin"/>
            </w:r>
            <w:r w:rsidR="0015095E">
              <w:rPr>
                <w:noProof/>
                <w:webHidden/>
              </w:rPr>
              <w:instrText xml:space="preserve"> PAGEREF _Toc483908154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01C4967F" w14:textId="4904BBCF"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55" w:history="1">
            <w:r w:rsidR="0015095E" w:rsidRPr="00184821">
              <w:rPr>
                <w:rStyle w:val="Hyperlink"/>
                <w:noProof/>
              </w:rPr>
              <w:t>7.2.3</w:t>
            </w:r>
            <w:r w:rsidR="0015095E">
              <w:rPr>
                <w:rFonts w:asciiTheme="minorHAnsi" w:eastAsiaTheme="minorEastAsia" w:hAnsiTheme="minorHAnsi" w:cstheme="minorBidi"/>
                <w:noProof/>
                <w:sz w:val="22"/>
                <w:szCs w:val="22"/>
              </w:rPr>
              <w:tab/>
            </w:r>
            <w:r w:rsidR="0015095E" w:rsidRPr="00184821">
              <w:rPr>
                <w:rStyle w:val="Hyperlink"/>
                <w:noProof/>
              </w:rPr>
              <w:t>Steps to turn on/off logging during application runtime.</w:t>
            </w:r>
            <w:r w:rsidR="0015095E">
              <w:rPr>
                <w:noProof/>
                <w:webHidden/>
              </w:rPr>
              <w:tab/>
            </w:r>
            <w:r w:rsidR="0015095E">
              <w:rPr>
                <w:noProof/>
                <w:webHidden/>
              </w:rPr>
              <w:fldChar w:fldCharType="begin"/>
            </w:r>
            <w:r w:rsidR="0015095E">
              <w:rPr>
                <w:noProof/>
                <w:webHidden/>
              </w:rPr>
              <w:instrText xml:space="preserve"> PAGEREF _Toc483908155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6DCE2920" w14:textId="07B87231" w:rsidR="0015095E" w:rsidRDefault="005735E7">
          <w:pPr>
            <w:pStyle w:val="TOC2"/>
            <w:tabs>
              <w:tab w:val="left" w:pos="1080"/>
              <w:tab w:val="right" w:leader="dot" w:pos="9350"/>
            </w:tabs>
            <w:rPr>
              <w:noProof/>
              <w:lang w:eastAsia="en-US"/>
            </w:rPr>
          </w:pPr>
          <w:hyperlink w:anchor="_Toc483908156" w:history="1">
            <w:r w:rsidR="0015095E" w:rsidRPr="00184821">
              <w:rPr>
                <w:rStyle w:val="Hyperlink"/>
                <w:noProof/>
              </w:rPr>
              <w:t>7.3</w:t>
            </w:r>
            <w:r w:rsidR="0015095E">
              <w:rPr>
                <w:noProof/>
                <w:lang w:eastAsia="en-US"/>
              </w:rPr>
              <w:tab/>
            </w:r>
            <w:r w:rsidR="0015095E" w:rsidRPr="00184821">
              <w:rPr>
                <w:rStyle w:val="Hyperlink"/>
                <w:noProof/>
              </w:rPr>
              <w:t>IEEE 1609.2 Compliance</w:t>
            </w:r>
            <w:r w:rsidR="0015095E">
              <w:rPr>
                <w:noProof/>
                <w:webHidden/>
              </w:rPr>
              <w:tab/>
            </w:r>
            <w:r w:rsidR="0015095E">
              <w:rPr>
                <w:noProof/>
                <w:webHidden/>
              </w:rPr>
              <w:fldChar w:fldCharType="begin"/>
            </w:r>
            <w:r w:rsidR="0015095E">
              <w:rPr>
                <w:noProof/>
                <w:webHidden/>
              </w:rPr>
              <w:instrText xml:space="preserve"> PAGEREF _Toc483908156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90CAA2A" w14:textId="0CF2F7E8" w:rsidR="0015095E" w:rsidRDefault="005735E7">
          <w:pPr>
            <w:pStyle w:val="TOC2"/>
            <w:tabs>
              <w:tab w:val="left" w:pos="1080"/>
              <w:tab w:val="right" w:leader="dot" w:pos="9350"/>
            </w:tabs>
            <w:rPr>
              <w:noProof/>
              <w:lang w:eastAsia="en-US"/>
            </w:rPr>
          </w:pPr>
          <w:hyperlink w:anchor="_Toc483908157" w:history="1">
            <w:r w:rsidR="0015095E" w:rsidRPr="00184821">
              <w:rPr>
                <w:rStyle w:val="Hyperlink"/>
                <w:noProof/>
              </w:rPr>
              <w:t>7.4</w:t>
            </w:r>
            <w:r w:rsidR="0015095E">
              <w:rPr>
                <w:noProof/>
                <w:lang w:eastAsia="en-US"/>
              </w:rPr>
              <w:tab/>
            </w:r>
            <w:r w:rsidR="0015095E" w:rsidRPr="00184821">
              <w:rPr>
                <w:rStyle w:val="Hyperlink"/>
                <w:noProof/>
              </w:rPr>
              <w:t>SCMS Certificate Management</w:t>
            </w:r>
            <w:r w:rsidR="0015095E">
              <w:rPr>
                <w:noProof/>
                <w:webHidden/>
              </w:rPr>
              <w:tab/>
            </w:r>
            <w:r w:rsidR="0015095E">
              <w:rPr>
                <w:noProof/>
                <w:webHidden/>
              </w:rPr>
              <w:fldChar w:fldCharType="begin"/>
            </w:r>
            <w:r w:rsidR="0015095E">
              <w:rPr>
                <w:noProof/>
                <w:webHidden/>
              </w:rPr>
              <w:instrText xml:space="preserve"> PAGEREF _Toc483908157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5E8C947" w14:textId="626BCD53" w:rsidR="0015095E" w:rsidRDefault="005735E7">
          <w:pPr>
            <w:pStyle w:val="TOC2"/>
            <w:tabs>
              <w:tab w:val="left" w:pos="1080"/>
              <w:tab w:val="right" w:leader="dot" w:pos="9350"/>
            </w:tabs>
            <w:rPr>
              <w:noProof/>
              <w:lang w:eastAsia="en-US"/>
            </w:rPr>
          </w:pPr>
          <w:hyperlink w:anchor="_Toc483908158" w:history="1">
            <w:r w:rsidR="0015095E" w:rsidRPr="00184821">
              <w:rPr>
                <w:rStyle w:val="Hyperlink"/>
                <w:noProof/>
              </w:rPr>
              <w:t>7.5</w:t>
            </w:r>
            <w:r w:rsidR="0015095E">
              <w:rPr>
                <w:noProof/>
                <w:lang w:eastAsia="en-US"/>
              </w:rPr>
              <w:tab/>
            </w:r>
            <w:r w:rsidR="0015095E" w:rsidRPr="00184821">
              <w:rPr>
                <w:rStyle w:val="Hyperlink"/>
                <w:noProof/>
              </w:rPr>
              <w:t>Inbound BSM Distribution</w:t>
            </w:r>
            <w:r w:rsidR="0015095E">
              <w:rPr>
                <w:noProof/>
                <w:webHidden/>
              </w:rPr>
              <w:tab/>
            </w:r>
            <w:r w:rsidR="0015095E">
              <w:rPr>
                <w:noProof/>
                <w:webHidden/>
              </w:rPr>
              <w:fldChar w:fldCharType="begin"/>
            </w:r>
            <w:r w:rsidR="0015095E">
              <w:rPr>
                <w:noProof/>
                <w:webHidden/>
              </w:rPr>
              <w:instrText xml:space="preserve"> PAGEREF _Toc483908158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E7E6F3A" w14:textId="37709F5B" w:rsidR="0015095E" w:rsidRDefault="005735E7">
          <w:pPr>
            <w:pStyle w:val="TOC2"/>
            <w:tabs>
              <w:tab w:val="left" w:pos="1080"/>
              <w:tab w:val="right" w:leader="dot" w:pos="9350"/>
            </w:tabs>
            <w:rPr>
              <w:noProof/>
              <w:lang w:eastAsia="en-US"/>
            </w:rPr>
          </w:pPr>
          <w:hyperlink w:anchor="_Toc483908159" w:history="1">
            <w:r w:rsidR="0015095E" w:rsidRPr="00184821">
              <w:rPr>
                <w:rStyle w:val="Hyperlink"/>
                <w:noProof/>
              </w:rPr>
              <w:t>7.6</w:t>
            </w:r>
            <w:r w:rsidR="0015095E">
              <w:rPr>
                <w:noProof/>
                <w:lang w:eastAsia="en-US"/>
              </w:rPr>
              <w:tab/>
            </w:r>
            <w:r w:rsidR="0015095E" w:rsidRPr="00184821">
              <w:rPr>
                <w:rStyle w:val="Hyperlink"/>
                <w:noProof/>
              </w:rPr>
              <w:t>Probe Data Management</w:t>
            </w:r>
            <w:r w:rsidR="0015095E">
              <w:rPr>
                <w:noProof/>
                <w:webHidden/>
              </w:rPr>
              <w:tab/>
            </w:r>
            <w:r w:rsidR="0015095E">
              <w:rPr>
                <w:noProof/>
                <w:webHidden/>
              </w:rPr>
              <w:fldChar w:fldCharType="begin"/>
            </w:r>
            <w:r w:rsidR="0015095E">
              <w:rPr>
                <w:noProof/>
                <w:webHidden/>
              </w:rPr>
              <w:instrText xml:space="preserve"> PAGEREF _Toc483908159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737DD404" w14:textId="6DEA3F81"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60" w:history="1">
            <w:r w:rsidR="0015095E" w:rsidRPr="00184821">
              <w:rPr>
                <w:rStyle w:val="Hyperlink"/>
                <w:noProof/>
              </w:rPr>
              <w:t>7.6.1</w:t>
            </w:r>
            <w:r w:rsidR="0015095E">
              <w:rPr>
                <w:rFonts w:asciiTheme="minorHAnsi" w:eastAsiaTheme="minorEastAsia" w:hAnsiTheme="minorHAnsi" w:cstheme="minorBidi"/>
                <w:noProof/>
                <w:sz w:val="22"/>
                <w:szCs w:val="22"/>
              </w:rPr>
              <w:tab/>
            </w:r>
            <w:r w:rsidR="0015095E" w:rsidRPr="00184821">
              <w:rPr>
                <w:rStyle w:val="Hyperlink"/>
                <w:noProof/>
              </w:rPr>
              <w:t>PDM Broadcast Request Quick Start Guide</w:t>
            </w:r>
            <w:r w:rsidR="0015095E">
              <w:rPr>
                <w:noProof/>
                <w:webHidden/>
              </w:rPr>
              <w:tab/>
            </w:r>
            <w:r w:rsidR="0015095E">
              <w:rPr>
                <w:noProof/>
                <w:webHidden/>
              </w:rPr>
              <w:fldChar w:fldCharType="begin"/>
            </w:r>
            <w:r w:rsidR="0015095E">
              <w:rPr>
                <w:noProof/>
                <w:webHidden/>
              </w:rPr>
              <w:instrText xml:space="preserve"> PAGEREF _Toc483908160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3D3B9663" w14:textId="736A57D7" w:rsidR="0015095E" w:rsidRDefault="005735E7">
          <w:pPr>
            <w:pStyle w:val="TOC2"/>
            <w:tabs>
              <w:tab w:val="left" w:pos="1080"/>
              <w:tab w:val="right" w:leader="dot" w:pos="9350"/>
            </w:tabs>
            <w:rPr>
              <w:noProof/>
              <w:lang w:eastAsia="en-US"/>
            </w:rPr>
          </w:pPr>
          <w:hyperlink w:anchor="_Toc483908161" w:history="1">
            <w:r w:rsidR="0015095E" w:rsidRPr="00184821">
              <w:rPr>
                <w:rStyle w:val="Hyperlink"/>
                <w:noProof/>
              </w:rPr>
              <w:t>7.7</w:t>
            </w:r>
            <w:r w:rsidR="0015095E">
              <w:rPr>
                <w:noProof/>
                <w:lang w:eastAsia="en-US"/>
              </w:rPr>
              <w:tab/>
            </w:r>
            <w:r w:rsidR="0015095E" w:rsidRPr="00184821">
              <w:rPr>
                <w:rStyle w:val="Hyperlink"/>
                <w:noProof/>
              </w:rPr>
              <w:t>Outbound TIM Broadcast</w:t>
            </w:r>
            <w:r w:rsidR="0015095E">
              <w:rPr>
                <w:noProof/>
                <w:webHidden/>
              </w:rPr>
              <w:tab/>
            </w:r>
            <w:r w:rsidR="0015095E">
              <w:rPr>
                <w:noProof/>
                <w:webHidden/>
              </w:rPr>
              <w:fldChar w:fldCharType="begin"/>
            </w:r>
            <w:r w:rsidR="0015095E">
              <w:rPr>
                <w:noProof/>
                <w:webHidden/>
              </w:rPr>
              <w:instrText xml:space="preserve"> PAGEREF _Toc483908161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32053466" w14:textId="2CE84C9E"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62" w:history="1">
            <w:r w:rsidR="0015095E" w:rsidRPr="00184821">
              <w:rPr>
                <w:rStyle w:val="Hyperlink"/>
                <w:noProof/>
              </w:rPr>
              <w:t>7.7.1</w:t>
            </w:r>
            <w:r w:rsidR="0015095E">
              <w:rPr>
                <w:rFonts w:asciiTheme="minorHAnsi" w:eastAsiaTheme="minorEastAsia" w:hAnsiTheme="minorHAnsi" w:cstheme="minorBidi"/>
                <w:noProof/>
                <w:sz w:val="22"/>
                <w:szCs w:val="22"/>
              </w:rPr>
              <w:tab/>
            </w:r>
            <w:r w:rsidR="0015095E" w:rsidRPr="00184821">
              <w:rPr>
                <w:rStyle w:val="Hyperlink"/>
                <w:noProof/>
              </w:rPr>
              <w:t>Outbound TIM Setup</w:t>
            </w:r>
            <w:r w:rsidR="0015095E">
              <w:rPr>
                <w:noProof/>
                <w:webHidden/>
              </w:rPr>
              <w:tab/>
            </w:r>
            <w:r w:rsidR="0015095E">
              <w:rPr>
                <w:noProof/>
                <w:webHidden/>
              </w:rPr>
              <w:fldChar w:fldCharType="begin"/>
            </w:r>
            <w:r w:rsidR="0015095E">
              <w:rPr>
                <w:noProof/>
                <w:webHidden/>
              </w:rPr>
              <w:instrText xml:space="preserve"> PAGEREF _Toc483908162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0CB7FE21" w14:textId="24DE02F8"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63" w:history="1">
            <w:r w:rsidR="0015095E" w:rsidRPr="00184821">
              <w:rPr>
                <w:rStyle w:val="Hyperlink"/>
                <w:noProof/>
              </w:rPr>
              <w:t>7.7.2</w:t>
            </w:r>
            <w:r w:rsidR="0015095E">
              <w:rPr>
                <w:rFonts w:asciiTheme="minorHAnsi" w:eastAsiaTheme="minorEastAsia" w:hAnsiTheme="minorHAnsi" w:cstheme="minorBidi"/>
                <w:noProof/>
                <w:sz w:val="22"/>
                <w:szCs w:val="22"/>
              </w:rPr>
              <w:tab/>
            </w:r>
            <w:r w:rsidR="0015095E" w:rsidRPr="00184821">
              <w:rPr>
                <w:rStyle w:val="Hyperlink"/>
                <w:noProof/>
              </w:rPr>
              <w:t>TIM Broadcast Request Quick Start Guide</w:t>
            </w:r>
            <w:r w:rsidR="0015095E">
              <w:rPr>
                <w:noProof/>
                <w:webHidden/>
              </w:rPr>
              <w:tab/>
            </w:r>
            <w:r w:rsidR="0015095E">
              <w:rPr>
                <w:noProof/>
                <w:webHidden/>
              </w:rPr>
              <w:fldChar w:fldCharType="begin"/>
            </w:r>
            <w:r w:rsidR="0015095E">
              <w:rPr>
                <w:noProof/>
                <w:webHidden/>
              </w:rPr>
              <w:instrText xml:space="preserve"> PAGEREF _Toc483908163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099CFFFF" w14:textId="3CEB6B8F" w:rsidR="0015095E" w:rsidRDefault="005735E7">
          <w:pPr>
            <w:pStyle w:val="TOC2"/>
            <w:tabs>
              <w:tab w:val="left" w:pos="1080"/>
              <w:tab w:val="right" w:leader="dot" w:pos="9350"/>
            </w:tabs>
            <w:rPr>
              <w:noProof/>
              <w:lang w:eastAsia="en-US"/>
            </w:rPr>
          </w:pPr>
          <w:hyperlink w:anchor="_Toc483908164" w:history="1">
            <w:r w:rsidR="0015095E" w:rsidRPr="00184821">
              <w:rPr>
                <w:rStyle w:val="Hyperlink"/>
                <w:noProof/>
              </w:rPr>
              <w:t>7.8</w:t>
            </w:r>
            <w:r w:rsidR="0015095E">
              <w:rPr>
                <w:noProof/>
                <w:lang w:eastAsia="en-US"/>
              </w:rPr>
              <w:tab/>
            </w:r>
            <w:r w:rsidR="0015095E" w:rsidRPr="00184821">
              <w:rPr>
                <w:rStyle w:val="Hyperlink"/>
                <w:noProof/>
              </w:rPr>
              <w:t>Privacy Protection Module (PPM)</w:t>
            </w:r>
            <w:r w:rsidR="0015095E">
              <w:rPr>
                <w:noProof/>
                <w:webHidden/>
              </w:rPr>
              <w:tab/>
            </w:r>
            <w:r w:rsidR="0015095E">
              <w:rPr>
                <w:noProof/>
                <w:webHidden/>
              </w:rPr>
              <w:fldChar w:fldCharType="begin"/>
            </w:r>
            <w:r w:rsidR="0015095E">
              <w:rPr>
                <w:noProof/>
                <w:webHidden/>
              </w:rPr>
              <w:instrText xml:space="preserve"> PAGEREF _Toc483908164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6715A277" w14:textId="7938B717" w:rsidR="0015095E" w:rsidRDefault="005735E7">
          <w:pPr>
            <w:pStyle w:val="TOC2"/>
            <w:tabs>
              <w:tab w:val="left" w:pos="1080"/>
              <w:tab w:val="right" w:leader="dot" w:pos="9350"/>
            </w:tabs>
            <w:rPr>
              <w:noProof/>
              <w:lang w:eastAsia="en-US"/>
            </w:rPr>
          </w:pPr>
          <w:hyperlink w:anchor="_Toc483908165" w:history="1">
            <w:r w:rsidR="0015095E" w:rsidRPr="00184821">
              <w:rPr>
                <w:rStyle w:val="Hyperlink"/>
                <w:noProof/>
              </w:rPr>
              <w:t>7.9</w:t>
            </w:r>
            <w:r w:rsidR="0015095E">
              <w:rPr>
                <w:noProof/>
                <w:lang w:eastAsia="en-US"/>
              </w:rPr>
              <w:tab/>
            </w:r>
            <w:r w:rsidR="0015095E" w:rsidRPr="00184821">
              <w:rPr>
                <w:rStyle w:val="Hyperlink"/>
                <w:noProof/>
              </w:rPr>
              <w:t>Inbound TIM Distribution</w:t>
            </w:r>
            <w:r w:rsidR="0015095E">
              <w:rPr>
                <w:noProof/>
                <w:webHidden/>
              </w:rPr>
              <w:tab/>
            </w:r>
            <w:r w:rsidR="0015095E">
              <w:rPr>
                <w:noProof/>
                <w:webHidden/>
              </w:rPr>
              <w:fldChar w:fldCharType="begin"/>
            </w:r>
            <w:r w:rsidR="0015095E">
              <w:rPr>
                <w:noProof/>
                <w:webHidden/>
              </w:rPr>
              <w:instrText xml:space="preserve"> PAGEREF _Toc483908165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4069E59" w14:textId="1DCB8ECD" w:rsidR="0015095E" w:rsidRDefault="005735E7">
          <w:pPr>
            <w:pStyle w:val="TOC2"/>
            <w:tabs>
              <w:tab w:val="left" w:pos="1080"/>
              <w:tab w:val="right" w:leader="dot" w:pos="9350"/>
            </w:tabs>
            <w:rPr>
              <w:noProof/>
              <w:lang w:eastAsia="en-US"/>
            </w:rPr>
          </w:pPr>
          <w:hyperlink w:anchor="_Toc483908166" w:history="1">
            <w:r w:rsidR="0015095E" w:rsidRPr="00184821">
              <w:rPr>
                <w:rStyle w:val="Hyperlink"/>
                <w:noProof/>
              </w:rPr>
              <w:t>7.10</w:t>
            </w:r>
            <w:r w:rsidR="0015095E">
              <w:rPr>
                <w:noProof/>
                <w:lang w:eastAsia="en-US"/>
              </w:rPr>
              <w:tab/>
            </w:r>
            <w:r w:rsidR="0015095E" w:rsidRPr="00184821">
              <w:rPr>
                <w:rStyle w:val="Hyperlink"/>
                <w:noProof/>
              </w:rPr>
              <w:t>Data validation</w:t>
            </w:r>
            <w:r w:rsidR="0015095E">
              <w:rPr>
                <w:noProof/>
                <w:webHidden/>
              </w:rPr>
              <w:tab/>
            </w:r>
            <w:r w:rsidR="0015095E">
              <w:rPr>
                <w:noProof/>
                <w:webHidden/>
              </w:rPr>
              <w:fldChar w:fldCharType="begin"/>
            </w:r>
            <w:r w:rsidR="0015095E">
              <w:rPr>
                <w:noProof/>
                <w:webHidden/>
              </w:rPr>
              <w:instrText xml:space="preserve"> PAGEREF _Toc483908166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CF5A47B" w14:textId="1E230D4B" w:rsidR="0015095E" w:rsidRDefault="005735E7">
          <w:pPr>
            <w:pStyle w:val="TOC2"/>
            <w:tabs>
              <w:tab w:val="left" w:pos="1080"/>
              <w:tab w:val="right" w:leader="dot" w:pos="9350"/>
            </w:tabs>
            <w:rPr>
              <w:noProof/>
              <w:lang w:eastAsia="en-US"/>
            </w:rPr>
          </w:pPr>
          <w:hyperlink w:anchor="_Toc483908167" w:history="1">
            <w:r w:rsidR="0015095E" w:rsidRPr="00184821">
              <w:rPr>
                <w:rStyle w:val="Hyperlink"/>
                <w:noProof/>
              </w:rPr>
              <w:t>7.11</w:t>
            </w:r>
            <w:r w:rsidR="0015095E">
              <w:rPr>
                <w:noProof/>
                <w:lang w:eastAsia="en-US"/>
              </w:rPr>
              <w:tab/>
            </w:r>
            <w:r w:rsidR="0015095E" w:rsidRPr="00184821">
              <w:rPr>
                <w:rStyle w:val="Hyperlink"/>
                <w:noProof/>
              </w:rPr>
              <w:t>Data Sanitization</w:t>
            </w:r>
            <w:r w:rsidR="0015095E">
              <w:rPr>
                <w:noProof/>
                <w:webHidden/>
              </w:rPr>
              <w:tab/>
            </w:r>
            <w:r w:rsidR="0015095E">
              <w:rPr>
                <w:noProof/>
                <w:webHidden/>
              </w:rPr>
              <w:fldChar w:fldCharType="begin"/>
            </w:r>
            <w:r w:rsidR="0015095E">
              <w:rPr>
                <w:noProof/>
                <w:webHidden/>
              </w:rPr>
              <w:instrText xml:space="preserve"> PAGEREF _Toc483908167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06B3EEF5" w14:textId="0EC78B0E" w:rsidR="0015095E" w:rsidRDefault="005735E7">
          <w:pPr>
            <w:pStyle w:val="TOC2"/>
            <w:tabs>
              <w:tab w:val="left" w:pos="1080"/>
              <w:tab w:val="right" w:leader="dot" w:pos="9350"/>
            </w:tabs>
            <w:rPr>
              <w:noProof/>
              <w:lang w:eastAsia="en-US"/>
            </w:rPr>
          </w:pPr>
          <w:hyperlink w:anchor="_Toc483908168" w:history="1">
            <w:r w:rsidR="0015095E" w:rsidRPr="00184821">
              <w:rPr>
                <w:rStyle w:val="Hyperlink"/>
                <w:noProof/>
              </w:rPr>
              <w:t>7.12</w:t>
            </w:r>
            <w:r w:rsidR="0015095E">
              <w:rPr>
                <w:noProof/>
                <w:lang w:eastAsia="en-US"/>
              </w:rPr>
              <w:tab/>
            </w:r>
            <w:r w:rsidR="0015095E" w:rsidRPr="00184821">
              <w:rPr>
                <w:rStyle w:val="Hyperlink"/>
                <w:noProof/>
              </w:rPr>
              <w:t>VSD Deposit Service</w:t>
            </w:r>
            <w:r w:rsidR="0015095E">
              <w:rPr>
                <w:noProof/>
                <w:webHidden/>
              </w:rPr>
              <w:tab/>
            </w:r>
            <w:r w:rsidR="0015095E">
              <w:rPr>
                <w:noProof/>
                <w:webHidden/>
              </w:rPr>
              <w:fldChar w:fldCharType="begin"/>
            </w:r>
            <w:r w:rsidR="0015095E">
              <w:rPr>
                <w:noProof/>
                <w:webHidden/>
              </w:rPr>
              <w:instrText xml:space="preserve"> PAGEREF _Toc483908168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3FE2F28A" w14:textId="14005439"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69" w:history="1">
            <w:r w:rsidR="0015095E" w:rsidRPr="00184821">
              <w:rPr>
                <w:rStyle w:val="Hyperlink"/>
                <w:noProof/>
              </w:rPr>
              <w:t>7.12.1</w:t>
            </w:r>
            <w:r w:rsidR="0015095E">
              <w:rPr>
                <w:rFonts w:asciiTheme="minorHAnsi" w:eastAsiaTheme="minorEastAsia" w:hAnsiTheme="minorHAnsi" w:cstheme="minorBidi"/>
                <w:noProof/>
                <w:sz w:val="22"/>
                <w:szCs w:val="22"/>
              </w:rPr>
              <w:tab/>
            </w:r>
            <w:r w:rsidR="0015095E" w:rsidRPr="00184821">
              <w:rPr>
                <w:rStyle w:val="Hyperlink"/>
                <w:noProof/>
              </w:rPr>
              <w:t>VSD Deposit Service Messages and Alerts</w:t>
            </w:r>
            <w:r w:rsidR="0015095E">
              <w:rPr>
                <w:noProof/>
                <w:webHidden/>
              </w:rPr>
              <w:tab/>
            </w:r>
            <w:r w:rsidR="0015095E">
              <w:rPr>
                <w:noProof/>
                <w:webHidden/>
              </w:rPr>
              <w:fldChar w:fldCharType="begin"/>
            </w:r>
            <w:r w:rsidR="0015095E">
              <w:rPr>
                <w:noProof/>
                <w:webHidden/>
              </w:rPr>
              <w:instrText xml:space="preserve"> PAGEREF _Toc483908169 \h </w:instrText>
            </w:r>
            <w:r w:rsidR="0015095E">
              <w:rPr>
                <w:noProof/>
                <w:webHidden/>
              </w:rPr>
            </w:r>
            <w:r w:rsidR="0015095E">
              <w:rPr>
                <w:noProof/>
                <w:webHidden/>
              </w:rPr>
              <w:fldChar w:fldCharType="separate"/>
            </w:r>
            <w:r w:rsidR="0015095E">
              <w:rPr>
                <w:noProof/>
                <w:webHidden/>
              </w:rPr>
              <w:t>24</w:t>
            </w:r>
            <w:r w:rsidR="0015095E">
              <w:rPr>
                <w:noProof/>
                <w:webHidden/>
              </w:rPr>
              <w:fldChar w:fldCharType="end"/>
            </w:r>
          </w:hyperlink>
        </w:p>
        <w:p w14:paraId="007F6131" w14:textId="6E949938" w:rsidR="0015095E" w:rsidRDefault="005735E7">
          <w:pPr>
            <w:pStyle w:val="TOC2"/>
            <w:tabs>
              <w:tab w:val="left" w:pos="1080"/>
              <w:tab w:val="right" w:leader="dot" w:pos="9350"/>
            </w:tabs>
            <w:rPr>
              <w:noProof/>
              <w:lang w:eastAsia="en-US"/>
            </w:rPr>
          </w:pPr>
          <w:hyperlink w:anchor="_Toc483908170" w:history="1">
            <w:r w:rsidR="0015095E" w:rsidRPr="00184821">
              <w:rPr>
                <w:rStyle w:val="Hyperlink"/>
                <w:noProof/>
              </w:rPr>
              <w:t>7.13</w:t>
            </w:r>
            <w:r w:rsidR="0015095E">
              <w:rPr>
                <w:noProof/>
                <w:lang w:eastAsia="en-US"/>
              </w:rPr>
              <w:tab/>
            </w:r>
            <w:r w:rsidR="0015095E" w:rsidRPr="00184821">
              <w:rPr>
                <w:rStyle w:val="Hyperlink"/>
                <w:noProof/>
              </w:rPr>
              <w:t>VSD Receiver Service</w:t>
            </w:r>
            <w:r w:rsidR="0015095E">
              <w:rPr>
                <w:noProof/>
                <w:webHidden/>
              </w:rPr>
              <w:tab/>
            </w:r>
            <w:r w:rsidR="0015095E">
              <w:rPr>
                <w:noProof/>
                <w:webHidden/>
              </w:rPr>
              <w:fldChar w:fldCharType="begin"/>
            </w:r>
            <w:r w:rsidR="0015095E">
              <w:rPr>
                <w:noProof/>
                <w:webHidden/>
              </w:rPr>
              <w:instrText xml:space="preserve"> PAGEREF _Toc483908170 \h </w:instrText>
            </w:r>
            <w:r w:rsidR="0015095E">
              <w:rPr>
                <w:noProof/>
                <w:webHidden/>
              </w:rPr>
            </w:r>
            <w:r w:rsidR="0015095E">
              <w:rPr>
                <w:noProof/>
                <w:webHidden/>
              </w:rPr>
              <w:fldChar w:fldCharType="separate"/>
            </w:r>
            <w:r w:rsidR="0015095E">
              <w:rPr>
                <w:noProof/>
                <w:webHidden/>
              </w:rPr>
              <w:t>25</w:t>
            </w:r>
            <w:r w:rsidR="0015095E">
              <w:rPr>
                <w:noProof/>
                <w:webHidden/>
              </w:rPr>
              <w:fldChar w:fldCharType="end"/>
            </w:r>
          </w:hyperlink>
        </w:p>
        <w:p w14:paraId="31C04C19" w14:textId="5235FA69"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71" w:history="1">
            <w:r w:rsidR="0015095E" w:rsidRPr="00184821">
              <w:rPr>
                <w:rStyle w:val="Hyperlink"/>
                <w:noProof/>
              </w:rPr>
              <w:t>7.13.1</w:t>
            </w:r>
            <w:r w:rsidR="0015095E">
              <w:rPr>
                <w:rFonts w:asciiTheme="minorHAnsi" w:eastAsiaTheme="minorEastAsia" w:hAnsiTheme="minorHAnsi" w:cstheme="minorBidi"/>
                <w:noProof/>
                <w:sz w:val="22"/>
                <w:szCs w:val="22"/>
              </w:rPr>
              <w:tab/>
            </w:r>
            <w:r w:rsidR="0015095E" w:rsidRPr="00184821">
              <w:rPr>
                <w:rStyle w:val="Hyperlink"/>
                <w:noProof/>
              </w:rPr>
              <w:t>VSD Receiver Service Messages and Alerts</w:t>
            </w:r>
            <w:r w:rsidR="0015095E">
              <w:rPr>
                <w:noProof/>
                <w:webHidden/>
              </w:rPr>
              <w:tab/>
            </w:r>
            <w:r w:rsidR="0015095E">
              <w:rPr>
                <w:noProof/>
                <w:webHidden/>
              </w:rPr>
              <w:fldChar w:fldCharType="begin"/>
            </w:r>
            <w:r w:rsidR="0015095E">
              <w:rPr>
                <w:noProof/>
                <w:webHidden/>
              </w:rPr>
              <w:instrText xml:space="preserve"> PAGEREF _Toc483908171 \h </w:instrText>
            </w:r>
            <w:r w:rsidR="0015095E">
              <w:rPr>
                <w:noProof/>
                <w:webHidden/>
              </w:rPr>
            </w:r>
            <w:r w:rsidR="0015095E">
              <w:rPr>
                <w:noProof/>
                <w:webHidden/>
              </w:rPr>
              <w:fldChar w:fldCharType="separate"/>
            </w:r>
            <w:r w:rsidR="0015095E">
              <w:rPr>
                <w:noProof/>
                <w:webHidden/>
              </w:rPr>
              <w:t>26</w:t>
            </w:r>
            <w:r w:rsidR="0015095E">
              <w:rPr>
                <w:noProof/>
                <w:webHidden/>
              </w:rPr>
              <w:fldChar w:fldCharType="end"/>
            </w:r>
          </w:hyperlink>
        </w:p>
        <w:p w14:paraId="393436DF" w14:textId="790C1A71" w:rsidR="0015095E" w:rsidRDefault="005735E7">
          <w:pPr>
            <w:pStyle w:val="TOC2"/>
            <w:tabs>
              <w:tab w:val="left" w:pos="1080"/>
              <w:tab w:val="right" w:leader="dot" w:pos="9350"/>
            </w:tabs>
            <w:rPr>
              <w:noProof/>
              <w:lang w:eastAsia="en-US"/>
            </w:rPr>
          </w:pPr>
          <w:hyperlink w:anchor="_Toc483908172" w:history="1">
            <w:r w:rsidR="0015095E" w:rsidRPr="00184821">
              <w:rPr>
                <w:rStyle w:val="Hyperlink"/>
                <w:noProof/>
              </w:rPr>
              <w:t>7.14</w:t>
            </w:r>
            <w:r w:rsidR="0015095E">
              <w:rPr>
                <w:noProof/>
                <w:lang w:eastAsia="en-US"/>
              </w:rPr>
              <w:tab/>
            </w:r>
            <w:r w:rsidR="0015095E" w:rsidRPr="00184821">
              <w:rPr>
                <w:rStyle w:val="Hyperlink"/>
                <w:noProof/>
              </w:rPr>
              <w:t>BSM Receive Service via UDP</w:t>
            </w:r>
            <w:r w:rsidR="0015095E">
              <w:rPr>
                <w:noProof/>
                <w:webHidden/>
              </w:rPr>
              <w:tab/>
            </w:r>
            <w:r w:rsidR="0015095E">
              <w:rPr>
                <w:noProof/>
                <w:webHidden/>
              </w:rPr>
              <w:fldChar w:fldCharType="begin"/>
            </w:r>
            <w:r w:rsidR="0015095E">
              <w:rPr>
                <w:noProof/>
                <w:webHidden/>
              </w:rPr>
              <w:instrText xml:space="preserve"> PAGEREF _Toc483908172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2329DB8C" w14:textId="576C516C"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73" w:history="1">
            <w:r w:rsidR="0015095E" w:rsidRPr="00184821">
              <w:rPr>
                <w:rStyle w:val="Hyperlink"/>
                <w:noProof/>
              </w:rPr>
              <w:t>7.14.1</w:t>
            </w:r>
            <w:r w:rsidR="0015095E">
              <w:rPr>
                <w:rFonts w:asciiTheme="minorHAnsi" w:eastAsiaTheme="minorEastAsia" w:hAnsiTheme="minorHAnsi" w:cstheme="minorBidi"/>
                <w:noProof/>
                <w:sz w:val="22"/>
                <w:szCs w:val="22"/>
              </w:rPr>
              <w:tab/>
            </w:r>
            <w:r w:rsidR="0015095E" w:rsidRPr="00184821">
              <w:rPr>
                <w:rStyle w:val="Hyperlink"/>
                <w:noProof/>
              </w:rPr>
              <w:t>BSM Receiver Service Messages and Alerts</w:t>
            </w:r>
            <w:r w:rsidR="0015095E">
              <w:rPr>
                <w:noProof/>
                <w:webHidden/>
              </w:rPr>
              <w:tab/>
            </w:r>
            <w:r w:rsidR="0015095E">
              <w:rPr>
                <w:noProof/>
                <w:webHidden/>
              </w:rPr>
              <w:fldChar w:fldCharType="begin"/>
            </w:r>
            <w:r w:rsidR="0015095E">
              <w:rPr>
                <w:noProof/>
                <w:webHidden/>
              </w:rPr>
              <w:instrText xml:space="preserve"> PAGEREF _Toc483908173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17D85371" w14:textId="4507006B" w:rsidR="0015095E" w:rsidRDefault="005735E7">
          <w:pPr>
            <w:pStyle w:val="TOC1"/>
            <w:tabs>
              <w:tab w:val="left" w:pos="480"/>
              <w:tab w:val="right" w:leader="dot" w:pos="9350"/>
            </w:tabs>
            <w:rPr>
              <w:noProof/>
              <w:lang w:eastAsia="en-US"/>
            </w:rPr>
          </w:pPr>
          <w:hyperlink w:anchor="_Toc483908174" w:history="1">
            <w:r w:rsidR="0015095E" w:rsidRPr="00184821">
              <w:rPr>
                <w:rStyle w:val="Hyperlink"/>
                <w:noProof/>
              </w:rPr>
              <w:t>8</w:t>
            </w:r>
            <w:r w:rsidR="0015095E">
              <w:rPr>
                <w:noProof/>
                <w:lang w:eastAsia="en-US"/>
              </w:rPr>
              <w:tab/>
            </w:r>
            <w:r w:rsidR="0015095E" w:rsidRPr="00184821">
              <w:rPr>
                <w:rStyle w:val="Hyperlink"/>
                <w:noProof/>
              </w:rPr>
              <w:t>Appendix A: ODE Interface Specification</w:t>
            </w:r>
            <w:r w:rsidR="0015095E">
              <w:rPr>
                <w:noProof/>
                <w:webHidden/>
              </w:rPr>
              <w:tab/>
            </w:r>
            <w:r w:rsidR="0015095E">
              <w:rPr>
                <w:noProof/>
                <w:webHidden/>
              </w:rPr>
              <w:fldChar w:fldCharType="begin"/>
            </w:r>
            <w:r w:rsidR="0015095E">
              <w:rPr>
                <w:noProof/>
                <w:webHidden/>
              </w:rPr>
              <w:instrText xml:space="preserve"> PAGEREF _Toc483908174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6105D7C3" w14:textId="2BF93917" w:rsidR="0015095E" w:rsidRDefault="005735E7">
          <w:pPr>
            <w:pStyle w:val="TOC2"/>
            <w:tabs>
              <w:tab w:val="left" w:pos="1080"/>
              <w:tab w:val="right" w:leader="dot" w:pos="9350"/>
            </w:tabs>
            <w:rPr>
              <w:noProof/>
              <w:lang w:eastAsia="en-US"/>
            </w:rPr>
          </w:pPr>
          <w:hyperlink w:anchor="_Toc483908175" w:history="1">
            <w:r w:rsidR="0015095E" w:rsidRPr="00184821">
              <w:rPr>
                <w:rStyle w:val="Hyperlink"/>
                <w:noProof/>
              </w:rPr>
              <w:t>8.1</w:t>
            </w:r>
            <w:r w:rsidR="0015095E">
              <w:rPr>
                <w:noProof/>
                <w:lang w:eastAsia="en-US"/>
              </w:rPr>
              <w:tab/>
            </w:r>
            <w:r w:rsidR="0015095E" w:rsidRPr="00184821">
              <w:rPr>
                <w:rStyle w:val="Hyperlink"/>
                <w:noProof/>
              </w:rPr>
              <w:t>File Copy Data Deposit</w:t>
            </w:r>
            <w:r w:rsidR="0015095E">
              <w:rPr>
                <w:noProof/>
                <w:webHidden/>
              </w:rPr>
              <w:tab/>
            </w:r>
            <w:r w:rsidR="0015095E">
              <w:rPr>
                <w:noProof/>
                <w:webHidden/>
              </w:rPr>
              <w:fldChar w:fldCharType="begin"/>
            </w:r>
            <w:r w:rsidR="0015095E">
              <w:rPr>
                <w:noProof/>
                <w:webHidden/>
              </w:rPr>
              <w:instrText xml:space="preserve"> PAGEREF _Toc483908175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38333925" w14:textId="1CF149DB"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76" w:history="1">
            <w:r w:rsidR="0015095E" w:rsidRPr="00184821">
              <w:rPr>
                <w:rStyle w:val="Hyperlink"/>
                <w:noProof/>
              </w:rPr>
              <w:t>8.1.1</w:t>
            </w:r>
            <w:r w:rsidR="0015095E">
              <w:rPr>
                <w:rFonts w:asciiTheme="minorHAnsi" w:eastAsiaTheme="minorEastAsia" w:hAnsiTheme="minorHAnsi" w:cstheme="minorBidi"/>
                <w:noProof/>
                <w:sz w:val="22"/>
                <w:szCs w:val="22"/>
              </w:rPr>
              <w:tab/>
            </w:r>
            <w:r w:rsidR="0015095E" w:rsidRPr="00184821">
              <w:rPr>
                <w:rStyle w:val="Hyperlink"/>
                <w:noProof/>
              </w:rPr>
              <w:t>Messages and Alerts</w:t>
            </w:r>
            <w:r w:rsidR="0015095E">
              <w:rPr>
                <w:noProof/>
                <w:webHidden/>
              </w:rPr>
              <w:tab/>
            </w:r>
            <w:r w:rsidR="0015095E">
              <w:rPr>
                <w:noProof/>
                <w:webHidden/>
              </w:rPr>
              <w:fldChar w:fldCharType="begin"/>
            </w:r>
            <w:r w:rsidR="0015095E">
              <w:rPr>
                <w:noProof/>
                <w:webHidden/>
              </w:rPr>
              <w:instrText xml:space="preserve"> PAGEREF _Toc483908176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20240A19" w14:textId="287C495C" w:rsidR="0015095E" w:rsidRDefault="005735E7">
          <w:pPr>
            <w:pStyle w:val="TOC2"/>
            <w:tabs>
              <w:tab w:val="left" w:pos="1080"/>
              <w:tab w:val="right" w:leader="dot" w:pos="9350"/>
            </w:tabs>
            <w:rPr>
              <w:noProof/>
              <w:lang w:eastAsia="en-US"/>
            </w:rPr>
          </w:pPr>
          <w:hyperlink w:anchor="_Toc483908177" w:history="1">
            <w:r w:rsidR="0015095E" w:rsidRPr="00184821">
              <w:rPr>
                <w:rStyle w:val="Hyperlink"/>
                <w:noProof/>
              </w:rPr>
              <w:t>8.2</w:t>
            </w:r>
            <w:r w:rsidR="0015095E">
              <w:rPr>
                <w:noProof/>
                <w:lang w:eastAsia="en-US"/>
              </w:rPr>
              <w:tab/>
            </w:r>
            <w:r w:rsidR="0015095E" w:rsidRPr="00184821">
              <w:rPr>
                <w:rStyle w:val="Hyperlink"/>
                <w:noProof/>
              </w:rPr>
              <w:t>ODE REST API</w:t>
            </w:r>
            <w:r w:rsidR="0015095E">
              <w:rPr>
                <w:noProof/>
                <w:webHidden/>
              </w:rPr>
              <w:tab/>
            </w:r>
            <w:r w:rsidR="0015095E">
              <w:rPr>
                <w:noProof/>
                <w:webHidden/>
              </w:rPr>
              <w:fldChar w:fldCharType="begin"/>
            </w:r>
            <w:r w:rsidR="0015095E">
              <w:rPr>
                <w:noProof/>
                <w:webHidden/>
              </w:rPr>
              <w:instrText xml:space="preserve"> PAGEREF _Toc483908177 \h </w:instrText>
            </w:r>
            <w:r w:rsidR="0015095E">
              <w:rPr>
                <w:noProof/>
                <w:webHidden/>
              </w:rPr>
            </w:r>
            <w:r w:rsidR="0015095E">
              <w:rPr>
                <w:noProof/>
                <w:webHidden/>
              </w:rPr>
              <w:fldChar w:fldCharType="separate"/>
            </w:r>
            <w:r w:rsidR="0015095E">
              <w:rPr>
                <w:noProof/>
                <w:webHidden/>
              </w:rPr>
              <w:t>32</w:t>
            </w:r>
            <w:r w:rsidR="0015095E">
              <w:rPr>
                <w:noProof/>
                <w:webHidden/>
              </w:rPr>
              <w:fldChar w:fldCharType="end"/>
            </w:r>
          </w:hyperlink>
        </w:p>
        <w:p w14:paraId="21A429C4" w14:textId="6BE46277"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78" w:history="1">
            <w:r w:rsidR="0015095E" w:rsidRPr="00184821">
              <w:rPr>
                <w:rStyle w:val="Hyperlink"/>
                <w:noProof/>
              </w:rPr>
              <w:t>8.2.1</w:t>
            </w:r>
            <w:r w:rsidR="0015095E">
              <w:rPr>
                <w:rFonts w:asciiTheme="minorHAnsi" w:eastAsiaTheme="minorEastAsia" w:hAnsiTheme="minorHAnsi" w:cstheme="minorBidi"/>
                <w:noProof/>
                <w:sz w:val="22"/>
                <w:szCs w:val="22"/>
              </w:rPr>
              <w:tab/>
            </w:r>
            <w:r w:rsidR="0015095E" w:rsidRPr="00184821">
              <w:rPr>
                <w:rStyle w:val="Hyperlink"/>
                <w:noProof/>
              </w:rPr>
              <w:t>Upload BSM File</w:t>
            </w:r>
            <w:r w:rsidR="0015095E">
              <w:rPr>
                <w:noProof/>
                <w:webHidden/>
              </w:rPr>
              <w:tab/>
            </w:r>
            <w:r w:rsidR="0015095E">
              <w:rPr>
                <w:noProof/>
                <w:webHidden/>
              </w:rPr>
              <w:fldChar w:fldCharType="begin"/>
            </w:r>
            <w:r w:rsidR="0015095E">
              <w:rPr>
                <w:noProof/>
                <w:webHidden/>
              </w:rPr>
              <w:instrText xml:space="preserve"> PAGEREF _Toc483908178 \h </w:instrText>
            </w:r>
            <w:r w:rsidR="0015095E">
              <w:rPr>
                <w:noProof/>
                <w:webHidden/>
              </w:rPr>
            </w:r>
            <w:r w:rsidR="0015095E">
              <w:rPr>
                <w:noProof/>
                <w:webHidden/>
              </w:rPr>
              <w:fldChar w:fldCharType="separate"/>
            </w:r>
            <w:r w:rsidR="0015095E">
              <w:rPr>
                <w:noProof/>
                <w:webHidden/>
              </w:rPr>
              <w:t>35</w:t>
            </w:r>
            <w:r w:rsidR="0015095E">
              <w:rPr>
                <w:noProof/>
                <w:webHidden/>
              </w:rPr>
              <w:fldChar w:fldCharType="end"/>
            </w:r>
          </w:hyperlink>
        </w:p>
        <w:p w14:paraId="31E2FF06" w14:textId="571E057F"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79" w:history="1">
            <w:r w:rsidR="0015095E" w:rsidRPr="00184821">
              <w:rPr>
                <w:rStyle w:val="Hyperlink"/>
                <w:noProof/>
              </w:rPr>
              <w:t>8.2.2</w:t>
            </w:r>
            <w:r w:rsidR="0015095E">
              <w:rPr>
                <w:rFonts w:asciiTheme="minorHAnsi" w:eastAsiaTheme="minorEastAsia" w:hAnsiTheme="minorHAnsi" w:cstheme="minorBidi"/>
                <w:noProof/>
                <w:sz w:val="22"/>
                <w:szCs w:val="22"/>
              </w:rPr>
              <w:tab/>
            </w:r>
            <w:r w:rsidR="0015095E" w:rsidRPr="00184821">
              <w:rPr>
                <w:rStyle w:val="Hyperlink"/>
                <w:noProof/>
              </w:rPr>
              <w:t>MANAGE SNMP API</w:t>
            </w:r>
            <w:r w:rsidR="0015095E">
              <w:rPr>
                <w:noProof/>
                <w:webHidden/>
              </w:rPr>
              <w:tab/>
            </w:r>
            <w:r w:rsidR="0015095E">
              <w:rPr>
                <w:noProof/>
                <w:webHidden/>
              </w:rPr>
              <w:fldChar w:fldCharType="begin"/>
            </w:r>
            <w:r w:rsidR="0015095E">
              <w:rPr>
                <w:noProof/>
                <w:webHidden/>
              </w:rPr>
              <w:instrText xml:space="preserve"> PAGEREF _Toc483908179 \h </w:instrText>
            </w:r>
            <w:r w:rsidR="0015095E">
              <w:rPr>
                <w:noProof/>
                <w:webHidden/>
              </w:rPr>
            </w:r>
            <w:r w:rsidR="0015095E">
              <w:rPr>
                <w:noProof/>
                <w:webHidden/>
              </w:rPr>
              <w:fldChar w:fldCharType="separate"/>
            </w:r>
            <w:r w:rsidR="0015095E">
              <w:rPr>
                <w:noProof/>
                <w:webHidden/>
              </w:rPr>
              <w:t>36</w:t>
            </w:r>
            <w:r w:rsidR="0015095E">
              <w:rPr>
                <w:noProof/>
                <w:webHidden/>
              </w:rPr>
              <w:fldChar w:fldCharType="end"/>
            </w:r>
          </w:hyperlink>
        </w:p>
        <w:p w14:paraId="6C5E5335" w14:textId="22EB3C67"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80" w:history="1">
            <w:r w:rsidR="0015095E" w:rsidRPr="00184821">
              <w:rPr>
                <w:rStyle w:val="Hyperlink"/>
                <w:noProof/>
              </w:rPr>
              <w:t>8.2.3</w:t>
            </w:r>
            <w:r w:rsidR="0015095E">
              <w:rPr>
                <w:rFonts w:asciiTheme="minorHAnsi" w:eastAsiaTheme="minorEastAsia" w:hAnsiTheme="minorHAnsi" w:cstheme="minorBidi"/>
                <w:noProof/>
                <w:sz w:val="22"/>
                <w:szCs w:val="22"/>
              </w:rPr>
              <w:tab/>
            </w:r>
            <w:r w:rsidR="0015095E" w:rsidRPr="00184821">
              <w:rPr>
                <w:rStyle w:val="Hyperlink"/>
                <w:noProof/>
              </w:rPr>
              <w:t>Traveler Information Message (TIM) Interface</w:t>
            </w:r>
            <w:r w:rsidR="0015095E">
              <w:rPr>
                <w:noProof/>
                <w:webHidden/>
              </w:rPr>
              <w:tab/>
            </w:r>
            <w:r w:rsidR="0015095E">
              <w:rPr>
                <w:noProof/>
                <w:webHidden/>
              </w:rPr>
              <w:fldChar w:fldCharType="begin"/>
            </w:r>
            <w:r w:rsidR="0015095E">
              <w:rPr>
                <w:noProof/>
                <w:webHidden/>
              </w:rPr>
              <w:instrText xml:space="preserve"> PAGEREF _Toc483908180 \h </w:instrText>
            </w:r>
            <w:r w:rsidR="0015095E">
              <w:rPr>
                <w:noProof/>
                <w:webHidden/>
              </w:rPr>
            </w:r>
            <w:r w:rsidR="0015095E">
              <w:rPr>
                <w:noProof/>
                <w:webHidden/>
              </w:rPr>
              <w:fldChar w:fldCharType="separate"/>
            </w:r>
            <w:r w:rsidR="0015095E">
              <w:rPr>
                <w:noProof/>
                <w:webHidden/>
              </w:rPr>
              <w:t>37</w:t>
            </w:r>
            <w:r w:rsidR="0015095E">
              <w:rPr>
                <w:noProof/>
                <w:webHidden/>
              </w:rPr>
              <w:fldChar w:fldCharType="end"/>
            </w:r>
          </w:hyperlink>
        </w:p>
        <w:p w14:paraId="79AB03C6" w14:textId="2E032DD8"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81" w:history="1">
            <w:r w:rsidR="0015095E" w:rsidRPr="00184821">
              <w:rPr>
                <w:rStyle w:val="Hyperlink"/>
                <w:noProof/>
              </w:rPr>
              <w:t>8.2.4</w:t>
            </w:r>
            <w:r w:rsidR="0015095E">
              <w:rPr>
                <w:rFonts w:asciiTheme="minorHAnsi" w:eastAsiaTheme="minorEastAsia" w:hAnsiTheme="minorHAnsi" w:cstheme="minorBidi"/>
                <w:noProof/>
                <w:sz w:val="22"/>
                <w:szCs w:val="22"/>
              </w:rPr>
              <w:tab/>
            </w:r>
            <w:r w:rsidR="0015095E" w:rsidRPr="00184821">
              <w:rPr>
                <w:rStyle w:val="Hyperlink"/>
                <w:noProof/>
              </w:rPr>
              <w:t>Probe Data Management Messages (PDM) Interface</w:t>
            </w:r>
            <w:r w:rsidR="0015095E">
              <w:rPr>
                <w:noProof/>
                <w:webHidden/>
              </w:rPr>
              <w:tab/>
            </w:r>
            <w:r w:rsidR="0015095E">
              <w:rPr>
                <w:noProof/>
                <w:webHidden/>
              </w:rPr>
              <w:fldChar w:fldCharType="begin"/>
            </w:r>
            <w:r w:rsidR="0015095E">
              <w:rPr>
                <w:noProof/>
                <w:webHidden/>
              </w:rPr>
              <w:instrText xml:space="preserve"> PAGEREF _Toc483908181 \h </w:instrText>
            </w:r>
            <w:r w:rsidR="0015095E">
              <w:rPr>
                <w:noProof/>
                <w:webHidden/>
              </w:rPr>
            </w:r>
            <w:r w:rsidR="0015095E">
              <w:rPr>
                <w:noProof/>
                <w:webHidden/>
              </w:rPr>
              <w:fldChar w:fldCharType="separate"/>
            </w:r>
            <w:r w:rsidR="0015095E">
              <w:rPr>
                <w:noProof/>
                <w:webHidden/>
              </w:rPr>
              <w:t>38</w:t>
            </w:r>
            <w:r w:rsidR="0015095E">
              <w:rPr>
                <w:noProof/>
                <w:webHidden/>
              </w:rPr>
              <w:fldChar w:fldCharType="end"/>
            </w:r>
          </w:hyperlink>
        </w:p>
        <w:p w14:paraId="30BCB5F2" w14:textId="2573C52A" w:rsidR="0015095E" w:rsidRDefault="005735E7">
          <w:pPr>
            <w:pStyle w:val="TOC2"/>
            <w:tabs>
              <w:tab w:val="left" w:pos="1080"/>
              <w:tab w:val="right" w:leader="dot" w:pos="9350"/>
            </w:tabs>
            <w:rPr>
              <w:noProof/>
              <w:lang w:eastAsia="en-US"/>
            </w:rPr>
          </w:pPr>
          <w:hyperlink w:anchor="_Toc483908182" w:history="1">
            <w:r w:rsidR="0015095E" w:rsidRPr="00184821">
              <w:rPr>
                <w:rStyle w:val="Hyperlink"/>
                <w:noProof/>
              </w:rPr>
              <w:t>8.3</w:t>
            </w:r>
            <w:r w:rsidR="0015095E">
              <w:rPr>
                <w:noProof/>
                <w:lang w:eastAsia="en-US"/>
              </w:rPr>
              <w:tab/>
            </w:r>
            <w:r w:rsidR="0015095E" w:rsidRPr="00184821">
              <w:rPr>
                <w:rStyle w:val="Hyperlink"/>
                <w:noProof/>
              </w:rPr>
              <w:t>ODE Streaming API</w:t>
            </w:r>
            <w:r w:rsidR="0015095E">
              <w:rPr>
                <w:noProof/>
                <w:webHidden/>
              </w:rPr>
              <w:tab/>
            </w:r>
            <w:r w:rsidR="0015095E">
              <w:rPr>
                <w:noProof/>
                <w:webHidden/>
              </w:rPr>
              <w:fldChar w:fldCharType="begin"/>
            </w:r>
            <w:r w:rsidR="0015095E">
              <w:rPr>
                <w:noProof/>
                <w:webHidden/>
              </w:rPr>
              <w:instrText xml:space="preserve"> PAGEREF _Toc483908182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529CD7DC" w14:textId="295AA927"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83" w:history="1">
            <w:r w:rsidR="0015095E" w:rsidRPr="00184821">
              <w:rPr>
                <w:rStyle w:val="Hyperlink"/>
                <w:noProof/>
              </w:rPr>
              <w:t>8.3.1</w:t>
            </w:r>
            <w:r w:rsidR="0015095E">
              <w:rPr>
                <w:rFonts w:asciiTheme="minorHAnsi" w:eastAsiaTheme="minorEastAsia" w:hAnsiTheme="minorHAnsi" w:cstheme="minorBidi"/>
                <w:noProof/>
                <w:sz w:val="22"/>
                <w:szCs w:val="22"/>
              </w:rPr>
              <w:tab/>
            </w:r>
            <w:r w:rsidR="0015095E" w:rsidRPr="00184821">
              <w:rPr>
                <w:rStyle w:val="Hyperlink"/>
                <w:noProof/>
              </w:rPr>
              <w:t>Direct Kafka Interface</w:t>
            </w:r>
            <w:r w:rsidR="0015095E">
              <w:rPr>
                <w:noProof/>
                <w:webHidden/>
              </w:rPr>
              <w:tab/>
            </w:r>
            <w:r w:rsidR="0015095E">
              <w:rPr>
                <w:noProof/>
                <w:webHidden/>
              </w:rPr>
              <w:fldChar w:fldCharType="begin"/>
            </w:r>
            <w:r w:rsidR="0015095E">
              <w:rPr>
                <w:noProof/>
                <w:webHidden/>
              </w:rPr>
              <w:instrText xml:space="preserve"> PAGEREF _Toc483908183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6611EFAE" w14:textId="7D71D0A4"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84" w:history="1">
            <w:r w:rsidR="0015095E" w:rsidRPr="00184821">
              <w:rPr>
                <w:rStyle w:val="Hyperlink"/>
                <w:noProof/>
              </w:rPr>
              <w:t>8.3.2</w:t>
            </w:r>
            <w:r w:rsidR="0015095E">
              <w:rPr>
                <w:rFonts w:asciiTheme="minorHAnsi" w:eastAsiaTheme="minorEastAsia" w:hAnsiTheme="minorHAnsi" w:cstheme="minorBidi"/>
                <w:noProof/>
                <w:sz w:val="22"/>
                <w:szCs w:val="22"/>
              </w:rPr>
              <w:tab/>
            </w:r>
            <w:r w:rsidR="0015095E" w:rsidRPr="00184821">
              <w:rPr>
                <w:rStyle w:val="Hyperlink"/>
                <w:noProof/>
              </w:rPr>
              <w:t>ODE WebSocket Interface</w:t>
            </w:r>
            <w:r w:rsidR="0015095E">
              <w:rPr>
                <w:noProof/>
                <w:webHidden/>
              </w:rPr>
              <w:tab/>
            </w:r>
            <w:r w:rsidR="0015095E">
              <w:rPr>
                <w:noProof/>
                <w:webHidden/>
              </w:rPr>
              <w:fldChar w:fldCharType="begin"/>
            </w:r>
            <w:r w:rsidR="0015095E">
              <w:rPr>
                <w:noProof/>
                <w:webHidden/>
              </w:rPr>
              <w:instrText xml:space="preserve"> PAGEREF _Toc483908184 \h </w:instrText>
            </w:r>
            <w:r w:rsidR="0015095E">
              <w:rPr>
                <w:noProof/>
                <w:webHidden/>
              </w:rPr>
            </w:r>
            <w:r w:rsidR="0015095E">
              <w:rPr>
                <w:noProof/>
                <w:webHidden/>
              </w:rPr>
              <w:fldChar w:fldCharType="separate"/>
            </w:r>
            <w:r w:rsidR="0015095E">
              <w:rPr>
                <w:noProof/>
                <w:webHidden/>
              </w:rPr>
              <w:t>40</w:t>
            </w:r>
            <w:r w:rsidR="0015095E">
              <w:rPr>
                <w:noProof/>
                <w:webHidden/>
              </w:rPr>
              <w:fldChar w:fldCharType="end"/>
            </w:r>
          </w:hyperlink>
        </w:p>
        <w:p w14:paraId="5924E177" w14:textId="5558D389" w:rsidR="0015095E" w:rsidRDefault="005735E7">
          <w:pPr>
            <w:pStyle w:val="TOC2"/>
            <w:tabs>
              <w:tab w:val="left" w:pos="1080"/>
              <w:tab w:val="right" w:leader="dot" w:pos="9350"/>
            </w:tabs>
            <w:rPr>
              <w:noProof/>
              <w:lang w:eastAsia="en-US"/>
            </w:rPr>
          </w:pPr>
          <w:hyperlink w:anchor="_Toc483908185" w:history="1">
            <w:r w:rsidR="0015095E" w:rsidRPr="00184821">
              <w:rPr>
                <w:rStyle w:val="Hyperlink"/>
                <w:noProof/>
              </w:rPr>
              <w:t>8.4</w:t>
            </w:r>
            <w:r w:rsidR="0015095E">
              <w:rPr>
                <w:noProof/>
                <w:lang w:eastAsia="en-US"/>
              </w:rPr>
              <w:tab/>
            </w:r>
            <w:r w:rsidR="0015095E" w:rsidRPr="00184821">
              <w:rPr>
                <w:rStyle w:val="Hyperlink"/>
                <w:noProof/>
              </w:rPr>
              <w:t>ODE Request Schemas</w:t>
            </w:r>
            <w:r w:rsidR="0015095E">
              <w:rPr>
                <w:noProof/>
                <w:webHidden/>
              </w:rPr>
              <w:tab/>
            </w:r>
            <w:r w:rsidR="0015095E">
              <w:rPr>
                <w:noProof/>
                <w:webHidden/>
              </w:rPr>
              <w:fldChar w:fldCharType="begin"/>
            </w:r>
            <w:r w:rsidR="0015095E">
              <w:rPr>
                <w:noProof/>
                <w:webHidden/>
              </w:rPr>
              <w:instrText xml:space="preserve"> PAGEREF _Toc483908185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76EA8AB6" w14:textId="49F70A61"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86" w:history="1">
            <w:r w:rsidR="0015095E" w:rsidRPr="00184821">
              <w:rPr>
                <w:rStyle w:val="Hyperlink"/>
                <w:noProof/>
              </w:rPr>
              <w:t>8.4.1</w:t>
            </w:r>
            <w:r w:rsidR="0015095E">
              <w:rPr>
                <w:rFonts w:asciiTheme="minorHAnsi" w:eastAsiaTheme="minorEastAsia" w:hAnsiTheme="minorHAnsi" w:cstheme="minorBidi"/>
                <w:noProof/>
                <w:sz w:val="22"/>
                <w:szCs w:val="22"/>
              </w:rPr>
              <w:tab/>
            </w:r>
            <w:r w:rsidR="0015095E" w:rsidRPr="00184821">
              <w:rPr>
                <w:rStyle w:val="Hyperlink"/>
                <w:noProof/>
              </w:rPr>
              <w:t>ODE Request Message Metadata</w:t>
            </w:r>
            <w:r w:rsidR="0015095E">
              <w:rPr>
                <w:noProof/>
                <w:webHidden/>
              </w:rPr>
              <w:tab/>
            </w:r>
            <w:r w:rsidR="0015095E">
              <w:rPr>
                <w:noProof/>
                <w:webHidden/>
              </w:rPr>
              <w:fldChar w:fldCharType="begin"/>
            </w:r>
            <w:r w:rsidR="0015095E">
              <w:rPr>
                <w:noProof/>
                <w:webHidden/>
              </w:rPr>
              <w:instrText xml:space="preserve"> PAGEREF _Toc483908186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1ED86B52" w14:textId="77D0B8A4" w:rsidR="0015095E" w:rsidRDefault="005735E7">
          <w:pPr>
            <w:pStyle w:val="TOC2"/>
            <w:tabs>
              <w:tab w:val="left" w:pos="1080"/>
              <w:tab w:val="right" w:leader="dot" w:pos="9350"/>
            </w:tabs>
            <w:rPr>
              <w:noProof/>
              <w:lang w:eastAsia="en-US"/>
            </w:rPr>
          </w:pPr>
          <w:hyperlink w:anchor="_Toc483908187" w:history="1">
            <w:r w:rsidR="0015095E" w:rsidRPr="00184821">
              <w:rPr>
                <w:rStyle w:val="Hyperlink"/>
                <w:noProof/>
              </w:rPr>
              <w:t>8.5</w:t>
            </w:r>
            <w:r w:rsidR="0015095E">
              <w:rPr>
                <w:noProof/>
                <w:lang w:eastAsia="en-US"/>
              </w:rPr>
              <w:tab/>
            </w:r>
            <w:r w:rsidR="0015095E" w:rsidRPr="00184821">
              <w:rPr>
                <w:rStyle w:val="Hyperlink"/>
                <w:noProof/>
              </w:rPr>
              <w:t>ODE Response Schemas</w:t>
            </w:r>
            <w:r w:rsidR="0015095E">
              <w:rPr>
                <w:noProof/>
                <w:webHidden/>
              </w:rPr>
              <w:tab/>
            </w:r>
            <w:r w:rsidR="0015095E">
              <w:rPr>
                <w:noProof/>
                <w:webHidden/>
              </w:rPr>
              <w:fldChar w:fldCharType="begin"/>
            </w:r>
            <w:r w:rsidR="0015095E">
              <w:rPr>
                <w:noProof/>
                <w:webHidden/>
              </w:rPr>
              <w:instrText xml:space="preserve"> PAGEREF _Toc483908187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6F99DE5C" w14:textId="34D928E2"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88" w:history="1">
            <w:r w:rsidR="0015095E" w:rsidRPr="00184821">
              <w:rPr>
                <w:rStyle w:val="Hyperlink"/>
                <w:noProof/>
              </w:rPr>
              <w:t>8.5.1</w:t>
            </w:r>
            <w:r w:rsidR="0015095E">
              <w:rPr>
                <w:rFonts w:asciiTheme="minorHAnsi" w:eastAsiaTheme="minorEastAsia" w:hAnsiTheme="minorHAnsi" w:cstheme="minorBidi"/>
                <w:noProof/>
                <w:sz w:val="22"/>
                <w:szCs w:val="22"/>
              </w:rPr>
              <w:tab/>
            </w:r>
            <w:r w:rsidR="0015095E" w:rsidRPr="00184821">
              <w:rPr>
                <w:rStyle w:val="Hyperlink"/>
                <w:noProof/>
              </w:rPr>
              <w:t>ODE Data Message</w:t>
            </w:r>
            <w:r w:rsidR="0015095E">
              <w:rPr>
                <w:noProof/>
                <w:webHidden/>
              </w:rPr>
              <w:tab/>
            </w:r>
            <w:r w:rsidR="0015095E">
              <w:rPr>
                <w:noProof/>
                <w:webHidden/>
              </w:rPr>
              <w:fldChar w:fldCharType="begin"/>
            </w:r>
            <w:r w:rsidR="0015095E">
              <w:rPr>
                <w:noProof/>
                <w:webHidden/>
              </w:rPr>
              <w:instrText xml:space="preserve"> PAGEREF _Toc483908188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7CF46AC0" w14:textId="70C66803"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89" w:history="1">
            <w:r w:rsidR="0015095E" w:rsidRPr="00184821">
              <w:rPr>
                <w:rStyle w:val="Hyperlink"/>
                <w:noProof/>
              </w:rPr>
              <w:t>8.5.2</w:t>
            </w:r>
            <w:r w:rsidR="0015095E">
              <w:rPr>
                <w:rFonts w:asciiTheme="minorHAnsi" w:eastAsiaTheme="minorEastAsia" w:hAnsiTheme="minorHAnsi" w:cstheme="minorBidi"/>
                <w:noProof/>
                <w:sz w:val="22"/>
                <w:szCs w:val="22"/>
              </w:rPr>
              <w:tab/>
            </w:r>
            <w:r w:rsidR="0015095E" w:rsidRPr="00184821">
              <w:rPr>
                <w:rStyle w:val="Hyperlink"/>
                <w:noProof/>
              </w:rPr>
              <w:t>ODE Message Metadata</w:t>
            </w:r>
            <w:r w:rsidR="0015095E">
              <w:rPr>
                <w:noProof/>
                <w:webHidden/>
              </w:rPr>
              <w:tab/>
            </w:r>
            <w:r w:rsidR="0015095E">
              <w:rPr>
                <w:noProof/>
                <w:webHidden/>
              </w:rPr>
              <w:fldChar w:fldCharType="begin"/>
            </w:r>
            <w:r w:rsidR="0015095E">
              <w:rPr>
                <w:noProof/>
                <w:webHidden/>
              </w:rPr>
              <w:instrText xml:space="preserve"> PAGEREF _Toc483908189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47B0475A" w14:textId="76FE6DC6"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90" w:history="1">
            <w:r w:rsidR="0015095E" w:rsidRPr="00184821">
              <w:rPr>
                <w:rStyle w:val="Hyperlink"/>
                <w:noProof/>
              </w:rPr>
              <w:t>8.5.3</w:t>
            </w:r>
            <w:r w:rsidR="0015095E">
              <w:rPr>
                <w:rFonts w:asciiTheme="minorHAnsi" w:eastAsiaTheme="minorEastAsia" w:hAnsiTheme="minorHAnsi" w:cstheme="minorBidi"/>
                <w:noProof/>
                <w:sz w:val="22"/>
                <w:szCs w:val="22"/>
              </w:rPr>
              <w:tab/>
            </w:r>
            <w:r w:rsidR="0015095E" w:rsidRPr="00184821">
              <w:rPr>
                <w:rStyle w:val="Hyperlink"/>
                <w:noProof/>
              </w:rPr>
              <w:t>ODE Payload Violation</w:t>
            </w:r>
            <w:r w:rsidR="0015095E">
              <w:rPr>
                <w:noProof/>
                <w:webHidden/>
              </w:rPr>
              <w:tab/>
            </w:r>
            <w:r w:rsidR="0015095E">
              <w:rPr>
                <w:noProof/>
                <w:webHidden/>
              </w:rPr>
              <w:fldChar w:fldCharType="begin"/>
            </w:r>
            <w:r w:rsidR="0015095E">
              <w:rPr>
                <w:noProof/>
                <w:webHidden/>
              </w:rPr>
              <w:instrText xml:space="preserve"> PAGEREF _Toc483908190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50AE2E6C" w14:textId="482E06F1"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91" w:history="1">
            <w:r w:rsidR="0015095E" w:rsidRPr="00184821">
              <w:rPr>
                <w:rStyle w:val="Hyperlink"/>
                <w:noProof/>
              </w:rPr>
              <w:t>8.5.4</w:t>
            </w:r>
            <w:r w:rsidR="0015095E">
              <w:rPr>
                <w:rFonts w:asciiTheme="minorHAnsi" w:eastAsiaTheme="minorEastAsia" w:hAnsiTheme="minorHAnsi" w:cstheme="minorBidi"/>
                <w:noProof/>
                <w:sz w:val="22"/>
                <w:szCs w:val="22"/>
              </w:rPr>
              <w:tab/>
            </w:r>
            <w:r w:rsidR="0015095E" w:rsidRPr="00184821">
              <w:rPr>
                <w:rStyle w:val="Hyperlink"/>
                <w:noProof/>
              </w:rPr>
              <w:t>ODE GET TOKEN Response</w:t>
            </w:r>
            <w:r w:rsidR="0015095E">
              <w:rPr>
                <w:noProof/>
                <w:webHidden/>
              </w:rPr>
              <w:tab/>
            </w:r>
            <w:r w:rsidR="0015095E">
              <w:rPr>
                <w:noProof/>
                <w:webHidden/>
              </w:rPr>
              <w:fldChar w:fldCharType="begin"/>
            </w:r>
            <w:r w:rsidR="0015095E">
              <w:rPr>
                <w:noProof/>
                <w:webHidden/>
              </w:rPr>
              <w:instrText xml:space="preserve"> PAGEREF _Toc483908191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4537C033" w14:textId="0435ED32"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92" w:history="1">
            <w:r w:rsidR="0015095E" w:rsidRPr="00184821">
              <w:rPr>
                <w:rStyle w:val="Hyperlink"/>
                <w:noProof/>
              </w:rPr>
              <w:t>8.5.5</w:t>
            </w:r>
            <w:r w:rsidR="0015095E">
              <w:rPr>
                <w:rFonts w:asciiTheme="minorHAnsi" w:eastAsiaTheme="minorEastAsia" w:hAnsiTheme="minorHAnsi" w:cstheme="minorBidi"/>
                <w:noProof/>
                <w:sz w:val="22"/>
                <w:szCs w:val="22"/>
              </w:rPr>
              <w:tab/>
            </w:r>
            <w:r w:rsidR="0015095E" w:rsidRPr="00184821">
              <w:rPr>
                <w:rStyle w:val="Hyperlink"/>
                <w:noProof/>
              </w:rPr>
              <w:t>ODE Status Message</w:t>
            </w:r>
            <w:r w:rsidR="0015095E">
              <w:rPr>
                <w:noProof/>
                <w:webHidden/>
              </w:rPr>
              <w:tab/>
            </w:r>
            <w:r w:rsidR="0015095E">
              <w:rPr>
                <w:noProof/>
                <w:webHidden/>
              </w:rPr>
              <w:fldChar w:fldCharType="begin"/>
            </w:r>
            <w:r w:rsidR="0015095E">
              <w:rPr>
                <w:noProof/>
                <w:webHidden/>
              </w:rPr>
              <w:instrText xml:space="preserve"> PAGEREF _Toc483908192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06D52BA3" w14:textId="738339D8"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93" w:history="1">
            <w:r w:rsidR="0015095E" w:rsidRPr="00184821">
              <w:rPr>
                <w:rStyle w:val="Hyperlink"/>
                <w:noProof/>
              </w:rPr>
              <w:t>8.5.6</w:t>
            </w:r>
            <w:r w:rsidR="0015095E">
              <w:rPr>
                <w:rFonts w:asciiTheme="minorHAnsi" w:eastAsiaTheme="minorEastAsia" w:hAnsiTheme="minorHAnsi" w:cstheme="minorBidi"/>
                <w:noProof/>
                <w:sz w:val="22"/>
                <w:szCs w:val="22"/>
              </w:rPr>
              <w:tab/>
            </w:r>
            <w:r w:rsidR="0015095E" w:rsidRPr="00184821">
              <w:rPr>
                <w:rStyle w:val="Hyperlink"/>
                <w:noProof/>
              </w:rPr>
              <w:t>ODE Control Message</w:t>
            </w:r>
            <w:r w:rsidR="0015095E">
              <w:rPr>
                <w:noProof/>
                <w:webHidden/>
              </w:rPr>
              <w:tab/>
            </w:r>
            <w:r w:rsidR="0015095E">
              <w:rPr>
                <w:noProof/>
                <w:webHidden/>
              </w:rPr>
              <w:fldChar w:fldCharType="begin"/>
            </w:r>
            <w:r w:rsidR="0015095E">
              <w:rPr>
                <w:noProof/>
                <w:webHidden/>
              </w:rPr>
              <w:instrText xml:space="preserve"> PAGEREF _Toc483908193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3AF7CE27" w14:textId="719B811A"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94" w:history="1">
            <w:r w:rsidR="0015095E" w:rsidRPr="00184821">
              <w:rPr>
                <w:rStyle w:val="Hyperlink"/>
                <w:noProof/>
              </w:rPr>
              <w:t>8.5.7</w:t>
            </w:r>
            <w:r w:rsidR="0015095E">
              <w:rPr>
                <w:rFonts w:asciiTheme="minorHAnsi" w:eastAsiaTheme="minorEastAsia" w:hAnsiTheme="minorHAnsi" w:cstheme="minorBidi"/>
                <w:noProof/>
                <w:sz w:val="22"/>
                <w:szCs w:val="22"/>
              </w:rPr>
              <w:tab/>
            </w:r>
            <w:r w:rsidR="0015095E" w:rsidRPr="00184821">
              <w:rPr>
                <w:rStyle w:val="Hyperlink"/>
                <w:noProof/>
              </w:rPr>
              <w:t>ODE Data Message Payload</w:t>
            </w:r>
            <w:r w:rsidR="0015095E">
              <w:rPr>
                <w:noProof/>
                <w:webHidden/>
              </w:rPr>
              <w:tab/>
            </w:r>
            <w:r w:rsidR="0015095E">
              <w:rPr>
                <w:noProof/>
                <w:webHidden/>
              </w:rPr>
              <w:fldChar w:fldCharType="begin"/>
            </w:r>
            <w:r w:rsidR="0015095E">
              <w:rPr>
                <w:noProof/>
                <w:webHidden/>
              </w:rPr>
              <w:instrText xml:space="preserve"> PAGEREF _Toc483908194 \h </w:instrText>
            </w:r>
            <w:r w:rsidR="0015095E">
              <w:rPr>
                <w:noProof/>
                <w:webHidden/>
              </w:rPr>
            </w:r>
            <w:r w:rsidR="0015095E">
              <w:rPr>
                <w:noProof/>
                <w:webHidden/>
              </w:rPr>
              <w:fldChar w:fldCharType="separate"/>
            </w:r>
            <w:r w:rsidR="0015095E">
              <w:rPr>
                <w:noProof/>
                <w:webHidden/>
              </w:rPr>
              <w:t>47</w:t>
            </w:r>
            <w:r w:rsidR="0015095E">
              <w:rPr>
                <w:noProof/>
                <w:webHidden/>
              </w:rPr>
              <w:fldChar w:fldCharType="end"/>
            </w:r>
          </w:hyperlink>
        </w:p>
        <w:p w14:paraId="4FAC8203" w14:textId="00B4FCA3" w:rsidR="0015095E" w:rsidRDefault="005735E7">
          <w:pPr>
            <w:pStyle w:val="TOC3"/>
            <w:tabs>
              <w:tab w:val="left" w:pos="1440"/>
              <w:tab w:val="right" w:leader="dot" w:pos="9350"/>
            </w:tabs>
            <w:rPr>
              <w:rFonts w:asciiTheme="minorHAnsi" w:eastAsiaTheme="minorEastAsia" w:hAnsiTheme="minorHAnsi" w:cstheme="minorBidi"/>
              <w:noProof/>
              <w:sz w:val="22"/>
              <w:szCs w:val="22"/>
            </w:rPr>
          </w:pPr>
          <w:hyperlink w:anchor="_Toc483908195" w:history="1">
            <w:r w:rsidR="0015095E" w:rsidRPr="00184821">
              <w:rPr>
                <w:rStyle w:val="Hyperlink"/>
                <w:noProof/>
              </w:rPr>
              <w:t>8.5.8</w:t>
            </w:r>
            <w:r w:rsidR="0015095E">
              <w:rPr>
                <w:rFonts w:asciiTheme="minorHAnsi" w:eastAsiaTheme="minorEastAsia" w:hAnsiTheme="minorHAnsi" w:cstheme="minorBidi"/>
                <w:noProof/>
                <w:sz w:val="22"/>
                <w:szCs w:val="22"/>
              </w:rPr>
              <w:tab/>
            </w:r>
            <w:r w:rsidR="0015095E" w:rsidRPr="00184821">
              <w:rPr>
                <w:rStyle w:val="Hyperlink"/>
                <w:noProof/>
              </w:rPr>
              <w:t>ODE Data Message Supporting Data Structures</w:t>
            </w:r>
            <w:r w:rsidR="0015095E">
              <w:rPr>
                <w:noProof/>
                <w:webHidden/>
              </w:rPr>
              <w:tab/>
            </w:r>
            <w:r w:rsidR="0015095E">
              <w:rPr>
                <w:noProof/>
                <w:webHidden/>
              </w:rPr>
              <w:fldChar w:fldCharType="begin"/>
            </w:r>
            <w:r w:rsidR="0015095E">
              <w:rPr>
                <w:noProof/>
                <w:webHidden/>
              </w:rPr>
              <w:instrText xml:space="preserve"> PAGEREF _Toc483908195 \h </w:instrText>
            </w:r>
            <w:r w:rsidR="0015095E">
              <w:rPr>
                <w:noProof/>
                <w:webHidden/>
              </w:rPr>
            </w:r>
            <w:r w:rsidR="0015095E">
              <w:rPr>
                <w:noProof/>
                <w:webHidden/>
              </w:rPr>
              <w:fldChar w:fldCharType="separate"/>
            </w:r>
            <w:r w:rsidR="0015095E">
              <w:rPr>
                <w:noProof/>
                <w:webHidden/>
              </w:rPr>
              <w:t>48</w:t>
            </w:r>
            <w:r w:rsidR="0015095E">
              <w:rPr>
                <w:noProof/>
                <w:webHidden/>
              </w:rPr>
              <w:fldChar w:fldCharType="end"/>
            </w:r>
          </w:hyperlink>
        </w:p>
        <w:p w14:paraId="779BBBDA" w14:textId="1315E8E4"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0" w:name="_Toc464836201"/>
      <w:bookmarkStart w:id="1" w:name="_Toc483908129"/>
      <w:r w:rsidRPr="0027246B">
        <w:t>V</w:t>
      </w:r>
      <w:r w:rsidR="00CE5487">
        <w:t>ersion History</w:t>
      </w:r>
      <w:bookmarkEnd w:id="0"/>
      <w:bookmarkEnd w:id="1"/>
    </w:p>
    <w:tbl>
      <w:tblPr>
        <w:tblStyle w:val="MediumGrid3-Accent1"/>
        <w:tblpPr w:leftFromText="180" w:rightFromText="180" w:vertAnchor="text" w:horzAnchor="margin" w:tblpY="97"/>
        <w:tblW w:w="9350" w:type="dxa"/>
        <w:tblLayout w:type="fixed"/>
        <w:tblLook w:val="04A0" w:firstRow="1" w:lastRow="0" w:firstColumn="1" w:lastColumn="0" w:noHBand="0" w:noVBand="1"/>
      </w:tblPr>
      <w:tblGrid>
        <w:gridCol w:w="1160"/>
        <w:gridCol w:w="1820"/>
        <w:gridCol w:w="1529"/>
        <w:gridCol w:w="4841"/>
      </w:tblGrid>
      <w:tr w:rsidR="00314B85" w14:paraId="7F9006E9" w14:textId="77777777" w:rsidTr="00886E1A">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1108C8">
            <w:pPr>
              <w:pStyle w:val="NormalArial11"/>
              <w:jc w:val="left"/>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841"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886E1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7B482FC0" w:rsidR="00314B85" w:rsidRPr="00314B85" w:rsidRDefault="00443E64" w:rsidP="004E2E31">
            <w:pPr>
              <w:pStyle w:val="NormalArial11"/>
              <w:rPr>
                <w:sz w:val="20"/>
                <w:szCs w:val="20"/>
              </w:rPr>
            </w:pPr>
            <w:r>
              <w:rPr>
                <w:sz w:val="20"/>
                <w:szCs w:val="20"/>
              </w:rPr>
              <w:t>0.1</w:t>
            </w:r>
          </w:p>
        </w:tc>
        <w:tc>
          <w:tcPr>
            <w:tcW w:w="1820" w:type="dxa"/>
          </w:tcPr>
          <w:p w14:paraId="0F750757" w14:textId="6EFB1E5A" w:rsidR="002C2917" w:rsidRPr="00314B85" w:rsidRDefault="002C2917"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17A74E01" w14:textId="32C84959" w:rsidR="00314B85" w:rsidRPr="00314B85" w:rsidRDefault="00314B85"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4841" w:type="dxa"/>
          </w:tcPr>
          <w:p w14:paraId="08683516" w14:textId="24D2D8BB" w:rsidR="00314B85" w:rsidRPr="00314B85" w:rsidRDefault="00C26C4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draft</w:t>
            </w:r>
          </w:p>
        </w:tc>
      </w:tr>
      <w:tr w:rsidR="00314B85" w14:paraId="7B3DEF0D" w14:textId="77777777" w:rsidTr="00886E1A">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72008BA4" w:rsidR="00314B85" w:rsidRPr="00314B85" w:rsidRDefault="00443E64" w:rsidP="004E2E31">
            <w:pPr>
              <w:pStyle w:val="NormalArial11"/>
              <w:rPr>
                <w:sz w:val="20"/>
                <w:szCs w:val="20"/>
              </w:rPr>
            </w:pPr>
            <w:r>
              <w:rPr>
                <w:sz w:val="20"/>
                <w:szCs w:val="20"/>
              </w:rPr>
              <w:t>0.2</w:t>
            </w:r>
          </w:p>
        </w:tc>
        <w:tc>
          <w:tcPr>
            <w:tcW w:w="1820" w:type="dxa"/>
          </w:tcPr>
          <w:p w14:paraId="4EA910FE" w14:textId="3A570BC2" w:rsidR="00314B85" w:rsidRPr="00314B85" w:rsidRDefault="00A956BC"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Hamid Musavi</w:t>
            </w:r>
          </w:p>
        </w:tc>
        <w:tc>
          <w:tcPr>
            <w:tcW w:w="1529" w:type="dxa"/>
          </w:tcPr>
          <w:p w14:paraId="46FDC20E" w14:textId="386AE4B9"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3/6/2017</w:t>
            </w:r>
          </w:p>
        </w:tc>
        <w:tc>
          <w:tcPr>
            <w:tcW w:w="4841" w:type="dxa"/>
          </w:tcPr>
          <w:p w14:paraId="100A6E80" w14:textId="77D55F7A"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Updated document for </w:t>
            </w:r>
            <w:hyperlink r:id="rId17" w:tooltip="View this issue" w:history="1">
              <w:r>
                <w:rPr>
                  <w:rStyle w:val="Hyperlink"/>
                  <w:color w:val="3B73AF"/>
                  <w:sz w:val="21"/>
                  <w:szCs w:val="21"/>
                  <w:shd w:val="clear" w:color="auto" w:fill="FFFFFF"/>
                </w:rPr>
                <w:t>ODE-146</w:t>
              </w:r>
            </w:hyperlink>
          </w:p>
        </w:tc>
      </w:tr>
      <w:tr w:rsidR="00314B85" w14:paraId="47CB5EC8" w14:textId="77777777" w:rsidTr="00886E1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7A003313" w:rsidR="00314B85" w:rsidRPr="00314B85" w:rsidRDefault="00443E64" w:rsidP="004E2E31">
            <w:pPr>
              <w:pStyle w:val="NormalArial11"/>
              <w:rPr>
                <w:sz w:val="20"/>
                <w:szCs w:val="20"/>
              </w:rPr>
            </w:pPr>
            <w:r>
              <w:rPr>
                <w:sz w:val="20"/>
                <w:szCs w:val="20"/>
              </w:rPr>
              <w:t>0.3</w:t>
            </w:r>
          </w:p>
        </w:tc>
        <w:tc>
          <w:tcPr>
            <w:tcW w:w="1820" w:type="dxa"/>
          </w:tcPr>
          <w:p w14:paraId="741418A2" w14:textId="7AEECCAB" w:rsidR="00314B85"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420201AD" w14:textId="199B33C1"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3/14/2017</w:t>
            </w:r>
          </w:p>
        </w:tc>
        <w:tc>
          <w:tcPr>
            <w:tcW w:w="4841" w:type="dxa"/>
          </w:tcPr>
          <w:p w14:paraId="62072961" w14:textId="0A937B94"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outbound TIM documentation</w:t>
            </w:r>
          </w:p>
        </w:tc>
      </w:tr>
      <w:tr w:rsidR="00314B85" w14:paraId="6020700A"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5569B5B1" w:rsidR="00314B85" w:rsidRPr="00314B85" w:rsidRDefault="00443E64" w:rsidP="004E2E31">
            <w:pPr>
              <w:pStyle w:val="NormalArial11"/>
              <w:rPr>
                <w:sz w:val="20"/>
                <w:szCs w:val="20"/>
              </w:rPr>
            </w:pPr>
            <w:r>
              <w:rPr>
                <w:sz w:val="20"/>
                <w:szCs w:val="20"/>
              </w:rPr>
              <w:t>0.4</w:t>
            </w:r>
          </w:p>
        </w:tc>
        <w:tc>
          <w:tcPr>
            <w:tcW w:w="1820" w:type="dxa"/>
          </w:tcPr>
          <w:p w14:paraId="78EA3D72" w14:textId="6AD139C9" w:rsidR="00314B85" w:rsidRPr="00314B85" w:rsidRDefault="00443E64"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4D44316E" w14:textId="5E61B47D"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3/28/2017</w:t>
            </w:r>
          </w:p>
        </w:tc>
        <w:tc>
          <w:tcPr>
            <w:tcW w:w="4841" w:type="dxa"/>
          </w:tcPr>
          <w:p w14:paraId="4C291BE8" w14:textId="1B522982"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PDM documentation</w:t>
            </w:r>
          </w:p>
        </w:tc>
      </w:tr>
      <w:tr w:rsidR="00443E64" w14:paraId="2166CA2F" w14:textId="77777777" w:rsidTr="00886E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4E65D512" w14:textId="0CAB6E22" w:rsidR="00443E64" w:rsidRPr="00314B85" w:rsidRDefault="00443E64" w:rsidP="004E2E31">
            <w:pPr>
              <w:pStyle w:val="NormalArial11"/>
              <w:rPr>
                <w:sz w:val="20"/>
                <w:szCs w:val="20"/>
              </w:rPr>
            </w:pPr>
            <w:r>
              <w:rPr>
                <w:sz w:val="20"/>
                <w:szCs w:val="20"/>
              </w:rPr>
              <w:t>0.5</w:t>
            </w:r>
          </w:p>
        </w:tc>
        <w:tc>
          <w:tcPr>
            <w:tcW w:w="1820" w:type="dxa"/>
          </w:tcPr>
          <w:p w14:paraId="33ABFA91" w14:textId="7B94A581" w:rsidR="00443E64"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67B85D26" w14:textId="6291553C"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5/9/207</w:t>
            </w:r>
          </w:p>
        </w:tc>
        <w:tc>
          <w:tcPr>
            <w:tcW w:w="4841" w:type="dxa"/>
          </w:tcPr>
          <w:p w14:paraId="26DA57CB" w14:textId="4E0353D7"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support for System Design Documentation</w:t>
            </w:r>
          </w:p>
        </w:tc>
      </w:tr>
      <w:tr w:rsidR="00C802D1" w14:paraId="2DC5B426"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24E3F315" w14:textId="16F1BD27" w:rsidR="00C802D1" w:rsidRDefault="00C802D1" w:rsidP="004E2E31">
            <w:pPr>
              <w:pStyle w:val="NormalArial11"/>
              <w:rPr>
                <w:sz w:val="20"/>
                <w:szCs w:val="20"/>
              </w:rPr>
            </w:pPr>
            <w:r>
              <w:rPr>
                <w:sz w:val="20"/>
                <w:szCs w:val="20"/>
              </w:rPr>
              <w:t>0.6</w:t>
            </w:r>
          </w:p>
        </w:tc>
        <w:tc>
          <w:tcPr>
            <w:tcW w:w="1820" w:type="dxa"/>
          </w:tcPr>
          <w:p w14:paraId="57F12606" w14:textId="011DDA46" w:rsidR="00C802D1" w:rsidRDefault="00C802D1"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94C9343" w14:textId="6DA9DAF8"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5/23/2017</w:t>
            </w:r>
          </w:p>
        </w:tc>
        <w:tc>
          <w:tcPr>
            <w:tcW w:w="4841" w:type="dxa"/>
          </w:tcPr>
          <w:p w14:paraId="69BA5E6F" w14:textId="391F7D0D"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PPM Documentation</w:t>
            </w:r>
          </w:p>
        </w:tc>
      </w:tr>
      <w:tr w:rsidR="00FB7FD7" w14:paraId="0202020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05B89749" w14:textId="76261930" w:rsidR="00FB7FD7" w:rsidRDefault="00FB7FD7" w:rsidP="00832DFA">
            <w:pPr>
              <w:pStyle w:val="NormalArial11"/>
              <w:rPr>
                <w:sz w:val="20"/>
                <w:szCs w:val="20"/>
              </w:rPr>
            </w:pPr>
            <w:r>
              <w:rPr>
                <w:sz w:val="20"/>
                <w:szCs w:val="20"/>
              </w:rPr>
              <w:t>0.</w:t>
            </w:r>
            <w:r w:rsidR="00C802D1">
              <w:rPr>
                <w:sz w:val="20"/>
                <w:szCs w:val="20"/>
              </w:rPr>
              <w:t>7</w:t>
            </w:r>
          </w:p>
        </w:tc>
        <w:tc>
          <w:tcPr>
            <w:tcW w:w="1820" w:type="dxa"/>
          </w:tcPr>
          <w:p w14:paraId="15908631" w14:textId="32F477B8" w:rsidR="00FB7FD7" w:rsidRDefault="00514A2A"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r w:rsidR="00FB7FD7" w:rsidRPr="00443E64">
              <w:rPr>
                <w:sz w:val="20"/>
                <w:szCs w:val="20"/>
              </w:rPr>
              <w:t xml:space="preserve"> </w:t>
            </w:r>
          </w:p>
        </w:tc>
        <w:tc>
          <w:tcPr>
            <w:tcW w:w="1529" w:type="dxa"/>
          </w:tcPr>
          <w:p w14:paraId="6478C1E4" w14:textId="63A1706A" w:rsidR="00FB7FD7" w:rsidRDefault="00FB7FD7"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r w:rsidR="00514A2A">
              <w:rPr>
                <w:sz w:val="20"/>
                <w:szCs w:val="20"/>
              </w:rPr>
              <w:t>30</w:t>
            </w:r>
            <w:r>
              <w:rPr>
                <w:sz w:val="20"/>
                <w:szCs w:val="20"/>
              </w:rPr>
              <w:t>/2017</w:t>
            </w:r>
          </w:p>
        </w:tc>
        <w:tc>
          <w:tcPr>
            <w:tcW w:w="4841" w:type="dxa"/>
          </w:tcPr>
          <w:p w14:paraId="07B33B99" w14:textId="77777777" w:rsidR="00FB7FD7" w:rsidRDefault="00FB7FD7"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Added </w:t>
            </w:r>
            <w:r w:rsidR="00514A2A">
              <w:rPr>
                <w:sz w:val="20"/>
                <w:szCs w:val="20"/>
              </w:rPr>
              <w:t xml:space="preserve">VSD </w:t>
            </w:r>
            <w:r>
              <w:rPr>
                <w:sz w:val="20"/>
                <w:szCs w:val="20"/>
              </w:rPr>
              <w:t>documentation</w:t>
            </w:r>
          </w:p>
        </w:tc>
      </w:tr>
      <w:tr w:rsidR="0002436A" w14:paraId="702B555F"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8B63CCB" w14:textId="49770CA1" w:rsidR="0002436A" w:rsidRDefault="0002436A" w:rsidP="00832DFA">
            <w:pPr>
              <w:pStyle w:val="NormalArial11"/>
              <w:rPr>
                <w:sz w:val="20"/>
                <w:szCs w:val="20"/>
              </w:rPr>
            </w:pPr>
            <w:r>
              <w:rPr>
                <w:sz w:val="20"/>
                <w:szCs w:val="20"/>
              </w:rPr>
              <w:t>0.8</w:t>
            </w:r>
          </w:p>
        </w:tc>
        <w:tc>
          <w:tcPr>
            <w:tcW w:w="1820" w:type="dxa"/>
          </w:tcPr>
          <w:p w14:paraId="6247182D" w14:textId="64DBC3FB" w:rsidR="0002436A" w:rsidRDefault="0002436A"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C776DC8" w14:textId="5DFA71FD" w:rsidR="0002436A" w:rsidRDefault="0002436A"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6/02/2017</w:t>
            </w:r>
          </w:p>
        </w:tc>
        <w:tc>
          <w:tcPr>
            <w:tcW w:w="4841" w:type="dxa"/>
          </w:tcPr>
          <w:p w14:paraId="6CBB8006" w14:textId="6BF3CFC6" w:rsidR="0002436A" w:rsidRDefault="0002436A"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documentation</w:t>
            </w:r>
          </w:p>
        </w:tc>
      </w:tr>
      <w:tr w:rsidR="00AD4163" w14:paraId="05C8FD9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394E92C" w14:textId="0AB62F34" w:rsidR="00AD4163" w:rsidRDefault="00AD4163" w:rsidP="00832DFA">
            <w:pPr>
              <w:pStyle w:val="NormalArial11"/>
              <w:rPr>
                <w:sz w:val="20"/>
                <w:szCs w:val="20"/>
              </w:rPr>
            </w:pPr>
            <w:r>
              <w:rPr>
                <w:sz w:val="20"/>
                <w:szCs w:val="20"/>
              </w:rPr>
              <w:t>0.9</w:t>
            </w:r>
          </w:p>
        </w:tc>
        <w:tc>
          <w:tcPr>
            <w:tcW w:w="1820" w:type="dxa"/>
          </w:tcPr>
          <w:p w14:paraId="12C213D4" w14:textId="0A3D9617" w:rsidR="00AD4163" w:rsidRDefault="00AD4163"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3A7F737F" w14:textId="77B3ACAB" w:rsidR="00AD4163" w:rsidRDefault="00AD4163"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8/28/2017</w:t>
            </w:r>
          </w:p>
        </w:tc>
        <w:tc>
          <w:tcPr>
            <w:tcW w:w="4841" w:type="dxa"/>
          </w:tcPr>
          <w:p w14:paraId="467EB3EA" w14:textId="194A115D" w:rsidR="00AD4163" w:rsidRDefault="00AD4163"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Updated properties table</w:t>
            </w:r>
            <w:r w:rsidR="00810E84">
              <w:rPr>
                <w:sz w:val="20"/>
                <w:szCs w:val="20"/>
              </w:rPr>
              <w:t>. TIM/PDM REST details moved to Swagger document.</w:t>
            </w:r>
          </w:p>
        </w:tc>
      </w:tr>
      <w:tr w:rsidR="00395137" w14:paraId="153296D1"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6044D4E7" w14:textId="4FEC1A61" w:rsidR="00395137" w:rsidRDefault="00395137" w:rsidP="00832DFA">
            <w:pPr>
              <w:pStyle w:val="NormalArial11"/>
              <w:rPr>
                <w:sz w:val="20"/>
                <w:szCs w:val="20"/>
              </w:rPr>
            </w:pPr>
            <w:r>
              <w:rPr>
                <w:sz w:val="20"/>
                <w:szCs w:val="20"/>
              </w:rPr>
              <w:t>0.10</w:t>
            </w:r>
          </w:p>
        </w:tc>
        <w:tc>
          <w:tcPr>
            <w:tcW w:w="1820" w:type="dxa"/>
          </w:tcPr>
          <w:p w14:paraId="4BA881D3" w14:textId="0243E1D7" w:rsidR="00395137" w:rsidRDefault="00395137"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1A8968AD" w14:textId="5D778AF1" w:rsidR="00395137" w:rsidRDefault="00395137"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9/1/2017</w:t>
            </w:r>
          </w:p>
        </w:tc>
        <w:tc>
          <w:tcPr>
            <w:tcW w:w="4841" w:type="dxa"/>
          </w:tcPr>
          <w:p w14:paraId="24817357" w14:textId="336AF040" w:rsidR="00395137" w:rsidRDefault="00395137"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log file handling</w:t>
            </w:r>
          </w:p>
        </w:tc>
      </w:tr>
    </w:tbl>
    <w:p w14:paraId="57772AE4" w14:textId="2B343F36" w:rsidR="00314B85" w:rsidRDefault="00FB7FD7" w:rsidP="00314B85">
      <w:pPr>
        <w:rPr>
          <w:rFonts w:eastAsia="Calibri"/>
        </w:rPr>
      </w:pPr>
      <w:r>
        <w:t xml:space="preserve"> </w:t>
      </w:r>
      <w:r w:rsidR="00314B85">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D359EF">
      <w:pPr>
        <w:pStyle w:val="Heading1"/>
      </w:pPr>
      <w:bookmarkStart w:id="2" w:name="_Toc464836202"/>
      <w:bookmarkStart w:id="3" w:name="_Toc483908130"/>
      <w:r w:rsidRPr="00314B85">
        <w:t>Introduction</w:t>
      </w:r>
      <w:bookmarkEnd w:id="2"/>
      <w:bookmarkEnd w:id="3"/>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7A4E5E66" w14:textId="0225743B" w:rsidR="003819EC" w:rsidRDefault="00B76EF8" w:rsidP="003819EC">
      <w:pPr>
        <w:pStyle w:val="NormalArial11"/>
      </w:pPr>
      <w:r>
        <w:t>Note: This is a living document and will be updated throughout the life of the JPO ODE project to reflect the most recent changes in the ODE design and stakeholder feedback.</w:t>
      </w:r>
      <w:r w:rsidR="003819EC">
        <w:t xml:space="preserve"> All stakeholders are invited to provide input to this document. Stakeholders may direct all input to the JPO Product Owner at DOT, FHWA, JPO. To provide feedback, we recommend that you create an “</w:t>
      </w:r>
      <w:hyperlink r:id="rId18" w:history="1">
        <w:r w:rsidR="003819EC" w:rsidRPr="00553903">
          <w:rPr>
            <w:rStyle w:val="Hyperlink"/>
          </w:rPr>
          <w:t>issue</w:t>
        </w:r>
      </w:hyperlink>
      <w:r w:rsidR="003819EC">
        <w:t>” in the project’s GitHub repository (</w:t>
      </w:r>
      <w:hyperlink r:id="rId19" w:history="1">
        <w:r w:rsidR="003819EC" w:rsidRPr="001210B5">
          <w:rPr>
            <w:rStyle w:val="Hyperlink"/>
          </w:rPr>
          <w:t>https://github.com/usdot-jpo-ode/jpo-ode/issues</w:t>
        </w:r>
      </w:hyperlink>
      <w:r w:rsidR="003819EC">
        <w:t>). You will need a GitHub account to create an issue. If you don’t have an account, a dialog will be presented to you to create one at no cost.</w:t>
      </w:r>
    </w:p>
    <w:p w14:paraId="47CB2BFF" w14:textId="4DDDEE35" w:rsidR="00F65242" w:rsidRPr="000E1350" w:rsidRDefault="00D83260" w:rsidP="00D359EF">
      <w:pPr>
        <w:pStyle w:val="Heading1"/>
      </w:pPr>
      <w:bookmarkStart w:id="4" w:name="_Toc483908131"/>
      <w:r>
        <w:t xml:space="preserve">Project </w:t>
      </w:r>
      <w:r w:rsidR="00F65242">
        <w:t>Overview</w:t>
      </w:r>
      <w:bookmarkEnd w:id="4"/>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6820F5">
      <w:pPr>
        <w:pStyle w:val="ListParagraph"/>
        <w:numPr>
          <w:ilvl w:val="0"/>
          <w:numId w:val="3"/>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6820F5">
      <w:pPr>
        <w:pStyle w:val="ListParagraph"/>
        <w:numPr>
          <w:ilvl w:val="0"/>
          <w:numId w:val="3"/>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5" w:name="_Toc483908132"/>
      <w:r>
        <w:t xml:space="preserve">System </w:t>
      </w:r>
      <w:r w:rsidR="00D83260">
        <w:t>Overview</w:t>
      </w:r>
      <w:bookmarkEnd w:id="5"/>
    </w:p>
    <w:p w14:paraId="3B5836F5" w14:textId="07D1F1C7" w:rsidR="00F65242" w:rsidRDefault="00F65242" w:rsidP="00F65242">
      <w:r>
        <w:t xml:space="preserve">JPO ODE is an open-sourced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42411CB6" w14:textId="77777777" w:rsidR="00F65242" w:rsidRDefault="00F65242" w:rsidP="00F65242">
      <w:r>
        <w:t>The mechanisms chosen for a specific deployment will depend on the infrastructure, technical resources, and applications available to an ODE environment.</w:t>
      </w:r>
    </w:p>
    <w:p w14:paraId="4E1A8F2B" w14:textId="534EFC0F" w:rsidR="0087489C" w:rsidRDefault="0087489C" w:rsidP="00F65242">
      <w:r>
        <w:t xml:space="preserve">The JPO-ODE will be designed to support the producers and consumers of CV data as illustrated in </w:t>
      </w:r>
      <w:r>
        <w:fldChar w:fldCharType="begin"/>
      </w:r>
      <w:r>
        <w:instrText xml:space="preserve"> REF _Ref470259075 \h </w:instrText>
      </w:r>
      <w:r>
        <w:fldChar w:fldCharType="separate"/>
      </w:r>
      <w:r w:rsidR="00244E15">
        <w:t xml:space="preserve">Figure </w:t>
      </w:r>
      <w:r w:rsidR="00244E15">
        <w:rPr>
          <w:noProof/>
        </w:rPr>
        <w:t>1</w:t>
      </w:r>
      <w:r>
        <w:fldChar w:fldCharType="end"/>
      </w:r>
      <w:r>
        <w:t xml:space="preserve"> </w:t>
      </w:r>
      <w:r>
        <w:fldChar w:fldCharType="begin"/>
      </w:r>
      <w:r>
        <w:instrText xml:space="preserve"> REF _Ref470259081 \p \h </w:instrText>
      </w:r>
      <w:r>
        <w:fldChar w:fldCharType="separate"/>
      </w:r>
      <w:r w:rsidR="00244E15">
        <w:t>below</w:t>
      </w:r>
      <w:r>
        <w:fldChar w:fldCharType="end"/>
      </w:r>
      <w:r>
        <w:t xml:space="preserve">. </w:t>
      </w:r>
      <w:r w:rsidRPr="0087489C">
        <w:rPr>
          <w:b/>
          <w:i/>
        </w:rPr>
        <w:t xml:space="preserve">The implementation </w:t>
      </w:r>
      <w:r>
        <w:rPr>
          <w:b/>
          <w:i/>
        </w:rPr>
        <w:t xml:space="preserve">timeline for </w:t>
      </w:r>
      <w:r w:rsidRPr="0087489C">
        <w:rPr>
          <w:b/>
          <w:i/>
        </w:rPr>
        <w:t>the identified interfaces will depend on the needs of the JPO ODE customers (Wyoming CV Pilot site, initially) and the priority of these capabilities to the JPO-ODE product owner.</w:t>
      </w:r>
    </w:p>
    <w:p w14:paraId="56F74570" w14:textId="77777777" w:rsidR="00F65242" w:rsidRPr="00DA32BB" w:rsidRDefault="00F65242" w:rsidP="00F65242"/>
    <w:p w14:paraId="625F20ED" w14:textId="3ACBD9B7" w:rsidR="00453261" w:rsidRDefault="00E366B3" w:rsidP="00B473AE">
      <w:pPr>
        <w:keepNext/>
        <w:jc w:val="center"/>
      </w:pPr>
      <w:r w:rsidRPr="00E366B3">
        <w:rPr>
          <w:noProof/>
          <w:lang w:eastAsia="en-US"/>
        </w:rPr>
        <w:drawing>
          <wp:inline distT="0" distB="0" distL="0" distR="0" wp14:anchorId="26B16EE0" wp14:editId="25138FC5">
            <wp:extent cx="6109335" cy="36225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561" cy="3630363"/>
                    </a:xfrm>
                    <a:prstGeom prst="rect">
                      <a:avLst/>
                    </a:prstGeom>
                  </pic:spPr>
                </pic:pic>
              </a:graphicData>
            </a:graphic>
          </wp:inline>
        </w:drawing>
      </w:r>
    </w:p>
    <w:p w14:paraId="767F147D" w14:textId="4DC0D8BB" w:rsidR="00453261" w:rsidRDefault="00453261" w:rsidP="00B473AE">
      <w:pPr>
        <w:pStyle w:val="Caption"/>
        <w:jc w:val="center"/>
      </w:pPr>
      <w:bookmarkStart w:id="6" w:name="_Ref470259075"/>
      <w:bookmarkStart w:id="7" w:name="_Ref470259081"/>
      <w:r>
        <w:t xml:space="preserve">Figure </w:t>
      </w:r>
      <w:r w:rsidR="005735E7">
        <w:fldChar w:fldCharType="begin"/>
      </w:r>
      <w:r w:rsidR="005735E7">
        <w:instrText xml:space="preserve"> SEQ Figure \* ARABIC </w:instrText>
      </w:r>
      <w:r w:rsidR="005735E7">
        <w:fldChar w:fldCharType="separate"/>
      </w:r>
      <w:r w:rsidR="00771AF3">
        <w:rPr>
          <w:noProof/>
        </w:rPr>
        <w:t>1</w:t>
      </w:r>
      <w:r w:rsidR="005735E7">
        <w:rPr>
          <w:noProof/>
        </w:rPr>
        <w:fldChar w:fldCharType="end"/>
      </w:r>
      <w:bookmarkEnd w:id="6"/>
      <w:r>
        <w:t xml:space="preserve"> - ODE System Data Producers and Consumers</w:t>
      </w:r>
      <w:bookmarkEnd w:id="7"/>
    </w:p>
    <w:p w14:paraId="672FB2ED" w14:textId="369DE4CB" w:rsidR="00F65242" w:rsidRDefault="00F65242" w:rsidP="00D83260">
      <w:r>
        <w:tab/>
      </w:r>
    </w:p>
    <w:p w14:paraId="5A741DA3" w14:textId="77777777" w:rsidR="00C26C45" w:rsidRDefault="00C26C45" w:rsidP="00C26C45"/>
    <w:p w14:paraId="76478E70" w14:textId="77777777" w:rsidR="00C26C45" w:rsidRDefault="00C26C45" w:rsidP="00C26C45">
      <w:pPr>
        <w:pStyle w:val="Heading1"/>
      </w:pPr>
      <w:bookmarkStart w:id="8" w:name="_Toc462052213"/>
      <w:bookmarkStart w:id="9" w:name="_Toc483908133"/>
      <w:r w:rsidRPr="00116242">
        <w:t>Audience</w:t>
      </w:r>
      <w:bookmarkEnd w:id="8"/>
      <w:bookmarkEnd w:id="9"/>
    </w:p>
    <w:p w14:paraId="447878FF" w14:textId="1E2D6DCE" w:rsidR="00C26C45" w:rsidRDefault="00C26C45" w:rsidP="00C26C45">
      <w:r>
        <w:lastRenderedPageBreak/>
        <w:t>This document is intended for use by the ODE client applications.</w:t>
      </w:r>
    </w:p>
    <w:p w14:paraId="5CC6A8C6" w14:textId="77777777" w:rsidR="00C26C45" w:rsidRPr="00116242" w:rsidRDefault="00C26C45" w:rsidP="00C26C45">
      <w:pPr>
        <w:pStyle w:val="Heading1"/>
      </w:pPr>
      <w:bookmarkStart w:id="10" w:name="_Toc462052214"/>
      <w:bookmarkStart w:id="11" w:name="_Toc483908134"/>
      <w:r w:rsidRPr="00116242">
        <w:t>Glossary</w:t>
      </w:r>
      <w:bookmarkEnd w:id="10"/>
      <w:bookmarkEnd w:id="11"/>
    </w:p>
    <w:tbl>
      <w:tblPr>
        <w:tblStyle w:val="GridTable4-Accent11"/>
        <w:tblW w:w="9558" w:type="dxa"/>
        <w:tblLook w:val="04A0" w:firstRow="1" w:lastRow="0" w:firstColumn="1" w:lastColumn="0" w:noHBand="0" w:noVBand="1"/>
      </w:tblPr>
      <w:tblGrid>
        <w:gridCol w:w="2178"/>
        <w:gridCol w:w="7380"/>
      </w:tblGrid>
      <w:tr w:rsidR="00C26C45" w:rsidRPr="00BD73CD" w14:paraId="7B6D16CA" w14:textId="77777777" w:rsidTr="00C26C4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4C45A179" w14:textId="77777777" w:rsidR="00C26C45" w:rsidRPr="00BD73CD" w:rsidRDefault="00C26C45" w:rsidP="00C26C45">
            <w:pPr>
              <w:rPr>
                <w:rFonts w:ascii="Calibri" w:hAnsi="Calibri"/>
                <w:color w:val="000000"/>
              </w:rPr>
            </w:pPr>
            <w:r>
              <w:rPr>
                <w:rFonts w:ascii="Calibri" w:hAnsi="Calibri"/>
                <w:color w:val="000000"/>
              </w:rPr>
              <w:t>Term</w:t>
            </w:r>
          </w:p>
        </w:tc>
        <w:tc>
          <w:tcPr>
            <w:tcW w:w="7380" w:type="dxa"/>
            <w:noWrap/>
          </w:tcPr>
          <w:p w14:paraId="26508E3A" w14:textId="77777777" w:rsidR="00C26C45" w:rsidRPr="00BD73CD" w:rsidRDefault="00C26C45" w:rsidP="00C26C45">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C26C45" w:rsidRPr="00BD73CD" w14:paraId="47F51184"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5BEC300" w14:textId="77777777" w:rsidR="00C26C45" w:rsidRPr="00BD73CD" w:rsidRDefault="00C26C45" w:rsidP="00C26C45">
            <w:pPr>
              <w:rPr>
                <w:rFonts w:ascii="Calibri" w:hAnsi="Calibri"/>
                <w:color w:val="000000"/>
              </w:rPr>
            </w:pPr>
            <w:r>
              <w:rPr>
                <w:rFonts w:ascii="Calibri" w:hAnsi="Calibri"/>
                <w:color w:val="000000"/>
              </w:rPr>
              <w:t>API</w:t>
            </w:r>
          </w:p>
        </w:tc>
        <w:tc>
          <w:tcPr>
            <w:tcW w:w="7380" w:type="dxa"/>
            <w:noWrap/>
          </w:tcPr>
          <w:p w14:paraId="224B908C" w14:textId="77777777" w:rsidR="00C26C45"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C26C45" w:rsidRPr="00BD73CD" w14:paraId="19DB973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FADD9CF" w14:textId="77777777" w:rsidR="00C26C45" w:rsidRPr="00BD73CD" w:rsidRDefault="00C26C45" w:rsidP="00C26C45">
            <w:pPr>
              <w:rPr>
                <w:rFonts w:ascii="Calibri" w:hAnsi="Calibri"/>
                <w:color w:val="000000"/>
              </w:rPr>
            </w:pPr>
            <w:r w:rsidRPr="00BD73CD">
              <w:rPr>
                <w:rFonts w:ascii="Calibri" w:hAnsi="Calibri"/>
                <w:color w:val="000000"/>
              </w:rPr>
              <w:t>ASN.1</w:t>
            </w:r>
          </w:p>
        </w:tc>
        <w:tc>
          <w:tcPr>
            <w:tcW w:w="7380" w:type="dxa"/>
            <w:noWrap/>
          </w:tcPr>
          <w:p w14:paraId="6B89A06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C26C45" w:rsidRPr="00BD73CD" w14:paraId="1966B18A"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56B206F" w14:textId="77777777" w:rsidR="00C26C45" w:rsidRPr="00BD73CD" w:rsidRDefault="00C26C45" w:rsidP="00C26C45">
            <w:pPr>
              <w:rPr>
                <w:rFonts w:ascii="Calibri" w:hAnsi="Calibri"/>
                <w:color w:val="000000"/>
              </w:rPr>
            </w:pPr>
            <w:proofErr w:type="spellStart"/>
            <w:r w:rsidRPr="00BD73CD">
              <w:rPr>
                <w:rFonts w:ascii="Calibri" w:hAnsi="Calibri"/>
                <w:color w:val="000000"/>
              </w:rPr>
              <w:t>Git</w:t>
            </w:r>
            <w:proofErr w:type="spellEnd"/>
          </w:p>
        </w:tc>
        <w:tc>
          <w:tcPr>
            <w:tcW w:w="7380" w:type="dxa"/>
            <w:noWrap/>
            <w:hideMark/>
          </w:tcPr>
          <w:p w14:paraId="49C804A3"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sidRPr="00680932">
              <w:rPr>
                <w:rFonts w:ascii="Calibri" w:hAnsi="Calibri"/>
                <w:color w:val="000000"/>
              </w:rPr>
              <w:t>Git</w:t>
            </w:r>
            <w:proofErr w:type="spellEnd"/>
            <w:r w:rsidRPr="00680932">
              <w:rPr>
                <w:rFonts w:ascii="Calibri" w:hAnsi="Calibri"/>
                <w:color w:val="000000"/>
              </w:rPr>
              <w:t xml:space="preserve"> is a free and open source distributed version control system designed to handle everything from small to very large projects with speed and efficiency. </w:t>
            </w:r>
            <w:r>
              <w:rPr>
                <w:rFonts w:ascii="Calibri" w:hAnsi="Calibri"/>
                <w:color w:val="000000"/>
              </w:rPr>
              <w:t xml:space="preserve"> </w:t>
            </w:r>
            <w:hyperlink r:id="rId21" w:history="1">
              <w:r w:rsidRPr="00E609F1">
                <w:rPr>
                  <w:rStyle w:val="Hyperlink"/>
                  <w:rFonts w:ascii="Calibri" w:hAnsi="Calibri"/>
                </w:rPr>
                <w:t>https://git-scm.com/</w:t>
              </w:r>
            </w:hyperlink>
            <w:r>
              <w:rPr>
                <w:rFonts w:ascii="Calibri" w:hAnsi="Calibri"/>
                <w:color w:val="000000"/>
              </w:rPr>
              <w:t xml:space="preserve"> </w:t>
            </w:r>
          </w:p>
        </w:tc>
      </w:tr>
      <w:tr w:rsidR="00C26C45" w:rsidRPr="00BD73CD" w14:paraId="41F6C4CB"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DE5CE7" w14:textId="77777777" w:rsidR="00C26C45" w:rsidRPr="00BD73CD" w:rsidRDefault="00C26C45" w:rsidP="00C26C45">
            <w:pPr>
              <w:rPr>
                <w:rFonts w:ascii="Calibri" w:hAnsi="Calibri"/>
                <w:color w:val="000000"/>
              </w:rPr>
            </w:pPr>
            <w:r w:rsidRPr="00BD73CD">
              <w:rPr>
                <w:rFonts w:ascii="Calibri" w:hAnsi="Calibri"/>
                <w:color w:val="000000"/>
              </w:rPr>
              <w:t>JDK</w:t>
            </w:r>
          </w:p>
        </w:tc>
        <w:tc>
          <w:tcPr>
            <w:tcW w:w="7380" w:type="dxa"/>
            <w:noWrap/>
            <w:hideMark/>
          </w:tcPr>
          <w:p w14:paraId="179ECBA2"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Development Kit</w:t>
            </w:r>
          </w:p>
        </w:tc>
      </w:tr>
      <w:tr w:rsidR="00C26C45" w:rsidRPr="00BD73CD" w14:paraId="09A06945"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E86967" w14:textId="77777777" w:rsidR="00C26C45" w:rsidRPr="00BD73CD" w:rsidRDefault="00C26C45" w:rsidP="00C26C45">
            <w:pPr>
              <w:rPr>
                <w:rFonts w:ascii="Calibri" w:hAnsi="Calibri"/>
                <w:color w:val="000000"/>
              </w:rPr>
            </w:pPr>
            <w:r w:rsidRPr="00BD73CD">
              <w:rPr>
                <w:rFonts w:ascii="Calibri" w:hAnsi="Calibri"/>
                <w:color w:val="000000"/>
              </w:rPr>
              <w:t>JPO</w:t>
            </w:r>
          </w:p>
        </w:tc>
        <w:tc>
          <w:tcPr>
            <w:tcW w:w="7380" w:type="dxa"/>
            <w:noWrap/>
            <w:hideMark/>
          </w:tcPr>
          <w:p w14:paraId="19205D1A"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C26C45" w:rsidRPr="00BD73CD" w14:paraId="5B8A3914"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9F31FBB" w14:textId="77777777" w:rsidR="00C26C45" w:rsidRPr="00BD73CD" w:rsidRDefault="00C26C45" w:rsidP="00C26C45">
            <w:pPr>
              <w:rPr>
                <w:rFonts w:ascii="Calibri" w:hAnsi="Calibri"/>
                <w:color w:val="000000"/>
              </w:rPr>
            </w:pPr>
            <w:r w:rsidRPr="00BD73CD">
              <w:rPr>
                <w:rFonts w:ascii="Calibri" w:hAnsi="Calibri"/>
                <w:color w:val="000000"/>
              </w:rPr>
              <w:t>JRE</w:t>
            </w:r>
          </w:p>
        </w:tc>
        <w:tc>
          <w:tcPr>
            <w:tcW w:w="7380" w:type="dxa"/>
            <w:noWrap/>
            <w:hideMark/>
          </w:tcPr>
          <w:p w14:paraId="2F153475"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Runtime Environment</w:t>
            </w:r>
          </w:p>
        </w:tc>
      </w:tr>
      <w:tr w:rsidR="00C26C45" w:rsidRPr="00BD73CD" w14:paraId="7999E76D"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0BCA688" w14:textId="77777777" w:rsidR="00C26C45" w:rsidRPr="00BD73CD" w:rsidRDefault="00C26C45" w:rsidP="00C26C45">
            <w:pPr>
              <w:rPr>
                <w:rFonts w:ascii="Calibri" w:hAnsi="Calibri"/>
                <w:color w:val="000000"/>
              </w:rPr>
            </w:pPr>
            <w:r w:rsidRPr="00BD73CD">
              <w:rPr>
                <w:rFonts w:ascii="Calibri" w:hAnsi="Calibri"/>
                <w:color w:val="000000"/>
              </w:rPr>
              <w:t>JVM</w:t>
            </w:r>
          </w:p>
        </w:tc>
        <w:tc>
          <w:tcPr>
            <w:tcW w:w="7380" w:type="dxa"/>
            <w:noWrap/>
            <w:hideMark/>
          </w:tcPr>
          <w:p w14:paraId="404D895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Java Virtual Machine</w:t>
            </w:r>
          </w:p>
        </w:tc>
      </w:tr>
      <w:tr w:rsidR="00C26C45" w:rsidRPr="00BD73CD" w14:paraId="07E04B3F"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0503C3B" w14:textId="77777777" w:rsidR="00C26C45" w:rsidRPr="00BD73CD" w:rsidRDefault="00C26C45" w:rsidP="00C26C45">
            <w:pPr>
              <w:rPr>
                <w:rFonts w:ascii="Calibri" w:hAnsi="Calibri"/>
                <w:color w:val="000000"/>
              </w:rPr>
            </w:pPr>
            <w:r w:rsidRPr="00BD73CD">
              <w:rPr>
                <w:rFonts w:ascii="Calibri" w:hAnsi="Calibri"/>
                <w:color w:val="000000"/>
              </w:rPr>
              <w:t>Kafka</w:t>
            </w:r>
          </w:p>
        </w:tc>
        <w:tc>
          <w:tcPr>
            <w:tcW w:w="7380" w:type="dxa"/>
            <w:noWrap/>
            <w:hideMark/>
          </w:tcPr>
          <w:p w14:paraId="4123722F"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C26C45" w:rsidRPr="00BD73CD" w14:paraId="07B87F6C"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BABA8BB" w14:textId="77777777" w:rsidR="00C26C45" w:rsidRPr="00BD73CD" w:rsidRDefault="00C26C45" w:rsidP="00C26C45">
            <w:pPr>
              <w:rPr>
                <w:rFonts w:ascii="Calibri" w:hAnsi="Calibri"/>
                <w:color w:val="000000"/>
              </w:rPr>
            </w:pPr>
            <w:r w:rsidRPr="00BD73CD">
              <w:rPr>
                <w:rFonts w:ascii="Calibri" w:hAnsi="Calibri"/>
                <w:color w:val="000000"/>
              </w:rPr>
              <w:t>POJO</w:t>
            </w:r>
          </w:p>
        </w:tc>
        <w:tc>
          <w:tcPr>
            <w:tcW w:w="7380" w:type="dxa"/>
            <w:noWrap/>
            <w:hideMark/>
          </w:tcPr>
          <w:p w14:paraId="1374ED1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Plain Old Java Object</w:t>
            </w:r>
          </w:p>
        </w:tc>
      </w:tr>
      <w:tr w:rsidR="00C26C45" w:rsidRPr="00BD73CD" w14:paraId="70664030"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C7DAB" w14:textId="77777777" w:rsidR="00C26C45" w:rsidRPr="00BD73CD" w:rsidRDefault="00C26C45" w:rsidP="00C26C45">
            <w:pPr>
              <w:rPr>
                <w:rFonts w:ascii="Calibri" w:hAnsi="Calibri"/>
                <w:color w:val="000000"/>
              </w:rPr>
            </w:pPr>
            <w:r>
              <w:rPr>
                <w:rFonts w:ascii="Calibri" w:hAnsi="Calibri"/>
                <w:color w:val="000000"/>
              </w:rPr>
              <w:t>SAE</w:t>
            </w:r>
          </w:p>
        </w:tc>
        <w:tc>
          <w:tcPr>
            <w:tcW w:w="7380" w:type="dxa"/>
            <w:noWrap/>
          </w:tcPr>
          <w:p w14:paraId="632DD58C" w14:textId="77777777" w:rsidR="00C26C45"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SAE International is a global association of more than 128,000 engineers and related technical experts in the aerospace, automotive and commercial-vehicle industries.</w:t>
            </w:r>
          </w:p>
        </w:tc>
      </w:tr>
      <w:tr w:rsidR="00C26C45" w:rsidRPr="00BD73CD" w14:paraId="566ABC39"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95399" w14:textId="77777777" w:rsidR="00C26C45" w:rsidRPr="00BD73CD" w:rsidRDefault="00C26C45" w:rsidP="00C26C45">
            <w:pPr>
              <w:rPr>
                <w:rFonts w:ascii="Calibri" w:hAnsi="Calibri"/>
                <w:color w:val="000000"/>
              </w:rPr>
            </w:pPr>
            <w:r>
              <w:rPr>
                <w:rFonts w:ascii="Calibri" w:hAnsi="Calibri"/>
                <w:color w:val="000000"/>
              </w:rPr>
              <w:t>J</w:t>
            </w:r>
            <w:r w:rsidRPr="00BD73CD">
              <w:rPr>
                <w:rFonts w:ascii="Calibri" w:hAnsi="Calibri"/>
                <w:color w:val="000000"/>
              </w:rPr>
              <w:t xml:space="preserve">2735 </w:t>
            </w:r>
          </w:p>
        </w:tc>
        <w:tc>
          <w:tcPr>
            <w:tcW w:w="7380" w:type="dxa"/>
            <w:noWrap/>
          </w:tcPr>
          <w:p w14:paraId="69C8C64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DF5D15">
              <w:rPr>
                <w:rFonts w:ascii="Calibri" w:hAnsi="Calibri"/>
                <w:color w:val="000000"/>
              </w:rPr>
              <w:t>This SAE Standard specifies a message set, and its data frames and data elements specifically for use by applications intended to utilize the 5.9 GHz Dedicated Short Range Communications for Wireless Access in Vehicular Environments (DSRC/WAVE, referenced in this document simply as “DSRC”), communications systems.</w:t>
            </w:r>
          </w:p>
        </w:tc>
      </w:tr>
      <w:tr w:rsidR="00C26C45" w:rsidRPr="00BD73CD" w14:paraId="18097B17"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7C3C646" w14:textId="77777777" w:rsidR="00C26C45" w:rsidRPr="00BD73CD" w:rsidRDefault="00C26C45" w:rsidP="00C26C45">
            <w:pPr>
              <w:rPr>
                <w:rFonts w:ascii="Calibri" w:hAnsi="Calibri"/>
                <w:color w:val="000000"/>
              </w:rPr>
            </w:pPr>
            <w:r w:rsidRPr="00BD73CD">
              <w:rPr>
                <w:rFonts w:ascii="Calibri" w:hAnsi="Calibri"/>
                <w:color w:val="000000"/>
              </w:rPr>
              <w:t>SCP</w:t>
            </w:r>
          </w:p>
        </w:tc>
        <w:tc>
          <w:tcPr>
            <w:tcW w:w="7380" w:type="dxa"/>
            <w:noWrap/>
            <w:hideMark/>
          </w:tcPr>
          <w:p w14:paraId="0C9A570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Secure Copy</w:t>
            </w:r>
          </w:p>
        </w:tc>
      </w:tr>
      <w:tr w:rsidR="00C26C45" w:rsidRPr="00BD73CD" w14:paraId="3CC43A00"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3860AA6" w14:textId="77777777" w:rsidR="00C26C45" w:rsidRPr="00BD73CD" w:rsidRDefault="00C26C45" w:rsidP="00C26C45">
            <w:pPr>
              <w:rPr>
                <w:rFonts w:ascii="Calibri" w:hAnsi="Calibri"/>
                <w:color w:val="000000"/>
              </w:rPr>
            </w:pPr>
            <w:r w:rsidRPr="00BD73CD">
              <w:rPr>
                <w:rFonts w:ascii="Calibri" w:hAnsi="Calibri"/>
                <w:color w:val="000000"/>
              </w:rPr>
              <w:t>SDW</w:t>
            </w:r>
          </w:p>
        </w:tc>
        <w:tc>
          <w:tcPr>
            <w:tcW w:w="7380" w:type="dxa"/>
            <w:noWrap/>
            <w:hideMark/>
          </w:tcPr>
          <w:p w14:paraId="48533FD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Situation Data Warehouse</w:t>
            </w:r>
          </w:p>
        </w:tc>
      </w:tr>
      <w:tr w:rsidR="00C26C45" w:rsidRPr="00BD73CD" w14:paraId="28028B86"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0A1D859" w14:textId="04039C77" w:rsidR="00C26C45" w:rsidRPr="00BD73CD" w:rsidRDefault="00C26C45" w:rsidP="00C26C45">
            <w:pPr>
              <w:rPr>
                <w:rFonts w:ascii="Calibri" w:hAnsi="Calibri"/>
                <w:color w:val="000000"/>
              </w:rPr>
            </w:pPr>
            <w:r>
              <w:rPr>
                <w:rFonts w:ascii="Calibri" w:hAnsi="Calibri"/>
                <w:color w:val="000000"/>
              </w:rPr>
              <w:t>TIM</w:t>
            </w:r>
          </w:p>
        </w:tc>
        <w:tc>
          <w:tcPr>
            <w:tcW w:w="7380" w:type="dxa"/>
            <w:noWrap/>
            <w:hideMark/>
          </w:tcPr>
          <w:p w14:paraId="4BF5992F" w14:textId="32C9F16B"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Traveler Information Message</w:t>
            </w:r>
          </w:p>
        </w:tc>
      </w:tr>
      <w:tr w:rsidR="00C26C45" w:rsidRPr="00BD73CD" w14:paraId="08640CD3"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4AF594B" w14:textId="77777777" w:rsidR="00C26C45" w:rsidRPr="00BD73CD" w:rsidRDefault="00C26C45" w:rsidP="00C26C45">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6013BE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C26C45" w:rsidRPr="00BD73CD" w14:paraId="354616B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7374D51" w14:textId="77777777" w:rsidR="00C26C45" w:rsidRPr="00BD73CD" w:rsidRDefault="00C26C45" w:rsidP="00C26C45">
            <w:pPr>
              <w:rPr>
                <w:rFonts w:ascii="Calibri" w:hAnsi="Calibri"/>
                <w:color w:val="000000"/>
              </w:rPr>
            </w:pPr>
            <w:proofErr w:type="spellStart"/>
            <w:r w:rsidRPr="00BD73CD">
              <w:rPr>
                <w:rFonts w:ascii="Calibri" w:hAnsi="Calibri"/>
                <w:color w:val="000000"/>
              </w:rPr>
              <w:t>WebSocket</w:t>
            </w:r>
            <w:proofErr w:type="spellEnd"/>
          </w:p>
        </w:tc>
        <w:tc>
          <w:tcPr>
            <w:tcW w:w="7380" w:type="dxa"/>
            <w:noWrap/>
          </w:tcPr>
          <w:p w14:paraId="0F9DD6CC"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sidRPr="007F295B">
              <w:rPr>
                <w:rFonts w:ascii="Calibri" w:hAnsi="Calibri"/>
                <w:color w:val="000000"/>
              </w:rPr>
              <w:t>WebSocket</w:t>
            </w:r>
            <w:proofErr w:type="spellEnd"/>
            <w:r w:rsidRPr="007F295B">
              <w:rPr>
                <w:rFonts w:ascii="Calibri" w:hAnsi="Calibri"/>
                <w:color w:val="000000"/>
              </w:rPr>
              <w:t xml:space="preserve"> is designed to be implemented in web browsers and web servers, but it can be used by any client or server application. The </w:t>
            </w:r>
            <w:proofErr w:type="spellStart"/>
            <w:r w:rsidRPr="007F295B">
              <w:rPr>
                <w:rFonts w:ascii="Calibri" w:hAnsi="Calibri"/>
                <w:color w:val="000000"/>
              </w:rPr>
              <w:t>WebSocket</w:t>
            </w:r>
            <w:proofErr w:type="spellEnd"/>
            <w:r w:rsidRPr="007F295B">
              <w:rPr>
                <w:rFonts w:ascii="Calibri" w:hAnsi="Calibri"/>
                <w:color w:val="000000"/>
              </w:rPr>
              <w:t xml:space="preserve"> Protocol is an independent TCP-based protocol. Its only relationship to HTTP is that its handshake is interpreted by HTTP servers as an Upgrade request.</w:t>
            </w:r>
          </w:p>
        </w:tc>
      </w:tr>
      <w:tr w:rsidR="00C26C45" w:rsidRPr="00BD73CD" w14:paraId="412CA948"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31E51D41" w14:textId="77777777" w:rsidR="00C26C45" w:rsidRPr="00BD73CD" w:rsidRDefault="00C26C45" w:rsidP="00C26C45">
            <w:pPr>
              <w:rPr>
                <w:rFonts w:ascii="Calibri" w:hAnsi="Calibri"/>
                <w:color w:val="000000"/>
              </w:rPr>
            </w:pPr>
            <w:proofErr w:type="spellStart"/>
            <w:r w:rsidRPr="00BD73CD">
              <w:rPr>
                <w:rFonts w:ascii="Calibri" w:hAnsi="Calibri"/>
                <w:color w:val="000000"/>
              </w:rPr>
              <w:t>ZooKeeper</w:t>
            </w:r>
            <w:proofErr w:type="spellEnd"/>
          </w:p>
        </w:tc>
        <w:tc>
          <w:tcPr>
            <w:tcW w:w="7380" w:type="dxa"/>
            <w:noWrap/>
          </w:tcPr>
          <w:p w14:paraId="3DA01404"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7F295B">
              <w:rPr>
                <w:rFonts w:ascii="Calibri" w:hAnsi="Calibri"/>
                <w:color w:val="000000"/>
              </w:rPr>
              <w:t xml:space="preserve">Apache </w:t>
            </w:r>
            <w:proofErr w:type="spellStart"/>
            <w:r w:rsidRPr="007F295B">
              <w:rPr>
                <w:rFonts w:ascii="Calibri" w:hAnsi="Calibri"/>
                <w:color w:val="000000"/>
              </w:rPr>
              <w:t>ZooKeeper</w:t>
            </w:r>
            <w:proofErr w:type="spellEnd"/>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6967021A" w14:textId="77777777" w:rsidR="00C26C45" w:rsidRDefault="00C26C45" w:rsidP="00C26C45">
      <w:pPr>
        <w:spacing w:before="4320" w:line="276" w:lineRule="auto"/>
        <w:jc w:val="center"/>
      </w:pPr>
    </w:p>
    <w:p w14:paraId="2FC87C35" w14:textId="77777777" w:rsidR="00C26C45" w:rsidRDefault="00C26C45" w:rsidP="00C26C45">
      <w:pPr>
        <w:spacing w:before="4320" w:line="276" w:lineRule="auto"/>
        <w:jc w:val="center"/>
      </w:pPr>
    </w:p>
    <w:p w14:paraId="3951D226" w14:textId="77777777" w:rsidR="00C26C45" w:rsidRPr="00F422B3" w:rsidRDefault="00C26C45" w:rsidP="00C26C45">
      <w:pPr>
        <w:spacing w:before="4320" w:line="276" w:lineRule="auto"/>
        <w:jc w:val="center"/>
      </w:pPr>
      <w:r w:rsidRPr="00F422B3">
        <w:t>This page intentionally left blank</w:t>
      </w:r>
    </w:p>
    <w:p w14:paraId="12F7CDEE" w14:textId="77777777" w:rsidR="00C26C45" w:rsidRPr="00F73ACA" w:rsidRDefault="00C26C45" w:rsidP="00C26C45"/>
    <w:p w14:paraId="47A3D9EF" w14:textId="77777777" w:rsidR="00C26C45" w:rsidRDefault="00C26C45" w:rsidP="00C26C45"/>
    <w:p w14:paraId="73EC81AF" w14:textId="77777777" w:rsidR="00C26C45" w:rsidRDefault="00C26C45" w:rsidP="00C26C45"/>
    <w:p w14:paraId="53380AF0" w14:textId="77777777" w:rsidR="00C26C45" w:rsidRDefault="00C26C45" w:rsidP="00C26C45"/>
    <w:p w14:paraId="2808767A" w14:textId="77777777" w:rsidR="00C26C45" w:rsidRDefault="00C26C45" w:rsidP="00C26C45"/>
    <w:p w14:paraId="67B5DF44" w14:textId="77777777" w:rsidR="00C26C45" w:rsidRDefault="00C26C45" w:rsidP="00C26C45"/>
    <w:p w14:paraId="47430F57" w14:textId="77777777" w:rsidR="00C26C45" w:rsidRDefault="00C26C45" w:rsidP="00C26C45"/>
    <w:p w14:paraId="72B05C10" w14:textId="77777777" w:rsidR="00C26C45" w:rsidRDefault="00C26C45" w:rsidP="00C26C45"/>
    <w:p w14:paraId="72C8BB62" w14:textId="77777777" w:rsidR="00C26C45" w:rsidRPr="00F73ACA" w:rsidRDefault="00C26C45" w:rsidP="00C26C45"/>
    <w:p w14:paraId="19C99C42" w14:textId="68DCF873" w:rsidR="00C26C45" w:rsidRDefault="00C26C45" w:rsidP="00C26C45">
      <w:pPr>
        <w:pStyle w:val="Heading1"/>
      </w:pPr>
      <w:bookmarkStart w:id="12" w:name="_Toc462052215"/>
      <w:bookmarkStart w:id="13" w:name="_Toc483908135"/>
      <w:r>
        <w:t xml:space="preserve">ODE </w:t>
      </w:r>
      <w:r w:rsidRPr="008F6528">
        <w:t>DEVELOPMENT ENVIRONMENT</w:t>
      </w:r>
      <w:bookmarkEnd w:id="12"/>
      <w:bookmarkEnd w:id="13"/>
    </w:p>
    <w:p w14:paraId="667C5AFA" w14:textId="52EF58AC" w:rsidR="00C26C45" w:rsidRPr="006222B8" w:rsidRDefault="00C26C45" w:rsidP="00C26C45">
      <w:pPr>
        <w:pStyle w:val="Heading2"/>
      </w:pPr>
      <w:bookmarkStart w:id="14" w:name="_Toc462052216"/>
      <w:bookmarkStart w:id="15" w:name="_Toc483908136"/>
      <w:r>
        <w:t>J</w:t>
      </w:r>
      <w:r w:rsidRPr="002F7470">
        <w:t>ava Development Tools</w:t>
      </w:r>
      <w:bookmarkEnd w:id="14"/>
      <w:bookmarkEnd w:id="15"/>
    </w:p>
    <w:p w14:paraId="4BBB2234" w14:textId="77777777" w:rsidR="00C26C45" w:rsidRDefault="00C26C45" w:rsidP="00C26C45">
      <w:r>
        <w:t xml:space="preserve">The ODE </w:t>
      </w:r>
      <w:r w:rsidRPr="00A72BA0">
        <w:t>team</w:t>
      </w:r>
      <w:r>
        <w:t xml:space="preserve"> uses Java as the primary programming language. </w:t>
      </w:r>
    </w:p>
    <w:p w14:paraId="651C089E" w14:textId="77777777" w:rsidR="00C26C45" w:rsidRDefault="00C26C45" w:rsidP="00C26C45">
      <w:r w:rsidRPr="006E0AB4">
        <w:t>Tools</w:t>
      </w:r>
      <w:r>
        <w:t>: </w:t>
      </w:r>
    </w:p>
    <w:p w14:paraId="7F838C88" w14:textId="77777777" w:rsidR="00C26C45" w:rsidRDefault="00C26C45" w:rsidP="006820F5">
      <w:pPr>
        <w:numPr>
          <w:ilvl w:val="0"/>
          <w:numId w:val="5"/>
        </w:numPr>
        <w:spacing w:before="100" w:beforeAutospacing="1" w:after="100" w:afterAutospacing="1" w:line="240" w:lineRule="auto"/>
      </w:pPr>
      <w:r>
        <w:t>Java</w:t>
      </w:r>
    </w:p>
    <w:p w14:paraId="74B33643" w14:textId="77777777" w:rsidR="00C26C45" w:rsidRDefault="00C26C45" w:rsidP="006820F5">
      <w:pPr>
        <w:numPr>
          <w:ilvl w:val="0"/>
          <w:numId w:val="5"/>
        </w:numPr>
        <w:spacing w:before="100" w:beforeAutospacing="1" w:after="100" w:afterAutospacing="1" w:line="240" w:lineRule="auto"/>
      </w:pPr>
      <w:r>
        <w:t>Eclipse IDE</w:t>
      </w:r>
    </w:p>
    <w:p w14:paraId="17208378" w14:textId="55604CD0" w:rsidR="00C26C45" w:rsidRDefault="00C26C45" w:rsidP="006820F5">
      <w:pPr>
        <w:numPr>
          <w:ilvl w:val="0"/>
          <w:numId w:val="5"/>
        </w:numPr>
        <w:spacing w:before="100" w:beforeAutospacing="1" w:after="100" w:afterAutospacing="1" w:line="240" w:lineRule="auto"/>
      </w:pPr>
      <w:proofErr w:type="spellStart"/>
      <w:r>
        <w:t>Git</w:t>
      </w:r>
      <w:proofErr w:type="spellEnd"/>
    </w:p>
    <w:p w14:paraId="1A35A818" w14:textId="77777777" w:rsidR="00C26C45" w:rsidRDefault="00C26C45" w:rsidP="006820F5">
      <w:pPr>
        <w:numPr>
          <w:ilvl w:val="0"/>
          <w:numId w:val="5"/>
        </w:numPr>
        <w:spacing w:before="100" w:beforeAutospacing="1" w:after="100" w:afterAutospacing="1" w:line="240" w:lineRule="auto"/>
      </w:pPr>
      <w:r>
        <w:t>Maven</w:t>
      </w:r>
    </w:p>
    <w:p w14:paraId="71C61534" w14:textId="18E25F4D" w:rsidR="00C26C45" w:rsidRDefault="00C26C45" w:rsidP="006820F5">
      <w:pPr>
        <w:numPr>
          <w:ilvl w:val="0"/>
          <w:numId w:val="5"/>
        </w:numPr>
        <w:spacing w:before="100" w:beforeAutospacing="1" w:after="100" w:afterAutospacing="1" w:line="240" w:lineRule="auto"/>
      </w:pPr>
      <w:r>
        <w:t xml:space="preserve">GitHub: </w:t>
      </w:r>
      <w:hyperlink r:id="rId22" w:history="1">
        <w:r w:rsidRPr="00F14CE2">
          <w:rPr>
            <w:rStyle w:val="Hyperlink"/>
          </w:rPr>
          <w:t>https://github.com/usdot-jpo-ode/jpo-ode</w:t>
        </w:r>
      </w:hyperlink>
    </w:p>
    <w:p w14:paraId="177E6F06" w14:textId="40EE1ECA" w:rsidR="00C26C45" w:rsidRPr="00176E93" w:rsidRDefault="00C26C45" w:rsidP="00C26C45">
      <w:pPr>
        <w:pStyle w:val="Heading2"/>
      </w:pPr>
      <w:bookmarkStart w:id="16" w:name="_Toc462052217"/>
      <w:bookmarkStart w:id="17" w:name="_Toc483908137"/>
      <w:r w:rsidRPr="00176E93">
        <w:t>Java</w:t>
      </w:r>
      <w:bookmarkEnd w:id="16"/>
      <w:bookmarkEnd w:id="17"/>
    </w:p>
    <w:p w14:paraId="6875E589" w14:textId="77777777" w:rsidR="00C26C45" w:rsidRDefault="00C26C45" w:rsidP="00C26C45">
      <w:r>
        <w:t>Install Java Development Kit (JDK) 1.8</w:t>
      </w:r>
    </w:p>
    <w:p w14:paraId="0DF3A6FE" w14:textId="77777777" w:rsidR="00C26C45" w:rsidRDefault="005735E7" w:rsidP="00C26C45">
      <w:pPr>
        <w:pStyle w:val="NormalWeb"/>
      </w:pPr>
      <w:hyperlink r:id="rId23" w:history="1">
        <w:r w:rsidR="00C26C45" w:rsidRPr="00201694">
          <w:rPr>
            <w:rStyle w:val="Hyperlink"/>
          </w:rPr>
          <w:t>http://www.oracle.com/technetwork/java/javase/downloads/jdk8-downloads-2133151.html</w:t>
        </w:r>
      </w:hyperlink>
    </w:p>
    <w:p w14:paraId="575A192A" w14:textId="6DDBBE0E" w:rsidR="00C26C45" w:rsidRPr="00176E93" w:rsidRDefault="00C26C45" w:rsidP="00C26C45">
      <w:pPr>
        <w:pStyle w:val="Heading2"/>
      </w:pPr>
      <w:bookmarkStart w:id="18" w:name="_Toc462052218"/>
      <w:bookmarkStart w:id="19" w:name="_Toc483908138"/>
      <w:r w:rsidRPr="00176E93">
        <w:t>Eclipse IDE</w:t>
      </w:r>
      <w:bookmarkEnd w:id="18"/>
      <w:bookmarkEnd w:id="19"/>
    </w:p>
    <w:p w14:paraId="3684579F" w14:textId="77777777" w:rsidR="00C26C45" w:rsidRDefault="00C26C45" w:rsidP="00C26C45">
      <w:r>
        <w:t xml:space="preserve">Download and install Eclipse. </w:t>
      </w:r>
    </w:p>
    <w:p w14:paraId="0E222FCE" w14:textId="77777777" w:rsidR="00C26C45" w:rsidRDefault="005735E7" w:rsidP="00C26C45">
      <w:pPr>
        <w:pStyle w:val="NormalWeb"/>
      </w:pPr>
      <w:hyperlink r:id="rId24" w:history="1">
        <w:r w:rsidR="00C26C45" w:rsidRPr="00201694">
          <w:rPr>
            <w:rStyle w:val="Hyperlink"/>
          </w:rPr>
          <w:t>https://eclipse.org</w:t>
        </w:r>
      </w:hyperlink>
    </w:p>
    <w:p w14:paraId="5090986C" w14:textId="77777777" w:rsidR="00C26C45" w:rsidRDefault="00C26C45" w:rsidP="00C26C45">
      <w:r>
        <w:t>Configure Eclipse to use Java 1.8 JDK. Local installation of Tomcat can integrate with Eclipse and can help with prototyping or debugging the application. </w:t>
      </w:r>
    </w:p>
    <w:p w14:paraId="563455FA" w14:textId="7D6A2316" w:rsidR="00C26C45" w:rsidRPr="00176E93" w:rsidRDefault="00C26C45" w:rsidP="00C26C45">
      <w:pPr>
        <w:pStyle w:val="Heading2"/>
      </w:pPr>
      <w:bookmarkStart w:id="20" w:name="_Toc462052219"/>
      <w:bookmarkStart w:id="21" w:name="_Toc483908139"/>
      <w:r>
        <w:t>M</w:t>
      </w:r>
      <w:r w:rsidRPr="00176E93">
        <w:t>aven</w:t>
      </w:r>
      <w:bookmarkEnd w:id="20"/>
      <w:bookmarkEnd w:id="21"/>
    </w:p>
    <w:p w14:paraId="4562954F" w14:textId="16FBA4F9" w:rsidR="00C26C45" w:rsidRPr="00936659" w:rsidRDefault="00C26C45" w:rsidP="00C26C45">
      <w:r>
        <w:t>Maven is a build and dependency management tool. </w:t>
      </w:r>
      <w:r w:rsidR="00C27C89">
        <w:t>It is recommended that a Maven plug-in is installed with your IDE so that your IDE is Maven "aware". Newer versions of eclipse (Luna and later versions) comes pre-installed with a Maven plug-in. </w:t>
      </w:r>
    </w:p>
    <w:p w14:paraId="30D3437E" w14:textId="77777777" w:rsidR="00C26C45" w:rsidRPr="004244BE" w:rsidRDefault="00C26C45" w:rsidP="00C26C45">
      <w:r w:rsidRPr="004244BE">
        <w:t xml:space="preserve">Download and install Maven: </w:t>
      </w:r>
      <w:hyperlink r:id="rId25" w:history="1">
        <w:r w:rsidRPr="004244BE">
          <w:rPr>
            <w:rStyle w:val="Hyperlink"/>
          </w:rPr>
          <w:t>https://maven.apache.org/</w:t>
        </w:r>
      </w:hyperlink>
    </w:p>
    <w:p w14:paraId="59ADFF38" w14:textId="74DDA926" w:rsidR="00C26C45" w:rsidRDefault="00ED0E13" w:rsidP="00C26C45">
      <w:pPr>
        <w:pStyle w:val="Heading2"/>
      </w:pPr>
      <w:bookmarkStart w:id="22" w:name="_Toc462052236"/>
      <w:bookmarkStart w:id="23" w:name="_Toc483908140"/>
      <w:proofErr w:type="spellStart"/>
      <w:r>
        <w:t>Git</w:t>
      </w:r>
      <w:proofErr w:type="spellEnd"/>
      <w:r w:rsidR="00C26C45" w:rsidRPr="00D76B4F">
        <w:t xml:space="preserve"> Version Control</w:t>
      </w:r>
      <w:bookmarkEnd w:id="22"/>
      <w:bookmarkEnd w:id="23"/>
    </w:p>
    <w:p w14:paraId="0324E874" w14:textId="77777777" w:rsidR="00C26C45" w:rsidRDefault="00C26C45" w:rsidP="00C26C45">
      <w:r>
        <w:t xml:space="preserve">The ODE software is maintained and version controlled using GIT version control system. </w:t>
      </w:r>
    </w:p>
    <w:p w14:paraId="39F66D34" w14:textId="77777777" w:rsidR="00C26C45" w:rsidRDefault="00C26C45" w:rsidP="00C26C45">
      <w:r>
        <w:t>Recommend clients:</w:t>
      </w:r>
    </w:p>
    <w:p w14:paraId="3DC82D2C" w14:textId="77777777" w:rsidR="00C26C45" w:rsidRDefault="00C26C45" w:rsidP="006820F5">
      <w:pPr>
        <w:numPr>
          <w:ilvl w:val="0"/>
          <w:numId w:val="7"/>
        </w:numPr>
        <w:spacing w:before="100" w:beforeAutospacing="1" w:after="100" w:afterAutospacing="1" w:line="240" w:lineRule="auto"/>
      </w:pPr>
      <w:r>
        <w:lastRenderedPageBreak/>
        <w:t xml:space="preserve">Tortoise </w:t>
      </w:r>
      <w:proofErr w:type="spellStart"/>
      <w:r>
        <w:t>Git</w:t>
      </w:r>
      <w:proofErr w:type="spellEnd"/>
    </w:p>
    <w:p w14:paraId="4379D431" w14:textId="77777777" w:rsidR="00C26C45" w:rsidRDefault="00C26C45" w:rsidP="006820F5">
      <w:pPr>
        <w:numPr>
          <w:ilvl w:val="0"/>
          <w:numId w:val="7"/>
        </w:numPr>
        <w:spacing w:before="100" w:beforeAutospacing="1" w:after="100" w:afterAutospacing="1" w:line="240" w:lineRule="auto"/>
      </w:pPr>
      <w:r>
        <w:t>Source Tree</w:t>
      </w:r>
    </w:p>
    <w:p w14:paraId="33CE2229" w14:textId="6F338C7D" w:rsidR="00C26C45" w:rsidRDefault="00C26C45" w:rsidP="006820F5">
      <w:pPr>
        <w:numPr>
          <w:ilvl w:val="0"/>
          <w:numId w:val="7"/>
        </w:numPr>
        <w:spacing w:before="100" w:beforeAutospacing="1" w:after="100" w:afterAutospacing="1" w:line="240" w:lineRule="auto"/>
      </w:pPr>
      <w:r>
        <w:t xml:space="preserve">GitHub Windows </w:t>
      </w:r>
      <w:r w:rsidR="00C27C89">
        <w:t xml:space="preserve">Desktop </w:t>
      </w:r>
      <w:r>
        <w:t>App</w:t>
      </w:r>
      <w:r w:rsidR="00C27C89">
        <w:t>lication</w:t>
      </w:r>
    </w:p>
    <w:p w14:paraId="060147E1" w14:textId="77777777" w:rsidR="00C26C45" w:rsidRDefault="00C26C45" w:rsidP="006820F5">
      <w:pPr>
        <w:numPr>
          <w:ilvl w:val="0"/>
          <w:numId w:val="7"/>
        </w:numPr>
        <w:spacing w:before="100" w:beforeAutospacing="1" w:after="100" w:afterAutospacing="1" w:line="240" w:lineRule="auto"/>
      </w:pPr>
      <w:proofErr w:type="spellStart"/>
      <w:r>
        <w:t>Git</w:t>
      </w:r>
      <w:proofErr w:type="spellEnd"/>
      <w:r>
        <w:t xml:space="preserve"> Extensions</w:t>
      </w:r>
    </w:p>
    <w:p w14:paraId="7A2F3310" w14:textId="11223535" w:rsidR="00C26C45" w:rsidRDefault="00C26C45" w:rsidP="00C26C45">
      <w:r>
        <w:t xml:space="preserve">It is recommended that GIT plug-ins are installed with </w:t>
      </w:r>
      <w:r w:rsidR="00C27C89">
        <w:t xml:space="preserve">your IDE so that your IDE is </w:t>
      </w:r>
      <w:proofErr w:type="spellStart"/>
      <w:r w:rsidR="00C27C89">
        <w:t>Git</w:t>
      </w:r>
      <w:proofErr w:type="spellEnd"/>
      <w:r>
        <w:t xml:space="preserve"> "aware". </w:t>
      </w:r>
      <w:r w:rsidR="00C27C89">
        <w:t xml:space="preserve">Newer versions of eclipse (Luna and later versions) comes pre-installed with a </w:t>
      </w:r>
      <w:proofErr w:type="spellStart"/>
      <w:r w:rsidR="00C27C89">
        <w:t>Git</w:t>
      </w:r>
      <w:proofErr w:type="spellEnd"/>
      <w:r w:rsidR="00C27C89">
        <w:t xml:space="preserve"> plug-in. </w:t>
      </w:r>
    </w:p>
    <w:p w14:paraId="66C1D469" w14:textId="1610E01E" w:rsidR="00C26C45" w:rsidRDefault="00C26C45" w:rsidP="00A91E21">
      <w:pPr>
        <w:pStyle w:val="Heading2"/>
      </w:pPr>
      <w:bookmarkStart w:id="24" w:name="_Toc462052238"/>
      <w:bookmarkStart w:id="25" w:name="_Toc483908141"/>
      <w:r w:rsidRPr="003213A4">
        <w:t>Build</w:t>
      </w:r>
      <w:r w:rsidR="00ED0E13">
        <w:t>ing</w:t>
      </w:r>
      <w:r w:rsidRPr="003213A4">
        <w:t xml:space="preserve"> </w:t>
      </w:r>
      <w:bookmarkEnd w:id="24"/>
      <w:r w:rsidR="00C110E9">
        <w:t xml:space="preserve">ODE </w:t>
      </w:r>
      <w:r w:rsidR="00ED0E13">
        <w:t>Software Artifacts</w:t>
      </w:r>
      <w:bookmarkEnd w:id="25"/>
    </w:p>
    <w:p w14:paraId="520F1036" w14:textId="396C200A" w:rsidR="00263948" w:rsidRDefault="00C110E9" w:rsidP="00C26C45">
      <w:r>
        <w:t xml:space="preserve">The ODE source code is maintained in </w:t>
      </w:r>
      <w:r w:rsidR="00260A38">
        <w:t xml:space="preserve">several </w:t>
      </w:r>
      <w:r>
        <w:t xml:space="preserve">separate </w:t>
      </w:r>
      <w:proofErr w:type="spellStart"/>
      <w:r>
        <w:t>Git</w:t>
      </w:r>
      <w:proofErr w:type="spellEnd"/>
      <w:r>
        <w:t xml:space="preserve"> repositories</w:t>
      </w:r>
      <w:r w:rsidR="00263948">
        <w:t>. Instructions for obtaining and installing the following repositories can be found in the jpo-ode/README.md document:</w:t>
      </w:r>
    </w:p>
    <w:tbl>
      <w:tblPr>
        <w:tblStyle w:val="TableGrid"/>
        <w:tblW w:w="9535" w:type="dxa"/>
        <w:tblLook w:val="04A0" w:firstRow="1" w:lastRow="0" w:firstColumn="1" w:lastColumn="0" w:noHBand="0" w:noVBand="1"/>
      </w:tblPr>
      <w:tblGrid>
        <w:gridCol w:w="1763"/>
        <w:gridCol w:w="1176"/>
        <w:gridCol w:w="2375"/>
        <w:gridCol w:w="4221"/>
      </w:tblGrid>
      <w:tr w:rsidR="00263948" w14:paraId="0D17863D" w14:textId="387B4DA6" w:rsidTr="006A5B50">
        <w:tc>
          <w:tcPr>
            <w:tcW w:w="1763" w:type="dxa"/>
          </w:tcPr>
          <w:p w14:paraId="2D510307" w14:textId="64A953AB" w:rsidR="00263948" w:rsidRDefault="00263948" w:rsidP="00C26C45">
            <w:r>
              <w:t>Repository</w:t>
            </w:r>
          </w:p>
        </w:tc>
        <w:tc>
          <w:tcPr>
            <w:tcW w:w="1176" w:type="dxa"/>
          </w:tcPr>
          <w:p w14:paraId="17EDF2D2" w14:textId="7ED32C83" w:rsidR="00263948" w:rsidRDefault="00263948" w:rsidP="00C26C45">
            <w:r>
              <w:t>Visibility</w:t>
            </w:r>
          </w:p>
        </w:tc>
        <w:tc>
          <w:tcPr>
            <w:tcW w:w="2375" w:type="dxa"/>
          </w:tcPr>
          <w:p w14:paraId="1E891C83" w14:textId="078181FA" w:rsidR="00263948" w:rsidRDefault="00263948" w:rsidP="00C26C45">
            <w:r>
              <w:t>Description</w:t>
            </w:r>
          </w:p>
        </w:tc>
        <w:tc>
          <w:tcPr>
            <w:tcW w:w="4221" w:type="dxa"/>
          </w:tcPr>
          <w:p w14:paraId="6D5EB4DD" w14:textId="5D497592" w:rsidR="00263948" w:rsidRDefault="00263948" w:rsidP="00C26C45">
            <w:r>
              <w:t>Source</w:t>
            </w:r>
          </w:p>
        </w:tc>
      </w:tr>
      <w:tr w:rsidR="00263948" w14:paraId="516C9109" w14:textId="654D8123" w:rsidTr="006A5B50">
        <w:tc>
          <w:tcPr>
            <w:tcW w:w="1763" w:type="dxa"/>
          </w:tcPr>
          <w:p w14:paraId="5A8591EC" w14:textId="3742E435" w:rsidR="00263948" w:rsidRDefault="00263948" w:rsidP="00C26C45">
            <w:proofErr w:type="spellStart"/>
            <w:r w:rsidRPr="00263948">
              <w:t>jpo</w:t>
            </w:r>
            <w:proofErr w:type="spellEnd"/>
            <w:r w:rsidRPr="00263948">
              <w:t>-ode</w:t>
            </w:r>
          </w:p>
        </w:tc>
        <w:tc>
          <w:tcPr>
            <w:tcW w:w="1176" w:type="dxa"/>
          </w:tcPr>
          <w:p w14:paraId="513BFAAD" w14:textId="0EB4C3D3" w:rsidR="00263948" w:rsidRDefault="00263948" w:rsidP="00C26C45">
            <w:r>
              <w:t>public</w:t>
            </w:r>
          </w:p>
        </w:tc>
        <w:tc>
          <w:tcPr>
            <w:tcW w:w="2375" w:type="dxa"/>
          </w:tcPr>
          <w:p w14:paraId="050CA6ED" w14:textId="273CA1CD" w:rsidR="00263948" w:rsidRDefault="00263948" w:rsidP="00C26C45">
            <w:r>
              <w:t>Main repository</w:t>
            </w:r>
          </w:p>
        </w:tc>
        <w:tc>
          <w:tcPr>
            <w:tcW w:w="4221" w:type="dxa"/>
          </w:tcPr>
          <w:p w14:paraId="6960097C" w14:textId="435DDD7D" w:rsidR="00263948" w:rsidRDefault="00263948" w:rsidP="00C26C45">
            <w:r w:rsidRPr="00263948">
              <w:t>https://github.com/usdot-jpo-ode/jpo-ode</w:t>
            </w:r>
          </w:p>
        </w:tc>
      </w:tr>
      <w:tr w:rsidR="00263948" w14:paraId="7DAC382A" w14:textId="2458B7DC" w:rsidTr="006A5B50">
        <w:tc>
          <w:tcPr>
            <w:tcW w:w="1763" w:type="dxa"/>
          </w:tcPr>
          <w:p w14:paraId="4D04F649" w14:textId="0B861E60" w:rsidR="00263948" w:rsidRDefault="00263948" w:rsidP="00C26C45">
            <w:r w:rsidRPr="00263948">
              <w:t>jpo-s3-deposit</w:t>
            </w:r>
          </w:p>
        </w:tc>
        <w:tc>
          <w:tcPr>
            <w:tcW w:w="1176" w:type="dxa"/>
          </w:tcPr>
          <w:p w14:paraId="52693D90" w14:textId="7772B476" w:rsidR="00263948" w:rsidRDefault="00263948" w:rsidP="00C26C45">
            <w:r>
              <w:t>public</w:t>
            </w:r>
          </w:p>
        </w:tc>
        <w:tc>
          <w:tcPr>
            <w:tcW w:w="2375" w:type="dxa"/>
          </w:tcPr>
          <w:p w14:paraId="2A6B9E7F" w14:textId="324D40A5" w:rsidR="00263948" w:rsidRDefault="00263948" w:rsidP="00C26C45">
            <w:r>
              <w:t>S3 depositor service</w:t>
            </w:r>
          </w:p>
        </w:tc>
        <w:tc>
          <w:tcPr>
            <w:tcW w:w="4221" w:type="dxa"/>
          </w:tcPr>
          <w:p w14:paraId="7A923647" w14:textId="5BF377E8" w:rsidR="00263948" w:rsidRDefault="00263948" w:rsidP="00C26C45">
            <w:hyperlink r:id="rId26" w:history="1">
              <w:r w:rsidRPr="0054118F">
                <w:rPr>
                  <w:rStyle w:val="Hyperlink"/>
                </w:rPr>
                <w:t>https://github.com/usdot-jpo-ode/jpo-s3-deposit</w:t>
              </w:r>
            </w:hyperlink>
          </w:p>
        </w:tc>
      </w:tr>
      <w:tr w:rsidR="00263948" w14:paraId="74091846" w14:textId="77777777" w:rsidTr="00263948">
        <w:tc>
          <w:tcPr>
            <w:tcW w:w="1763" w:type="dxa"/>
          </w:tcPr>
          <w:p w14:paraId="04313C5B" w14:textId="1A42EA70" w:rsidR="00263948" w:rsidRPr="00263948" w:rsidRDefault="00263948" w:rsidP="00C26C45">
            <w:proofErr w:type="spellStart"/>
            <w:r w:rsidRPr="00263948">
              <w:t>jpo</w:t>
            </w:r>
            <w:proofErr w:type="spellEnd"/>
            <w:r w:rsidRPr="00263948">
              <w:t>-security</w:t>
            </w:r>
          </w:p>
        </w:tc>
        <w:tc>
          <w:tcPr>
            <w:tcW w:w="1176" w:type="dxa"/>
          </w:tcPr>
          <w:p w14:paraId="6FE52B73" w14:textId="142896F8" w:rsidR="00263948" w:rsidRDefault="00263948" w:rsidP="00C26C45">
            <w:r>
              <w:t>public</w:t>
            </w:r>
          </w:p>
        </w:tc>
        <w:tc>
          <w:tcPr>
            <w:tcW w:w="2375" w:type="dxa"/>
          </w:tcPr>
          <w:p w14:paraId="45C0C40D" w14:textId="4F1AC8DC" w:rsidR="00263948" w:rsidRDefault="00263948" w:rsidP="00C26C45">
            <w:r>
              <w:t>Security dependencies</w:t>
            </w:r>
          </w:p>
        </w:tc>
        <w:tc>
          <w:tcPr>
            <w:tcW w:w="4221" w:type="dxa"/>
          </w:tcPr>
          <w:p w14:paraId="0F2E0882" w14:textId="4FDA5EA6" w:rsidR="00263948" w:rsidRDefault="00263948" w:rsidP="00C26C45">
            <w:r w:rsidRPr="00263948">
              <w:t>https://github.com/usdot-jpo-ode/jpo-security</w:t>
            </w:r>
          </w:p>
        </w:tc>
      </w:tr>
      <w:tr w:rsidR="00263948" w14:paraId="09A4E087" w14:textId="77777777" w:rsidTr="00263948">
        <w:tc>
          <w:tcPr>
            <w:tcW w:w="1763" w:type="dxa"/>
          </w:tcPr>
          <w:p w14:paraId="2405A270" w14:textId="0A38D7B6" w:rsidR="00263948" w:rsidRPr="00263948" w:rsidRDefault="00263948" w:rsidP="00C26C45">
            <w:proofErr w:type="spellStart"/>
            <w:r w:rsidRPr="00263948">
              <w:t>jpo-</w:t>
            </w:r>
            <w:r>
              <w:t>cvdp</w:t>
            </w:r>
            <w:proofErr w:type="spellEnd"/>
          </w:p>
        </w:tc>
        <w:tc>
          <w:tcPr>
            <w:tcW w:w="1176" w:type="dxa"/>
          </w:tcPr>
          <w:p w14:paraId="07355E56" w14:textId="141DB201" w:rsidR="00263948" w:rsidRDefault="00263948" w:rsidP="00C26C45">
            <w:r>
              <w:t>public</w:t>
            </w:r>
          </w:p>
        </w:tc>
        <w:tc>
          <w:tcPr>
            <w:tcW w:w="2375" w:type="dxa"/>
          </w:tcPr>
          <w:p w14:paraId="2570ACD6" w14:textId="48A135FB" w:rsidR="00263948" w:rsidRDefault="00263948" w:rsidP="00263948">
            <w:r>
              <w:t>PII sanitization module</w:t>
            </w:r>
          </w:p>
        </w:tc>
        <w:tc>
          <w:tcPr>
            <w:tcW w:w="4221" w:type="dxa"/>
          </w:tcPr>
          <w:p w14:paraId="6EA34BEE" w14:textId="4BDB4732" w:rsidR="00263948" w:rsidRDefault="00263948" w:rsidP="00C26C45">
            <w:r w:rsidRPr="00263948">
              <w:t>https://github.com/usdot-jpo-ode/jpo-cvdp</w:t>
            </w:r>
          </w:p>
        </w:tc>
      </w:tr>
      <w:tr w:rsidR="00263948" w14:paraId="397C5221" w14:textId="77777777" w:rsidTr="00263948">
        <w:tc>
          <w:tcPr>
            <w:tcW w:w="1763" w:type="dxa"/>
          </w:tcPr>
          <w:p w14:paraId="79102496" w14:textId="685E3470" w:rsidR="00263948" w:rsidRPr="00263948" w:rsidRDefault="00263948" w:rsidP="00C26C45">
            <w:proofErr w:type="spellStart"/>
            <w:r>
              <w:t>jpo</w:t>
            </w:r>
            <w:proofErr w:type="spellEnd"/>
            <w:r>
              <w:t>-ode-private</w:t>
            </w:r>
          </w:p>
        </w:tc>
        <w:tc>
          <w:tcPr>
            <w:tcW w:w="1176" w:type="dxa"/>
          </w:tcPr>
          <w:p w14:paraId="7B589390" w14:textId="010EA793" w:rsidR="00263948" w:rsidRDefault="00263948" w:rsidP="00C26C45">
            <w:r>
              <w:t>private</w:t>
            </w:r>
          </w:p>
        </w:tc>
        <w:tc>
          <w:tcPr>
            <w:tcW w:w="2375" w:type="dxa"/>
          </w:tcPr>
          <w:p w14:paraId="1021EBEF" w14:textId="7758F24D" w:rsidR="00263948" w:rsidRDefault="00263948" w:rsidP="00C26C45">
            <w:r>
              <w:t>Proprietary dependencies</w:t>
            </w:r>
          </w:p>
        </w:tc>
        <w:tc>
          <w:tcPr>
            <w:tcW w:w="4221" w:type="dxa"/>
          </w:tcPr>
          <w:p w14:paraId="0064E39B" w14:textId="38757934" w:rsidR="00263948" w:rsidRDefault="00395137" w:rsidP="00C26C45">
            <w:hyperlink r:id="rId27" w:history="1">
              <w:r w:rsidRPr="000213DD">
                <w:rPr>
                  <w:rStyle w:val="Hyperlink"/>
                </w:rPr>
                <w:t>https://usdot-jpo-ode@bitbucket.org/usdot-jpo-ode/jpo-ode-private</w:t>
              </w:r>
            </w:hyperlink>
          </w:p>
        </w:tc>
      </w:tr>
      <w:tr w:rsidR="00395137" w14:paraId="54CA7521" w14:textId="77777777" w:rsidTr="00263948">
        <w:tc>
          <w:tcPr>
            <w:tcW w:w="1763" w:type="dxa"/>
          </w:tcPr>
          <w:p w14:paraId="359E1D14" w14:textId="2A22ADA0" w:rsidR="00395137" w:rsidRDefault="00395137" w:rsidP="00C26C45">
            <w:r>
              <w:t>asn1_codec</w:t>
            </w:r>
          </w:p>
        </w:tc>
        <w:tc>
          <w:tcPr>
            <w:tcW w:w="1176" w:type="dxa"/>
          </w:tcPr>
          <w:p w14:paraId="0DCE4722" w14:textId="75E0D09C" w:rsidR="00395137" w:rsidRDefault="00395137" w:rsidP="00C26C45">
            <w:r>
              <w:t>public</w:t>
            </w:r>
          </w:p>
        </w:tc>
        <w:tc>
          <w:tcPr>
            <w:tcW w:w="2375" w:type="dxa"/>
          </w:tcPr>
          <w:p w14:paraId="3D8BA60A" w14:textId="46E424D6" w:rsidR="00395137" w:rsidRDefault="00395137" w:rsidP="00C26C45">
            <w:r>
              <w:t>ASN.1 coder/decoder</w:t>
            </w:r>
          </w:p>
        </w:tc>
        <w:tc>
          <w:tcPr>
            <w:tcW w:w="4221" w:type="dxa"/>
          </w:tcPr>
          <w:p w14:paraId="316D9A6F" w14:textId="66831A5A" w:rsidR="00395137" w:rsidRDefault="00395137" w:rsidP="00C26C45">
            <w:hyperlink r:id="rId28" w:history="1">
              <w:r w:rsidRPr="000213DD">
                <w:rPr>
                  <w:rStyle w:val="Hyperlink"/>
                </w:rPr>
                <w:t>https://github.com/usdot-jpo-ode/asn1_codec</w:t>
              </w:r>
            </w:hyperlink>
            <w:r>
              <w:t xml:space="preserve"> </w:t>
            </w:r>
          </w:p>
        </w:tc>
      </w:tr>
    </w:tbl>
    <w:p w14:paraId="59730D51" w14:textId="77777777" w:rsidR="00263948" w:rsidRDefault="00263948" w:rsidP="006A5B50">
      <w:pPr>
        <w:pStyle w:val="Heading3"/>
        <w:numPr>
          <w:ilvl w:val="0"/>
          <w:numId w:val="0"/>
        </w:numPr>
        <w:ind w:left="720"/>
      </w:pPr>
    </w:p>
    <w:p w14:paraId="510E9854" w14:textId="0BC2D50F" w:rsidR="00C26C45" w:rsidRDefault="008E2CCA" w:rsidP="008E2CCA">
      <w:pPr>
        <w:pStyle w:val="Heading3"/>
      </w:pPr>
      <w:bookmarkStart w:id="26" w:name="_Toc483908142"/>
      <w:r>
        <w:t xml:space="preserve">Open-Source </w:t>
      </w:r>
      <w:r w:rsidR="007038D0">
        <w:t>Repository</w:t>
      </w:r>
      <w:bookmarkEnd w:id="26"/>
    </w:p>
    <w:p w14:paraId="6F3A1C39" w14:textId="354862D7" w:rsidR="00C26C45" w:rsidRDefault="00C26C45" w:rsidP="00C26C45">
      <w:r>
        <w:t>The ODE deployment artifact</w:t>
      </w:r>
      <w:r w:rsidR="0007235D">
        <w:t xml:space="preserve"> </w:t>
      </w:r>
      <w:r w:rsidR="008E2CCA">
        <w:t xml:space="preserve">consists of </w:t>
      </w:r>
      <w:r w:rsidR="0007235D">
        <w:t xml:space="preserve">one of more jar files </w:t>
      </w:r>
      <w:r w:rsidR="008E2CCA">
        <w:t>that make up the collection of software modules and service components</w:t>
      </w:r>
      <w:r w:rsidR="0007235D">
        <w:t xml:space="preserve">. Initially, there will be only one </w:t>
      </w:r>
      <w:r w:rsidR="008E2CCA">
        <w:t xml:space="preserve">executable </w:t>
      </w:r>
      <w:r w:rsidR="0007235D">
        <w:t xml:space="preserve">jar file </w:t>
      </w:r>
      <w:r w:rsidR="008E2CCA">
        <w:t xml:space="preserve">(one micros service) </w:t>
      </w:r>
      <w:r w:rsidR="0007235D">
        <w:t xml:space="preserve">but in the future as the ODE functionality expands it is envisioned that additional services be introduced in separate jar files. </w:t>
      </w:r>
      <w:r w:rsidR="008E2CCA">
        <w:t xml:space="preserve">Each service component jar file will be a standalone “uber-jar” that contains all necessary dependent jar files. </w:t>
      </w:r>
      <w:r w:rsidR="0007235D">
        <w:t>The jar file will be deployable to a physical or virtual server as well as within a Docker container.</w:t>
      </w:r>
    </w:p>
    <w:p w14:paraId="0A54F6FF" w14:textId="69FE84F5" w:rsidR="002534D5" w:rsidRDefault="002534D5" w:rsidP="00C26C45">
      <w:r>
        <w:t>The following components make up the JPO ODE software:</w:t>
      </w:r>
    </w:p>
    <w:p w14:paraId="78943D3F" w14:textId="52C30670" w:rsidR="002534D5" w:rsidRDefault="002534D5" w:rsidP="006820F5">
      <w:pPr>
        <w:pStyle w:val="ListParagraph"/>
        <w:numPr>
          <w:ilvl w:val="0"/>
          <w:numId w:val="16"/>
        </w:numPr>
      </w:pPr>
      <w:proofErr w:type="spellStart"/>
      <w:r>
        <w:t>jpo</w:t>
      </w:r>
      <w:proofErr w:type="spellEnd"/>
      <w:r>
        <w:t xml:space="preserve">-ode-common: this component contains all the common classes used by other </w:t>
      </w:r>
      <w:proofErr w:type="spellStart"/>
      <w:r>
        <w:t>jpo</w:t>
      </w:r>
      <w:proofErr w:type="spellEnd"/>
      <w:r>
        <w:t>-ode component</w:t>
      </w:r>
      <w:r w:rsidR="00671FAC">
        <w:t xml:space="preserve">s. </w:t>
      </w:r>
      <w:r w:rsidR="00671FAC" w:rsidRPr="00671FAC">
        <w:rPr>
          <w:i/>
        </w:rPr>
        <w:t>This component is the lowest common denominator and never depend</w:t>
      </w:r>
      <w:r w:rsidR="00671FAC">
        <w:rPr>
          <w:i/>
        </w:rPr>
        <w:t>s</w:t>
      </w:r>
      <w:r w:rsidR="00671FAC" w:rsidRPr="00671FAC">
        <w:rPr>
          <w:i/>
        </w:rPr>
        <w:t xml:space="preserve"> on any other </w:t>
      </w:r>
      <w:proofErr w:type="spellStart"/>
      <w:r w:rsidR="00671FAC" w:rsidRPr="00671FAC">
        <w:rPr>
          <w:i/>
        </w:rPr>
        <w:t>jpo</w:t>
      </w:r>
      <w:proofErr w:type="spellEnd"/>
      <w:r w:rsidR="00671FAC" w:rsidRPr="00671FAC">
        <w:rPr>
          <w:i/>
        </w:rPr>
        <w:t>-ode component.</w:t>
      </w:r>
    </w:p>
    <w:p w14:paraId="56216276" w14:textId="440ED425" w:rsidR="00671FAC" w:rsidRDefault="00671FAC" w:rsidP="006820F5">
      <w:pPr>
        <w:pStyle w:val="ListParagraph"/>
        <w:numPr>
          <w:ilvl w:val="0"/>
          <w:numId w:val="16"/>
        </w:numPr>
      </w:pPr>
      <w:proofErr w:type="spellStart"/>
      <w:r>
        <w:lastRenderedPageBreak/>
        <w:t>jpo</w:t>
      </w:r>
      <w:proofErr w:type="spellEnd"/>
      <w:r>
        <w:t xml:space="preserve">-ode-core: this component contains the core functions carried out by the </w:t>
      </w:r>
      <w:proofErr w:type="spellStart"/>
      <w:r>
        <w:t>jpo</w:t>
      </w:r>
      <w:proofErr w:type="spellEnd"/>
      <w:r>
        <w:t>-ode.</w:t>
      </w:r>
    </w:p>
    <w:p w14:paraId="31C89F02" w14:textId="2A167634" w:rsidR="00671FAC" w:rsidRDefault="00671FAC" w:rsidP="006820F5">
      <w:pPr>
        <w:pStyle w:val="ListParagraph"/>
        <w:numPr>
          <w:ilvl w:val="0"/>
          <w:numId w:val="16"/>
        </w:numPr>
      </w:pPr>
      <w:proofErr w:type="spellStart"/>
      <w:r>
        <w:t>jpo</w:t>
      </w:r>
      <w:proofErr w:type="spellEnd"/>
      <w:r>
        <w:t>-ode-plugins: this component contains the plug-in modules.</w:t>
      </w:r>
    </w:p>
    <w:p w14:paraId="3F689485" w14:textId="353995B3" w:rsidR="00671FAC" w:rsidRDefault="00671FAC" w:rsidP="006820F5">
      <w:pPr>
        <w:pStyle w:val="ListParagraph"/>
        <w:numPr>
          <w:ilvl w:val="0"/>
          <w:numId w:val="16"/>
        </w:numPr>
      </w:pPr>
      <w:proofErr w:type="spellStart"/>
      <w:r>
        <w:t>jpo</w:t>
      </w:r>
      <w:proofErr w:type="spellEnd"/>
      <w:r>
        <w:t>-ode-</w:t>
      </w:r>
      <w:proofErr w:type="spellStart"/>
      <w:r>
        <w:t>svcs</w:t>
      </w:r>
      <w:proofErr w:type="spellEnd"/>
      <w:r>
        <w:t>: this component and similar future components are the actual service components. This component is always a Spring Framework application and implements a specific service.</w:t>
      </w:r>
    </w:p>
    <w:p w14:paraId="7D30D5E1" w14:textId="1888DEDD" w:rsidR="00395137" w:rsidRDefault="00021523" w:rsidP="006820F5">
      <w:pPr>
        <w:pStyle w:val="ListParagraph"/>
        <w:numPr>
          <w:ilvl w:val="0"/>
          <w:numId w:val="16"/>
        </w:numPr>
      </w:pPr>
      <w:r>
        <w:t>a</w:t>
      </w:r>
      <w:r w:rsidR="00395137">
        <w:t>sn1_codec: this component is a standalone module able to subscribing to encoded</w:t>
      </w:r>
      <w:r>
        <w:t xml:space="preserve"> </w:t>
      </w:r>
      <w:r w:rsidR="00395137">
        <w:t>ASN.1 messages and pub</w:t>
      </w:r>
      <w:r>
        <w:t>lishing decoded data.</w:t>
      </w:r>
      <w:r w:rsidR="00395137">
        <w:t xml:space="preserve"> </w:t>
      </w:r>
      <w:r>
        <w:t>The component is also capable of encoding and publishing them to the ODE and other applications.</w:t>
      </w:r>
      <w:r w:rsidR="004C5056">
        <w:t xml:space="preserve"> This module will replace the private repository </w:t>
      </w:r>
      <w:proofErr w:type="spellStart"/>
      <w:r w:rsidR="004C5056">
        <w:t>jpo</w:t>
      </w:r>
      <w:proofErr w:type="spellEnd"/>
      <w:r w:rsidR="004C5056">
        <w:t>-ode-private.</w:t>
      </w:r>
    </w:p>
    <w:p w14:paraId="1E7D9F5C" w14:textId="1C1AA971" w:rsidR="00284505" w:rsidRDefault="00D359EF" w:rsidP="00284505">
      <w:pPr>
        <w:pStyle w:val="Heading3"/>
      </w:pPr>
      <w:bookmarkStart w:id="27" w:name="_Toc483908143"/>
      <w:r>
        <w:t>Pr</w:t>
      </w:r>
      <w:r w:rsidR="00284505">
        <w:t>ivate Repository</w:t>
      </w:r>
      <w:bookmarkEnd w:id="27"/>
    </w:p>
    <w:p w14:paraId="0F2C40FB" w14:textId="64C5BF24" w:rsidR="00284505" w:rsidRPr="00284505" w:rsidRDefault="00284505" w:rsidP="00284505">
      <w:r>
        <w:t>The Private repository is intended to house the 3</w:t>
      </w:r>
      <w:r w:rsidRPr="00284505">
        <w:rPr>
          <w:vertAlign w:val="superscript"/>
        </w:rPr>
        <w:t>rd</w:t>
      </w:r>
      <w:r>
        <w:t xml:space="preserve">-party non-open source components of the software. Therefore, by nature this repository is quite static and once built and installed on a given build machine, it does not need to be rebuilt as long as no updates have been made to that source code. Currently this repository will contain only the </w:t>
      </w:r>
      <w:hyperlink r:id="rId29" w:history="1">
        <w:r w:rsidR="00671FAC">
          <w:rPr>
            <w:rStyle w:val="Hyperlink"/>
          </w:rPr>
          <w:t xml:space="preserve">OSS </w:t>
        </w:r>
        <w:proofErr w:type="spellStart"/>
        <w:r w:rsidR="00671FAC">
          <w:rPr>
            <w:rStyle w:val="Hyperlink"/>
          </w:rPr>
          <w:t>Nokalva</w:t>
        </w:r>
        <w:proofErr w:type="spellEnd"/>
      </w:hyperlink>
      <w:r w:rsidR="00671FAC">
        <w:t> </w:t>
      </w:r>
      <w:r>
        <w:t>ASN.1 compiler and runtime libraries.</w:t>
      </w:r>
    </w:p>
    <w:p w14:paraId="3CDCB03A" w14:textId="77777777" w:rsidR="00C110E9" w:rsidRDefault="00C110E9" w:rsidP="00D359EF">
      <w:pPr>
        <w:pStyle w:val="Heading4"/>
        <w:rPr>
          <w:b/>
        </w:rPr>
      </w:pPr>
      <w:bookmarkStart w:id="28" w:name="_Toc462052239"/>
      <w:bookmarkStart w:id="29" w:name="_Ref471486364"/>
      <w:bookmarkStart w:id="30" w:name="_Ref471486373"/>
      <w:bookmarkStart w:id="31" w:name="_Toc462052247"/>
      <w:r>
        <w:t xml:space="preserve">ASN.1 </w:t>
      </w:r>
      <w:r w:rsidRPr="003213A4">
        <w:t>Java API</w:t>
      </w:r>
      <w:bookmarkEnd w:id="28"/>
      <w:bookmarkEnd w:id="29"/>
      <w:bookmarkEnd w:id="30"/>
    </w:p>
    <w:p w14:paraId="796167CD" w14:textId="6874E843" w:rsidR="00C110E9" w:rsidRDefault="00C110E9" w:rsidP="00C110E9">
      <w:r>
        <w:t xml:space="preserve">The data uploaded or deposited to the ODE from the connected vehicles (CV) and the road-side units (RSU) is encoded in ASN.1 format. In order for the ODE to utilize the data, it must be able to decode the data from ASN.1 format into a more generic format, in this case Plain Old Java Objects (POJOs). We have acquired ASN.1 compiler and run-time libraries from </w:t>
      </w:r>
      <w:hyperlink r:id="rId30" w:history="1">
        <w:r>
          <w:rPr>
            <w:rStyle w:val="Hyperlink"/>
          </w:rPr>
          <w:t xml:space="preserve">OSS </w:t>
        </w:r>
        <w:proofErr w:type="spellStart"/>
        <w:r>
          <w:rPr>
            <w:rStyle w:val="Hyperlink"/>
          </w:rPr>
          <w:t>Nokalva</w:t>
        </w:r>
        <w:proofErr w:type="spellEnd"/>
      </w:hyperlink>
      <w:r>
        <w:t> to accomplish the decod</w:t>
      </w:r>
      <w:r w:rsidR="00284505">
        <w:t xml:space="preserve">ing/encoding of data from ASN.1 to </w:t>
      </w:r>
      <w:r>
        <w:t xml:space="preserve">POJO </w:t>
      </w:r>
      <w:r w:rsidR="00284505">
        <w:t>and vice-versa</w:t>
      </w:r>
      <w:r>
        <w:t>.</w:t>
      </w:r>
    </w:p>
    <w:p w14:paraId="03CF98C6" w14:textId="115286C1" w:rsidR="00C110E9" w:rsidRDefault="00C110E9" w:rsidP="00C110E9">
      <w:r>
        <w:t xml:space="preserve">Due to the commercial license associated with the ASN.1 compiler software, the source code generated by the compiler and the runtime libraries required to build and run the software are maintained in </w:t>
      </w:r>
      <w:r w:rsidR="00284505">
        <w:t xml:space="preserve">our </w:t>
      </w:r>
      <w:r>
        <w:t xml:space="preserve">private </w:t>
      </w:r>
      <w:proofErr w:type="spellStart"/>
      <w:r>
        <w:t>Git</w:t>
      </w:r>
      <w:proofErr w:type="spellEnd"/>
      <w:r>
        <w:t xml:space="preserve"> repository</w:t>
      </w:r>
      <w:r w:rsidR="00284505">
        <w:t>.</w:t>
      </w:r>
    </w:p>
    <w:p w14:paraId="2D262D1C" w14:textId="2E5823F7" w:rsidR="00C110E9" w:rsidRDefault="00C110E9" w:rsidP="006A5B50">
      <w:pPr>
        <w:pStyle w:val="Heading3"/>
      </w:pPr>
      <w:bookmarkStart w:id="32" w:name="_Toc462052243"/>
      <w:r w:rsidRPr="00211532">
        <w:t>Build</w:t>
      </w:r>
      <w:r w:rsidR="00671FAC">
        <w:t xml:space="preserve"> and Deploy</w:t>
      </w:r>
      <w:r w:rsidRPr="00211532">
        <w:t xml:space="preserve"> Procedure</w:t>
      </w:r>
      <w:bookmarkEnd w:id="32"/>
    </w:p>
    <w:p w14:paraId="1142C3CA" w14:textId="543C9146" w:rsidR="00671FAC" w:rsidRPr="00671FAC" w:rsidRDefault="00671FAC" w:rsidP="00671FAC">
      <w:r>
        <w:t>Follow the steps in jpo-ode/README.md Getting Started guide for building and deploying the JPO-ODE services.</w:t>
      </w:r>
    </w:p>
    <w:p w14:paraId="65F448AD" w14:textId="40ECED32" w:rsidR="00C26C45" w:rsidRDefault="0088060F" w:rsidP="0088060F">
      <w:pPr>
        <w:pStyle w:val="Heading3"/>
        <w:rPr>
          <w:b/>
        </w:rPr>
      </w:pPr>
      <w:bookmarkStart w:id="33" w:name="_Toc462052259"/>
      <w:bookmarkStart w:id="34" w:name="_Toc483908144"/>
      <w:bookmarkStart w:id="35" w:name="_Ref489003471"/>
      <w:bookmarkEnd w:id="31"/>
      <w:r>
        <w:t xml:space="preserve">ODE </w:t>
      </w:r>
      <w:bookmarkEnd w:id="33"/>
      <w:r>
        <w:t>Application Properties</w:t>
      </w:r>
      <w:bookmarkEnd w:id="34"/>
      <w:bookmarkEnd w:id="35"/>
    </w:p>
    <w:p w14:paraId="4E098C32" w14:textId="51D86BEA" w:rsidR="00C26C45" w:rsidRDefault="0088060F" w:rsidP="00C26C45">
      <w:r>
        <w:t>JPO ODE configuration can be modified in a number of ways.</w:t>
      </w:r>
    </w:p>
    <w:p w14:paraId="21ABAB54" w14:textId="31B209C5" w:rsidR="0088060F" w:rsidRDefault="0088060F" w:rsidP="006820F5">
      <w:pPr>
        <w:pStyle w:val="ListParagraph"/>
        <w:numPr>
          <w:ilvl w:val="0"/>
          <w:numId w:val="17"/>
        </w:numPr>
      </w:pPr>
      <w:r>
        <w:t xml:space="preserve">You can </w:t>
      </w:r>
      <w:r w:rsidR="00CA712F">
        <w:t>specify the configur</w:t>
      </w:r>
      <w:r w:rsidR="00E916A3">
        <w:t>ation parameters in a file named</w:t>
      </w:r>
      <w:r w:rsidR="00CA712F">
        <w:t xml:space="preserve"> </w:t>
      </w:r>
      <w:proofErr w:type="spellStart"/>
      <w:r w:rsidR="00CA712F" w:rsidRPr="00CA712F">
        <w:rPr>
          <w:i/>
        </w:rPr>
        <w:t>application.properties</w:t>
      </w:r>
      <w:proofErr w:type="spellEnd"/>
      <w:r w:rsidR="00CA712F">
        <w:t xml:space="preserve"> located in the </w:t>
      </w:r>
      <w:r w:rsidR="00E916A3">
        <w:t>same directory from which the application is launched.</w:t>
      </w:r>
    </w:p>
    <w:p w14:paraId="307515EB" w14:textId="77777777" w:rsidR="008B218F" w:rsidRPr="00CE6C37" w:rsidRDefault="00E916A3" w:rsidP="008B218F">
      <w:pPr>
        <w:pStyle w:val="ListParagraph"/>
        <w:numPr>
          <w:ilvl w:val="0"/>
          <w:numId w:val="17"/>
        </w:numPr>
      </w:pPr>
      <w:r>
        <w:t xml:space="preserve">You may specify properties as command line options in the form of </w:t>
      </w:r>
      <w:r w:rsidRPr="00E916A3">
        <w:rPr>
          <w:i/>
        </w:rPr>
        <w:t>--</w:t>
      </w:r>
      <w:proofErr w:type="spellStart"/>
      <w:r w:rsidRPr="00E916A3">
        <w:rPr>
          <w:i/>
        </w:rPr>
        <w:t>ode.</w:t>
      </w:r>
      <w:r>
        <w:rPr>
          <w:i/>
        </w:rPr>
        <w:t>propertyName</w:t>
      </w:r>
      <w:proofErr w:type="spellEnd"/>
      <w:r w:rsidR="00A07598">
        <w:rPr>
          <w:i/>
        </w:rPr>
        <w:t>=</w:t>
      </w:r>
      <w:proofErr w:type="spellStart"/>
      <w:r>
        <w:rPr>
          <w:i/>
        </w:rPr>
        <w:t>propertyV</w:t>
      </w:r>
      <w:r w:rsidRPr="00E916A3">
        <w:rPr>
          <w:i/>
        </w:rPr>
        <w:t>alue</w:t>
      </w:r>
      <w:proofErr w:type="spellEnd"/>
      <w:r w:rsidR="008B218F">
        <w:rPr>
          <w:iCs/>
        </w:rPr>
        <w:t xml:space="preserve">. For example, add </w:t>
      </w:r>
      <w:proofErr w:type="spellStart"/>
      <w:r w:rsidR="008B218F">
        <w:rPr>
          <w:iCs/>
        </w:rPr>
        <w:t>ode.DdsCasUsername</w:t>
      </w:r>
      <w:proofErr w:type="spellEnd"/>
      <w:r w:rsidR="008B218F">
        <w:rPr>
          <w:iCs/>
        </w:rPr>
        <w:t>=fred.flintstone@stone.age</w:t>
      </w:r>
    </w:p>
    <w:p w14:paraId="162D8ED4" w14:textId="724868BC" w:rsidR="00E916A3" w:rsidRPr="00E916A3" w:rsidRDefault="008B218F" w:rsidP="00E811E3">
      <w:pPr>
        <w:pStyle w:val="ListParagraph"/>
        <w:numPr>
          <w:ilvl w:val="0"/>
          <w:numId w:val="17"/>
        </w:numPr>
      </w:pPr>
      <w:r>
        <w:rPr>
          <w:iCs/>
        </w:rPr>
        <w:t xml:space="preserve">You may </w:t>
      </w:r>
      <w:r>
        <w:t xml:space="preserve">specify properties as system environment variables in the form of </w:t>
      </w:r>
      <w:proofErr w:type="spellStart"/>
      <w:r w:rsidRPr="00CE6C37">
        <w:rPr>
          <w:i/>
        </w:rPr>
        <w:t>ode.DdsCasUsername</w:t>
      </w:r>
      <w:proofErr w:type="spellEnd"/>
      <w:r w:rsidRPr="00CE6C37">
        <w:rPr>
          <w:i/>
        </w:rPr>
        <w:t>=</w:t>
      </w:r>
      <w:proofErr w:type="spellStart"/>
      <w:r w:rsidRPr="00CE6C37">
        <w:rPr>
          <w:i/>
        </w:rPr>
        <w:t>fred.flintstone@stone.age</w:t>
      </w:r>
      <w:proofErr w:type="spellEnd"/>
      <w:r>
        <w:rPr>
          <w:i/>
        </w:rPr>
        <w:t>.</w:t>
      </w:r>
    </w:p>
    <w:p w14:paraId="6434F2B6" w14:textId="4FC5D8DA" w:rsidR="00E916A3" w:rsidRDefault="00E916A3" w:rsidP="009522E0">
      <w:r>
        <w:lastRenderedPageBreak/>
        <w:t xml:space="preserve">Other properties not </w:t>
      </w:r>
      <w:r w:rsidR="009522E0">
        <w:t>specific to the ODE can also be defin</w:t>
      </w:r>
      <w:r>
        <w:t xml:space="preserve">ed </w:t>
      </w:r>
      <w:r w:rsidR="009522E0">
        <w:t xml:space="preserve">in </w:t>
      </w:r>
      <w:r w:rsidR="00CB08F3">
        <w:t>a</w:t>
      </w:r>
      <w:r w:rsidR="009522E0">
        <w:t xml:space="preserve"> </w:t>
      </w:r>
      <w:r w:rsidR="00CB08F3">
        <w:t>similar</w:t>
      </w:r>
      <w:r w:rsidR="009522E0">
        <w:t xml:space="preserve"> way</w:t>
      </w:r>
      <w:r w:rsidR="00CB08F3">
        <w:t xml:space="preserve"> but without the </w:t>
      </w:r>
      <w:r w:rsidR="00CB08F3">
        <w:rPr>
          <w:i/>
        </w:rPr>
        <w:t>ode</w:t>
      </w:r>
      <w:r w:rsidR="00CB08F3">
        <w:t xml:space="preserve"> prefix</w:t>
      </w:r>
      <w:r w:rsidR="009522E0">
        <w:t xml:space="preserve">. </w:t>
      </w:r>
    </w:p>
    <w:p w14:paraId="32690F74" w14:textId="15A28A6B" w:rsidR="00E916A3" w:rsidRDefault="00E916A3" w:rsidP="00E916A3">
      <w:r>
        <w:t xml:space="preserve">Current ODE properties and their default are defined in </w:t>
      </w:r>
      <w:proofErr w:type="spellStart"/>
      <w:r>
        <w:t>OdeProperties</w:t>
      </w:r>
      <w:proofErr w:type="spellEnd"/>
      <w:r>
        <w:t xml:space="preserve"> class. The property name is the name of the </w:t>
      </w:r>
      <w:proofErr w:type="spellStart"/>
      <w:r w:rsidR="00A07598">
        <w:t>OdeProperties</w:t>
      </w:r>
      <w:proofErr w:type="spellEnd"/>
      <w:r w:rsidR="00A07598">
        <w:t xml:space="preserve"> class </w:t>
      </w:r>
      <w:r>
        <w:t>instance parameter</w:t>
      </w:r>
      <w:r w:rsidR="00CB08F3">
        <w:t>.</w:t>
      </w:r>
    </w:p>
    <w:p w14:paraId="17A4DA3B" w14:textId="77777777" w:rsidR="00D4195B" w:rsidRDefault="00D4195B" w:rsidP="00E916A3">
      <w:pPr>
        <w:sectPr w:rsidR="00D4195B" w:rsidSect="00A956BC">
          <w:footerReference w:type="default" r:id="rId31"/>
          <w:pgSz w:w="12240" w:h="15840"/>
          <w:pgMar w:top="1440" w:right="1440" w:bottom="1440" w:left="1440" w:header="720" w:footer="720" w:gutter="0"/>
          <w:cols w:space="720"/>
          <w:docGrid w:linePitch="299"/>
        </w:sectPr>
      </w:pPr>
    </w:p>
    <w:p w14:paraId="2A54B51E" w14:textId="77777777" w:rsidR="00D4195B" w:rsidRDefault="00D4195B" w:rsidP="00E916A3"/>
    <w:p w14:paraId="4FF2BA83" w14:textId="195307E5" w:rsidR="00C26C45" w:rsidRDefault="00CB08F3" w:rsidP="00CB08F3">
      <w:r>
        <w:t>The following table d</w:t>
      </w:r>
      <w:r w:rsidR="00C26C45">
        <w:t xml:space="preserve">escribes </w:t>
      </w:r>
      <w:r>
        <w:t>all the ODE properties currently available. </w:t>
      </w:r>
    </w:p>
    <w:p w14:paraId="1B2204D3" w14:textId="77777777" w:rsidR="006044F1" w:rsidRDefault="006044F1" w:rsidP="006044F1">
      <w:pPr>
        <w:pStyle w:val="Caption"/>
        <w:keepNext/>
      </w:pPr>
      <w:bookmarkStart w:id="36" w:name="_Ref483487699"/>
      <w:r>
        <w:t xml:space="preserve">Table </w:t>
      </w:r>
      <w:r w:rsidR="005735E7">
        <w:fldChar w:fldCharType="begin"/>
      </w:r>
      <w:r w:rsidR="005735E7">
        <w:instrText xml:space="preserve"> SEQ Table \* ARABIC </w:instrText>
      </w:r>
      <w:r w:rsidR="005735E7">
        <w:fldChar w:fldCharType="separate"/>
      </w:r>
      <w:r>
        <w:rPr>
          <w:noProof/>
        </w:rPr>
        <w:t>1</w:t>
      </w:r>
      <w:r w:rsidR="005735E7">
        <w:rPr>
          <w:noProof/>
        </w:rPr>
        <w:fldChar w:fldCharType="end"/>
      </w:r>
      <w:r>
        <w:t xml:space="preserve"> - ODE Application Properties</w:t>
      </w:r>
      <w:bookmarkEnd w:id="36"/>
    </w:p>
    <w:tbl>
      <w:tblPr>
        <w:tblStyle w:val="GridTable4-Accent11"/>
        <w:tblW w:w="13045" w:type="dxa"/>
        <w:tblLayout w:type="fixed"/>
        <w:tblLook w:val="04A0" w:firstRow="1" w:lastRow="0" w:firstColumn="1" w:lastColumn="0" w:noHBand="0" w:noVBand="1"/>
      </w:tblPr>
      <w:tblGrid>
        <w:gridCol w:w="3775"/>
        <w:gridCol w:w="3330"/>
        <w:gridCol w:w="1170"/>
        <w:gridCol w:w="4770"/>
      </w:tblGrid>
      <w:tr w:rsidR="00D6784D" w14:paraId="7516CDAA" w14:textId="77777777" w:rsidTr="002F74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75" w:type="dxa"/>
            <w:hideMark/>
          </w:tcPr>
          <w:p w14:paraId="09BC081B" w14:textId="77777777" w:rsidR="00D6784D" w:rsidRDefault="00D6784D" w:rsidP="00D6784D">
            <w:pPr>
              <w:jc w:val="center"/>
              <w:rPr>
                <w:b w:val="0"/>
                <w:bCs w:val="0"/>
              </w:rPr>
            </w:pPr>
            <w:r>
              <w:t>Name</w:t>
            </w:r>
          </w:p>
        </w:tc>
        <w:tc>
          <w:tcPr>
            <w:tcW w:w="3330" w:type="dxa"/>
          </w:tcPr>
          <w:p w14:paraId="0D8F9D8C"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Default Value</w:t>
            </w:r>
          </w:p>
        </w:tc>
        <w:tc>
          <w:tcPr>
            <w:tcW w:w="1170" w:type="dxa"/>
          </w:tcPr>
          <w:p w14:paraId="599BBE01"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Required</w:t>
            </w:r>
          </w:p>
        </w:tc>
        <w:tc>
          <w:tcPr>
            <w:tcW w:w="4770" w:type="dxa"/>
            <w:hideMark/>
          </w:tcPr>
          <w:p w14:paraId="46D50467"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784D" w:rsidRPr="00B900E1" w14:paraId="4E092FD2" w14:textId="77777777" w:rsidTr="002F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6DCE254" w14:textId="77777777" w:rsidR="00D6784D" w:rsidRPr="006A5B50" w:rsidRDefault="00D6784D" w:rsidP="00D6784D">
            <w:pPr>
              <w:rPr>
                <w:rFonts w:cstheme="minorHAnsi"/>
              </w:rPr>
            </w:pPr>
            <w:proofErr w:type="spellStart"/>
            <w:r w:rsidRPr="00395DED">
              <w:rPr>
                <w:rFonts w:cstheme="minorHAnsi"/>
              </w:rPr>
              <w:t>ode.kafkaBrokers</w:t>
            </w:r>
            <w:proofErr w:type="spellEnd"/>
          </w:p>
        </w:tc>
        <w:tc>
          <w:tcPr>
            <w:tcW w:w="3330" w:type="dxa"/>
          </w:tcPr>
          <w:p w14:paraId="62E375D3"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$DOCKER_HOST_IP:9092</w:t>
            </w:r>
          </w:p>
        </w:tc>
        <w:tc>
          <w:tcPr>
            <w:tcW w:w="1170" w:type="dxa"/>
          </w:tcPr>
          <w:p w14:paraId="4B2BFA2A"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71290747"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List of </w:t>
            </w:r>
            <w:proofErr w:type="spellStart"/>
            <w:r w:rsidRPr="00A811FA">
              <w:rPr>
                <w:rFonts w:cstheme="minorHAnsi"/>
              </w:rPr>
              <w:t>kafka</w:t>
            </w:r>
            <w:proofErr w:type="spellEnd"/>
            <w:r w:rsidRPr="00A811FA">
              <w:rPr>
                <w:rFonts w:cstheme="minorHAnsi"/>
              </w:rPr>
              <w:t xml:space="preserve"> brokers and ports</w:t>
            </w:r>
          </w:p>
        </w:tc>
      </w:tr>
      <w:tr w:rsidR="00D6784D" w:rsidRPr="00B900E1" w14:paraId="345849CA" w14:textId="77777777" w:rsidTr="002F74C6">
        <w:tc>
          <w:tcPr>
            <w:cnfStyle w:val="001000000000" w:firstRow="0" w:lastRow="0" w:firstColumn="1" w:lastColumn="0" w:oddVBand="0" w:evenVBand="0" w:oddHBand="0" w:evenHBand="0" w:firstRowFirstColumn="0" w:firstRowLastColumn="0" w:lastRowFirstColumn="0" w:lastRowLastColumn="0"/>
            <w:tcW w:w="3775" w:type="dxa"/>
          </w:tcPr>
          <w:p w14:paraId="517C5D09" w14:textId="77777777" w:rsidR="00D6784D" w:rsidRPr="006A5B50" w:rsidRDefault="00D6784D" w:rsidP="00D6784D">
            <w:pPr>
              <w:rPr>
                <w:rFonts w:cstheme="minorHAnsi"/>
              </w:rPr>
            </w:pPr>
            <w:proofErr w:type="spellStart"/>
            <w:r w:rsidRPr="00395DED">
              <w:rPr>
                <w:rFonts w:cstheme="minorHAnsi"/>
              </w:rPr>
              <w:t>ode.uploadLocationRoot</w:t>
            </w:r>
            <w:proofErr w:type="spellEnd"/>
          </w:p>
        </w:tc>
        <w:tc>
          <w:tcPr>
            <w:tcW w:w="3330" w:type="dxa"/>
          </w:tcPr>
          <w:p w14:paraId="2B0A02A1"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./uploads</w:t>
            </w:r>
          </w:p>
        </w:tc>
        <w:tc>
          <w:tcPr>
            <w:tcW w:w="1170" w:type="dxa"/>
          </w:tcPr>
          <w:p w14:paraId="3A13A498"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E9E2759"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Location of the shared directory where ODE monitors for files to ingest.</w:t>
            </w:r>
          </w:p>
        </w:tc>
      </w:tr>
      <w:tr w:rsidR="00D6784D" w:rsidRPr="00B900E1" w14:paraId="3D580A72"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A1396A9" w14:textId="77777777" w:rsidR="00D6784D" w:rsidRPr="00107B4D" w:rsidRDefault="00D6784D" w:rsidP="00D6784D">
            <w:pPr>
              <w:rPr>
                <w:rFonts w:cstheme="minorHAnsi"/>
              </w:rPr>
            </w:pPr>
            <w:proofErr w:type="spellStart"/>
            <w:r w:rsidRPr="00395DED">
              <w:rPr>
                <w:rFonts w:cstheme="minorHAnsi"/>
              </w:rPr>
              <w:t>ode.uploadLocationBsm</w:t>
            </w:r>
            <w:proofErr w:type="spellEnd"/>
          </w:p>
        </w:tc>
        <w:tc>
          <w:tcPr>
            <w:tcW w:w="3330" w:type="dxa"/>
          </w:tcPr>
          <w:p w14:paraId="1C87A7CA"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./uploads/</w:t>
            </w:r>
            <w:proofErr w:type="spellStart"/>
            <w:r w:rsidRPr="00A811FA">
              <w:rPr>
                <w:rFonts w:cstheme="minorHAnsi"/>
              </w:rPr>
              <w:t>bsm</w:t>
            </w:r>
            <w:proofErr w:type="spellEnd"/>
          </w:p>
        </w:tc>
        <w:tc>
          <w:tcPr>
            <w:tcW w:w="1170" w:type="dxa"/>
          </w:tcPr>
          <w:p w14:paraId="1B3CB46C"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2E24404"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Specific location for BSM files without message-frame header</w:t>
            </w:r>
          </w:p>
        </w:tc>
      </w:tr>
      <w:tr w:rsidR="00D6784D" w:rsidRPr="00B900E1" w14:paraId="25CD62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75958BB5" w14:textId="77777777" w:rsidR="00D6784D" w:rsidRPr="00107B4D" w:rsidRDefault="00D6784D" w:rsidP="00D6784D">
            <w:pPr>
              <w:rPr>
                <w:rFonts w:cstheme="minorHAnsi"/>
              </w:rPr>
            </w:pPr>
            <w:proofErr w:type="spellStart"/>
            <w:r w:rsidRPr="00395DED">
              <w:rPr>
                <w:rFonts w:cstheme="minorHAnsi"/>
              </w:rPr>
              <w:t>ode.uploadLocationMessageFrame</w:t>
            </w:r>
            <w:proofErr w:type="spellEnd"/>
          </w:p>
        </w:tc>
        <w:tc>
          <w:tcPr>
            <w:tcW w:w="3330" w:type="dxa"/>
          </w:tcPr>
          <w:p w14:paraId="051D9CDD"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./uploads/</w:t>
            </w:r>
            <w:proofErr w:type="spellStart"/>
            <w:r w:rsidRPr="00A811FA">
              <w:rPr>
                <w:rFonts w:cstheme="minorHAnsi"/>
              </w:rPr>
              <w:t>messageframe</w:t>
            </w:r>
            <w:proofErr w:type="spellEnd"/>
          </w:p>
        </w:tc>
        <w:tc>
          <w:tcPr>
            <w:tcW w:w="1170" w:type="dxa"/>
          </w:tcPr>
          <w:p w14:paraId="5C17725F"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A8B872C"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Specific location for BSM files with message-frame header</w:t>
            </w:r>
          </w:p>
        </w:tc>
      </w:tr>
      <w:tr w:rsidR="00EC26F5" w:rsidRPr="00B900E1" w14:paraId="30A3A8F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78CB4B0" w14:textId="7E3039EB" w:rsidR="00EC26F5" w:rsidRPr="00107B4D" w:rsidRDefault="00EC26F5" w:rsidP="00EC26F5">
            <w:pPr>
              <w:rPr>
                <w:rFonts w:cstheme="minorHAnsi"/>
              </w:rPr>
            </w:pPr>
            <w:proofErr w:type="spellStart"/>
            <w:r>
              <w:rPr>
                <w:rFonts w:cstheme="minorHAnsi"/>
              </w:rPr>
              <w:t>ode.</w:t>
            </w:r>
            <w:r w:rsidRPr="00EC26F5">
              <w:rPr>
                <w:rFonts w:cstheme="minorHAnsi"/>
              </w:rPr>
              <w:t>uploadLocationBsmLog</w:t>
            </w:r>
            <w:proofErr w:type="spellEnd"/>
          </w:p>
        </w:tc>
        <w:tc>
          <w:tcPr>
            <w:tcW w:w="3330" w:type="dxa"/>
          </w:tcPr>
          <w:p w14:paraId="1BFCAFB0" w14:textId="379F9682"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./uploads/</w:t>
            </w:r>
            <w:proofErr w:type="spellStart"/>
            <w:r>
              <w:rPr>
                <w:rFonts w:cstheme="minorHAnsi"/>
              </w:rPr>
              <w:t>bsmlog</w:t>
            </w:r>
            <w:proofErr w:type="spellEnd"/>
          </w:p>
        </w:tc>
        <w:tc>
          <w:tcPr>
            <w:tcW w:w="1170" w:type="dxa"/>
          </w:tcPr>
          <w:p w14:paraId="47ECAE0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5DDE34FD" w14:textId="47AC8B1A"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Specific location for BSM </w:t>
            </w:r>
            <w:r>
              <w:rPr>
                <w:rFonts w:cstheme="minorHAnsi"/>
              </w:rPr>
              <w:t xml:space="preserve">log </w:t>
            </w:r>
            <w:r w:rsidRPr="00A811FA">
              <w:rPr>
                <w:rFonts w:cstheme="minorHAnsi"/>
              </w:rPr>
              <w:t>files with header</w:t>
            </w:r>
            <w:r>
              <w:rPr>
                <w:rFonts w:cstheme="minorHAnsi"/>
              </w:rPr>
              <w:t xml:space="preserve"> fields to specify BSM direction, UTC timestamp, and other metadata</w:t>
            </w:r>
          </w:p>
        </w:tc>
      </w:tr>
      <w:tr w:rsidR="00EC26F5" w:rsidRPr="00B900E1" w14:paraId="32DDFF17"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34C6996" w14:textId="102D5E61" w:rsidR="00EC26F5" w:rsidRPr="00107B4D" w:rsidRDefault="00EC26F5" w:rsidP="00EC26F5">
            <w:pPr>
              <w:rPr>
                <w:rFonts w:cstheme="minorHAnsi"/>
              </w:rPr>
            </w:pPr>
            <w:proofErr w:type="spellStart"/>
            <w:r w:rsidRPr="00395DED">
              <w:rPr>
                <w:rFonts w:cstheme="minorHAnsi"/>
              </w:rPr>
              <w:t>ode.pluginsLocations</w:t>
            </w:r>
            <w:proofErr w:type="spellEnd"/>
          </w:p>
        </w:tc>
        <w:tc>
          <w:tcPr>
            <w:tcW w:w="3330" w:type="dxa"/>
          </w:tcPr>
          <w:p w14:paraId="357B8FD0"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./plugins</w:t>
            </w:r>
          </w:p>
        </w:tc>
        <w:tc>
          <w:tcPr>
            <w:tcW w:w="1170" w:type="dxa"/>
          </w:tcPr>
          <w:p w14:paraId="6048DCC0"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649A8C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Location of the jar files for ODE plugins. </w:t>
            </w:r>
          </w:p>
        </w:tc>
      </w:tr>
      <w:tr w:rsidR="00EC26F5" w:rsidRPr="00B900E1" w14:paraId="457EF61A"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98FF2CB" w14:textId="378A6470" w:rsidR="00EC26F5" w:rsidRPr="00107B4D" w:rsidRDefault="00EC26F5" w:rsidP="00EC26F5">
            <w:pPr>
              <w:rPr>
                <w:rFonts w:cstheme="minorHAnsi"/>
              </w:rPr>
            </w:pPr>
            <w:r w:rsidRPr="00395DED">
              <w:rPr>
                <w:rFonts w:cstheme="minorHAnsi"/>
              </w:rPr>
              <w:t>ode.asn1CoderClassName</w:t>
            </w:r>
          </w:p>
        </w:tc>
        <w:tc>
          <w:tcPr>
            <w:tcW w:w="3330" w:type="dxa"/>
          </w:tcPr>
          <w:p w14:paraId="72621CA0"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us.dot.its.jpo.ode.plugin.j2735.oss.OssAsn1Coder</w:t>
            </w:r>
          </w:p>
        </w:tc>
        <w:tc>
          <w:tcPr>
            <w:tcW w:w="1170" w:type="dxa"/>
          </w:tcPr>
          <w:p w14:paraId="38F11FE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5610163"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How Kafka producers write to topics: valid values are </w:t>
            </w:r>
            <w:proofErr w:type="spellStart"/>
            <w:r w:rsidRPr="00A811FA">
              <w:rPr>
                <w:rFonts w:cstheme="minorHAnsi"/>
              </w:rPr>
              <w:t>async</w:t>
            </w:r>
            <w:proofErr w:type="spellEnd"/>
            <w:r w:rsidRPr="00A811FA">
              <w:rPr>
                <w:rFonts w:cstheme="minorHAnsi"/>
              </w:rPr>
              <w:t xml:space="preserve"> and sync for asynchronous writes and synchronous writes, respectively.</w:t>
            </w:r>
          </w:p>
        </w:tc>
      </w:tr>
      <w:tr w:rsidR="00EC26F5" w:rsidRPr="00B900E1" w14:paraId="525CE710"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2B413B2" w14:textId="533BF52D" w:rsidR="00EC26F5" w:rsidRPr="00107B4D" w:rsidRDefault="00EC26F5" w:rsidP="00EC26F5">
            <w:pPr>
              <w:rPr>
                <w:rFonts w:cstheme="minorHAnsi"/>
              </w:rPr>
            </w:pPr>
            <w:proofErr w:type="spellStart"/>
            <w:r w:rsidRPr="00395DED">
              <w:rPr>
                <w:rFonts w:cstheme="minorHAnsi"/>
              </w:rPr>
              <w:t>ode.kafkaProducerType</w:t>
            </w:r>
            <w:proofErr w:type="spellEnd"/>
          </w:p>
        </w:tc>
        <w:tc>
          <w:tcPr>
            <w:tcW w:w="3330" w:type="dxa"/>
          </w:tcPr>
          <w:p w14:paraId="41645BB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A811FA">
              <w:rPr>
                <w:rFonts w:cstheme="minorHAnsi"/>
              </w:rPr>
              <w:t>async</w:t>
            </w:r>
            <w:proofErr w:type="spellEnd"/>
          </w:p>
        </w:tc>
        <w:tc>
          <w:tcPr>
            <w:tcW w:w="1170" w:type="dxa"/>
          </w:tcPr>
          <w:p w14:paraId="42207E2F"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5BC12" w14:textId="70D9D7F6" w:rsidR="00EC26F5" w:rsidRPr="00A811FA" w:rsidRDefault="00D0595A"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Specifies whether publishing to Kafka will be synchronous (i.e. blocking until the data has been persisted) or asynchronous</w:t>
            </w:r>
            <w:r w:rsidR="00976396">
              <w:rPr>
                <w:rFonts w:cstheme="minorHAnsi"/>
              </w:rPr>
              <w:t xml:space="preserve"> (i.e. publish and forget). Valid values are: sync or </w:t>
            </w:r>
            <w:proofErr w:type="spellStart"/>
            <w:r w:rsidR="00976396">
              <w:rPr>
                <w:rFonts w:cstheme="minorHAnsi"/>
              </w:rPr>
              <w:t>async</w:t>
            </w:r>
            <w:proofErr w:type="spellEnd"/>
            <w:r w:rsidR="00976396">
              <w:rPr>
                <w:rFonts w:cstheme="minorHAnsi"/>
              </w:rPr>
              <w:t xml:space="preserve">. Sync will generally be slower but more reliable, </w:t>
            </w:r>
            <w:proofErr w:type="spellStart"/>
            <w:r w:rsidR="00976396">
              <w:rPr>
                <w:rFonts w:cstheme="minorHAnsi"/>
              </w:rPr>
              <w:t>async</w:t>
            </w:r>
            <w:proofErr w:type="spellEnd"/>
            <w:r w:rsidR="00976396">
              <w:rPr>
                <w:rFonts w:cstheme="minorHAnsi"/>
              </w:rPr>
              <w:t xml:space="preserve"> is faster with the risk of losing data if </w:t>
            </w:r>
            <w:proofErr w:type="spellStart"/>
            <w:r w:rsidR="00976396">
              <w:rPr>
                <w:rFonts w:cstheme="minorHAnsi"/>
              </w:rPr>
              <w:t>kafka</w:t>
            </w:r>
            <w:proofErr w:type="spellEnd"/>
            <w:r w:rsidR="00976396">
              <w:rPr>
                <w:rFonts w:cstheme="minorHAnsi"/>
              </w:rPr>
              <w:t xml:space="preserve"> crashes during the write operation.</w:t>
            </w:r>
            <w:r>
              <w:rPr>
                <w:rFonts w:cstheme="minorHAnsi"/>
              </w:rPr>
              <w:t xml:space="preserve"> </w:t>
            </w:r>
          </w:p>
        </w:tc>
      </w:tr>
      <w:tr w:rsidR="00EC26F5" w:rsidRPr="00B900E1" w14:paraId="741193D5"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11939A3" w14:textId="3E39AD0B" w:rsidR="00EC26F5" w:rsidRPr="00107B4D" w:rsidRDefault="00EC26F5" w:rsidP="00EC26F5">
            <w:pPr>
              <w:rPr>
                <w:rFonts w:cstheme="minorHAnsi"/>
              </w:rPr>
            </w:pPr>
            <w:proofErr w:type="spellStart"/>
            <w:r w:rsidRPr="00395DED">
              <w:rPr>
                <w:rFonts w:cstheme="minorHAnsi"/>
              </w:rPr>
              <w:t>ode.ddsCasUsername</w:t>
            </w:r>
            <w:proofErr w:type="spellEnd"/>
          </w:p>
        </w:tc>
        <w:tc>
          <w:tcPr>
            <w:tcW w:w="3330" w:type="dxa"/>
          </w:tcPr>
          <w:p w14:paraId="4FC50079" w14:textId="5404366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3B00F20"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2441316B"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Username to be used for authentication when interfacing with Situation Data Warehouse</w:t>
            </w:r>
          </w:p>
        </w:tc>
      </w:tr>
      <w:tr w:rsidR="00EC26F5" w:rsidRPr="00B900E1" w14:paraId="447E6F86"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1615AE6" w14:textId="45B055D7" w:rsidR="00EC26F5" w:rsidRPr="00107B4D" w:rsidRDefault="00EC26F5" w:rsidP="00EC26F5">
            <w:pPr>
              <w:rPr>
                <w:rFonts w:cstheme="minorHAnsi"/>
              </w:rPr>
            </w:pPr>
            <w:proofErr w:type="spellStart"/>
            <w:r w:rsidRPr="00395DED">
              <w:rPr>
                <w:rFonts w:cstheme="minorHAnsi"/>
              </w:rPr>
              <w:t>ode.ddsCasPassword</w:t>
            </w:r>
            <w:proofErr w:type="spellEnd"/>
          </w:p>
        </w:tc>
        <w:tc>
          <w:tcPr>
            <w:tcW w:w="3330" w:type="dxa"/>
          </w:tcPr>
          <w:p w14:paraId="6EE90198" w14:textId="084FA59C"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7BEF0E7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1D0ADAF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Password to be used for authentication when interfacing with Situation Data Warehouse (SDW)</w:t>
            </w:r>
          </w:p>
        </w:tc>
      </w:tr>
      <w:tr w:rsidR="00EC26F5" w:rsidRPr="00B900E1" w14:paraId="286A570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18939F4" w14:textId="18D9E097" w:rsidR="00EC26F5" w:rsidRPr="00107B4D" w:rsidRDefault="00EC26F5" w:rsidP="00EC26F5">
            <w:pPr>
              <w:rPr>
                <w:rFonts w:cstheme="minorHAnsi"/>
              </w:rPr>
            </w:pPr>
            <w:proofErr w:type="spellStart"/>
            <w:r w:rsidRPr="00395DED">
              <w:rPr>
                <w:rFonts w:cstheme="minorHAnsi"/>
              </w:rPr>
              <w:t>ode.ddsCasUrl</w:t>
            </w:r>
            <w:proofErr w:type="spellEnd"/>
          </w:p>
        </w:tc>
        <w:tc>
          <w:tcPr>
            <w:tcW w:w="3330" w:type="dxa"/>
          </w:tcPr>
          <w:p w14:paraId="48810A0D"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https://cas.connectedvcs.com/accounts/v1/tickets</w:t>
            </w:r>
          </w:p>
        </w:tc>
        <w:tc>
          <w:tcPr>
            <w:tcW w:w="1170" w:type="dxa"/>
          </w:tcPr>
          <w:p w14:paraId="196B685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488EC6B8"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URL of the US DOT security server.</w:t>
            </w:r>
          </w:p>
        </w:tc>
      </w:tr>
      <w:tr w:rsidR="00EC26F5" w:rsidRPr="00B900E1" w14:paraId="18C99E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298E396" w14:textId="347B9FAC" w:rsidR="00EC26F5" w:rsidRPr="00107B4D" w:rsidRDefault="00EC26F5" w:rsidP="00EC26F5">
            <w:pPr>
              <w:rPr>
                <w:rFonts w:cstheme="minorHAnsi"/>
              </w:rPr>
            </w:pPr>
            <w:proofErr w:type="spellStart"/>
            <w:r w:rsidRPr="00395DED">
              <w:rPr>
                <w:rFonts w:cstheme="minorHAnsi"/>
              </w:rPr>
              <w:lastRenderedPageBreak/>
              <w:t>ode.ddsWebsocketUrl</w:t>
            </w:r>
            <w:proofErr w:type="spellEnd"/>
          </w:p>
        </w:tc>
        <w:tc>
          <w:tcPr>
            <w:tcW w:w="3330" w:type="dxa"/>
          </w:tcPr>
          <w:p w14:paraId="0E5FAEA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wss://webapp2.connectedvcs.com/whtools23/websocket</w:t>
            </w:r>
          </w:p>
        </w:tc>
        <w:tc>
          <w:tcPr>
            <w:tcW w:w="1170" w:type="dxa"/>
          </w:tcPr>
          <w:p w14:paraId="07BB5F16"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A3B877D"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URL of the US DOT SDW </w:t>
            </w:r>
            <w:proofErr w:type="spellStart"/>
            <w:r w:rsidRPr="00A811FA">
              <w:rPr>
                <w:rFonts w:cstheme="minorHAnsi"/>
              </w:rPr>
              <w:t>WebSockets</w:t>
            </w:r>
            <w:proofErr w:type="spellEnd"/>
            <w:r w:rsidRPr="00A811FA">
              <w:rPr>
                <w:rFonts w:cstheme="minorHAnsi"/>
              </w:rPr>
              <w:t xml:space="preserve"> API</w:t>
            </w:r>
          </w:p>
        </w:tc>
      </w:tr>
      <w:tr w:rsidR="00EC26F5" w:rsidRPr="00B900E1" w14:paraId="764AEAA8"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5F058AE" w14:textId="0AC94B1A" w:rsidR="00EC26F5" w:rsidRPr="00107B4D" w:rsidRDefault="00EC26F5" w:rsidP="00EC26F5">
            <w:pPr>
              <w:rPr>
                <w:rFonts w:cstheme="minorHAnsi"/>
              </w:rPr>
            </w:pPr>
            <w:proofErr w:type="spellStart"/>
            <w:r w:rsidRPr="00395DED">
              <w:rPr>
                <w:rFonts w:cstheme="minorHAnsi"/>
              </w:rPr>
              <w:t>ode.kafkaTopicFilteredOdeBsmJson</w:t>
            </w:r>
            <w:proofErr w:type="spellEnd"/>
          </w:p>
        </w:tc>
        <w:tc>
          <w:tcPr>
            <w:tcW w:w="3330" w:type="dxa"/>
          </w:tcPr>
          <w:p w14:paraId="3086F011" w14:textId="6752D239"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A811FA">
              <w:rPr>
                <w:rFonts w:cstheme="minorHAnsi"/>
              </w:rPr>
              <w:t>topic.FilteredOdeBsmJson</w:t>
            </w:r>
            <w:proofErr w:type="spellEnd"/>
          </w:p>
        </w:tc>
        <w:tc>
          <w:tcPr>
            <w:tcW w:w="1170" w:type="dxa"/>
          </w:tcPr>
          <w:p w14:paraId="43B4826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EFACB01" w14:textId="6F57D43B"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Name of the Kafka topic containing sanitized ODE BSM data in JSON format</w:t>
            </w:r>
          </w:p>
        </w:tc>
      </w:tr>
      <w:tr w:rsidR="00EC26F5" w:rsidRPr="00B900E1" w14:paraId="6A62AE09"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86E41AC" w14:textId="71025F15" w:rsidR="00EC26F5" w:rsidRPr="00107B4D" w:rsidRDefault="00EC26F5" w:rsidP="00EC26F5">
            <w:pPr>
              <w:rPr>
                <w:rFonts w:cstheme="minorHAnsi"/>
              </w:rPr>
            </w:pPr>
            <w:proofErr w:type="spellStart"/>
            <w:r w:rsidRPr="00395DED">
              <w:rPr>
                <w:rFonts w:cstheme="minorHAnsi"/>
              </w:rPr>
              <w:t>ode.kafkaTopicOdeBsmPojo</w:t>
            </w:r>
            <w:proofErr w:type="spellEnd"/>
          </w:p>
        </w:tc>
        <w:tc>
          <w:tcPr>
            <w:tcW w:w="3330" w:type="dxa"/>
          </w:tcPr>
          <w:p w14:paraId="68DA63AF" w14:textId="30D879CE"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A811FA">
              <w:rPr>
                <w:rFonts w:cstheme="minorHAnsi"/>
              </w:rPr>
              <w:t>topic.OdeBsmPojo</w:t>
            </w:r>
            <w:proofErr w:type="spellEnd"/>
          </w:p>
        </w:tc>
        <w:tc>
          <w:tcPr>
            <w:tcW w:w="1170" w:type="dxa"/>
          </w:tcPr>
          <w:p w14:paraId="1D2F289D"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535C210" w14:textId="5188AE45"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Name of the Kafka topic containing serialized POJOs of </w:t>
            </w:r>
            <w:proofErr w:type="spellStart"/>
            <w:r w:rsidRPr="00A811FA">
              <w:rPr>
                <w:rFonts w:cstheme="minorHAnsi"/>
              </w:rPr>
              <w:t>OdeBsmData</w:t>
            </w:r>
            <w:proofErr w:type="spellEnd"/>
            <w:r w:rsidRPr="00A811FA">
              <w:rPr>
                <w:rFonts w:cstheme="minorHAnsi"/>
              </w:rPr>
              <w:t xml:space="preserve"> objects</w:t>
            </w:r>
          </w:p>
        </w:tc>
      </w:tr>
      <w:tr w:rsidR="00EC26F5" w:rsidRPr="00B900E1" w14:paraId="1BAFF61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6BB8162" w14:textId="247C9A79" w:rsidR="00EC26F5" w:rsidRPr="00107B4D" w:rsidRDefault="00EC26F5" w:rsidP="00EC26F5">
            <w:pPr>
              <w:rPr>
                <w:rFonts w:cstheme="minorHAnsi"/>
              </w:rPr>
            </w:pPr>
            <w:proofErr w:type="spellStart"/>
            <w:r w:rsidRPr="00395DED">
              <w:rPr>
                <w:rFonts w:cstheme="minorHAnsi"/>
              </w:rPr>
              <w:t>ode.kafkaTopicOdeBsmJson</w:t>
            </w:r>
            <w:proofErr w:type="spellEnd"/>
          </w:p>
        </w:tc>
        <w:tc>
          <w:tcPr>
            <w:tcW w:w="3330" w:type="dxa"/>
          </w:tcPr>
          <w:p w14:paraId="425F7EF1" w14:textId="7CABE73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A811FA">
              <w:rPr>
                <w:rFonts w:cstheme="minorHAnsi"/>
              </w:rPr>
              <w:t>topic.OdeBsmJson</w:t>
            </w:r>
            <w:proofErr w:type="spellEnd"/>
          </w:p>
        </w:tc>
        <w:tc>
          <w:tcPr>
            <w:tcW w:w="1170" w:type="dxa"/>
          </w:tcPr>
          <w:p w14:paraId="6495C46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09DAAD7" w14:textId="7AA4B01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Name of the Kafka topic containing </w:t>
            </w:r>
            <w:proofErr w:type="spellStart"/>
            <w:r w:rsidRPr="00A811FA">
              <w:rPr>
                <w:rFonts w:cstheme="minorHAnsi"/>
              </w:rPr>
              <w:t>OdeBsmData</w:t>
            </w:r>
            <w:proofErr w:type="spellEnd"/>
            <w:r w:rsidRPr="00A811FA">
              <w:rPr>
                <w:rFonts w:cstheme="minorHAnsi"/>
              </w:rPr>
              <w:t xml:space="preserve"> objects in JSON format</w:t>
            </w:r>
          </w:p>
        </w:tc>
      </w:tr>
      <w:tr w:rsidR="00EC26F5" w:rsidRPr="00B900E1" w14:paraId="03F2CF1C"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084B62B" w14:textId="77777777" w:rsidR="00EC26F5" w:rsidRPr="00A811FA" w:rsidRDefault="00EC26F5" w:rsidP="00EC26F5">
            <w:pPr>
              <w:rPr>
                <w:rFonts w:cstheme="minorHAnsi"/>
                <w:b w:val="0"/>
              </w:rPr>
            </w:pPr>
            <w:proofErr w:type="spellStart"/>
            <w:r w:rsidRPr="00A811FA">
              <w:rPr>
                <w:rFonts w:cstheme="minorHAnsi"/>
              </w:rPr>
              <w:t>ode.sdcIp</w:t>
            </w:r>
            <w:proofErr w:type="spellEnd"/>
          </w:p>
        </w:tc>
        <w:tc>
          <w:tcPr>
            <w:tcW w:w="3330" w:type="dxa"/>
          </w:tcPr>
          <w:p w14:paraId="4E4D5946"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104.130.170.234</w:t>
            </w:r>
          </w:p>
        </w:tc>
        <w:tc>
          <w:tcPr>
            <w:tcW w:w="1170" w:type="dxa"/>
          </w:tcPr>
          <w:p w14:paraId="0866C17A"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919202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IPv4 address of SDC</w:t>
            </w:r>
          </w:p>
        </w:tc>
      </w:tr>
      <w:tr w:rsidR="00EC26F5" w:rsidRPr="00B900E1" w14:paraId="6359C34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5002A55" w14:textId="77777777" w:rsidR="00EC26F5" w:rsidRPr="00A811FA" w:rsidRDefault="00EC26F5" w:rsidP="00EC26F5">
            <w:pPr>
              <w:rPr>
                <w:rFonts w:cstheme="minorHAnsi"/>
                <w:b w:val="0"/>
              </w:rPr>
            </w:pPr>
            <w:proofErr w:type="spellStart"/>
            <w:r w:rsidRPr="00A811FA">
              <w:rPr>
                <w:rFonts w:cstheme="minorHAnsi"/>
              </w:rPr>
              <w:t>ode.sdcPort</w:t>
            </w:r>
            <w:proofErr w:type="spellEnd"/>
          </w:p>
        </w:tc>
        <w:tc>
          <w:tcPr>
            <w:tcW w:w="3330" w:type="dxa"/>
          </w:tcPr>
          <w:p w14:paraId="4264CB75"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46753</w:t>
            </w:r>
          </w:p>
        </w:tc>
        <w:tc>
          <w:tcPr>
            <w:tcW w:w="1170" w:type="dxa"/>
          </w:tcPr>
          <w:p w14:paraId="2FDE136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59B56B1"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Destination port of SDC</w:t>
            </w:r>
          </w:p>
        </w:tc>
      </w:tr>
      <w:tr w:rsidR="00EC26F5" w:rsidRPr="00B900E1" w14:paraId="14B0454D"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5A65CAF" w14:textId="306D05E5" w:rsidR="00EC26F5" w:rsidRPr="00A811FA" w:rsidRDefault="00EC26F5" w:rsidP="00EC26F5">
            <w:pPr>
              <w:rPr>
                <w:rFonts w:cstheme="minorHAnsi"/>
                <w:b w:val="0"/>
              </w:rPr>
            </w:pPr>
            <w:proofErr w:type="spellStart"/>
            <w:r w:rsidRPr="00A811FA">
              <w:rPr>
                <w:rFonts w:cstheme="minorHAnsi"/>
              </w:rPr>
              <w:t>ode.bsmReceiverPort</w:t>
            </w:r>
            <w:proofErr w:type="spellEnd"/>
          </w:p>
        </w:tc>
        <w:tc>
          <w:tcPr>
            <w:tcW w:w="3330" w:type="dxa"/>
          </w:tcPr>
          <w:p w14:paraId="5A3E54C7" w14:textId="205803E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46800</w:t>
            </w:r>
          </w:p>
        </w:tc>
        <w:tc>
          <w:tcPr>
            <w:tcW w:w="1170" w:type="dxa"/>
          </w:tcPr>
          <w:p w14:paraId="244740C5" w14:textId="6B997A32"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C8C7D50" w14:textId="437E592A"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listen to BSM messages.</w:t>
            </w:r>
          </w:p>
        </w:tc>
      </w:tr>
      <w:tr w:rsidR="00EC26F5" w:rsidRPr="00B900E1" w14:paraId="6639931F"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95F4947" w14:textId="0DA713E5" w:rsidR="00EC26F5" w:rsidRPr="00A811FA" w:rsidRDefault="00EC26F5" w:rsidP="00EC26F5">
            <w:pPr>
              <w:rPr>
                <w:rFonts w:cstheme="minorHAnsi"/>
                <w:b w:val="0"/>
              </w:rPr>
            </w:pPr>
            <w:proofErr w:type="spellStart"/>
            <w:r w:rsidRPr="00A811FA">
              <w:rPr>
                <w:rFonts w:cstheme="minorHAnsi"/>
              </w:rPr>
              <w:t>ode.bsmBufferSize</w:t>
            </w:r>
            <w:proofErr w:type="spellEnd"/>
          </w:p>
        </w:tc>
        <w:tc>
          <w:tcPr>
            <w:tcW w:w="3330" w:type="dxa"/>
          </w:tcPr>
          <w:p w14:paraId="678B0C5F" w14:textId="645A18EC"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5C6681B6"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38AFDDA" w14:textId="0821736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Size of the buffer allocated for receiving BSM messages through UDP interface</w:t>
            </w:r>
          </w:p>
        </w:tc>
      </w:tr>
      <w:tr w:rsidR="00EC26F5" w:rsidRPr="00B900E1" w14:paraId="036E255C"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A7B3A8D" w14:textId="6FF7B09B" w:rsidR="00EC26F5" w:rsidRPr="006A5B50" w:rsidRDefault="00EC26F5" w:rsidP="00EC26F5">
            <w:pPr>
              <w:rPr>
                <w:rFonts w:cstheme="minorHAnsi"/>
              </w:rPr>
            </w:pPr>
            <w:r w:rsidRPr="00107B4D">
              <w:rPr>
                <w:rFonts w:cstheme="minorHAnsi"/>
              </w:rPr>
              <w:t>ode.</w:t>
            </w:r>
            <w:r w:rsidRPr="00DE7CA4">
              <w:t xml:space="preserve"> </w:t>
            </w:r>
            <w:proofErr w:type="spellStart"/>
            <w:r w:rsidRPr="00395DED">
              <w:rPr>
                <w:rFonts w:cstheme="minorHAnsi"/>
              </w:rPr>
              <w:t>kafkaTopicVsdPojo</w:t>
            </w:r>
            <w:proofErr w:type="spellEnd"/>
          </w:p>
        </w:tc>
        <w:tc>
          <w:tcPr>
            <w:tcW w:w="3330" w:type="dxa"/>
          </w:tcPr>
          <w:p w14:paraId="0481F889" w14:textId="0C3F1B8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862B1F">
              <w:rPr>
                <w:rFonts w:cstheme="minorHAnsi"/>
              </w:rPr>
              <w:t>AsnVsdPojo</w:t>
            </w:r>
            <w:proofErr w:type="spellEnd"/>
          </w:p>
        </w:tc>
        <w:tc>
          <w:tcPr>
            <w:tcW w:w="1170" w:type="dxa"/>
          </w:tcPr>
          <w:p w14:paraId="092853EC"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B284864" w14:textId="243CBB9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The topic that contains VSDs if </w:t>
            </w:r>
            <w:proofErr w:type="spellStart"/>
            <w:r w:rsidRPr="00340BBE">
              <w:rPr>
                <w:rFonts w:cstheme="minorHAnsi"/>
              </w:rPr>
              <w:t>ode.enabledVsdKafkaTopic</w:t>
            </w:r>
            <w:proofErr w:type="spellEnd"/>
            <w:r>
              <w:rPr>
                <w:rFonts w:cstheme="minorHAnsi"/>
              </w:rPr>
              <w:t xml:space="preserve"> is enabled.</w:t>
            </w:r>
          </w:p>
        </w:tc>
      </w:tr>
      <w:tr w:rsidR="00EC26F5" w:rsidRPr="00B900E1" w14:paraId="2B6BB410"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0755ED5" w14:textId="61B74150" w:rsidR="00EC26F5" w:rsidRPr="00A811FA" w:rsidRDefault="00EC26F5" w:rsidP="00EC26F5">
            <w:pPr>
              <w:rPr>
                <w:rFonts w:cstheme="minorHAnsi"/>
                <w:b w:val="0"/>
              </w:rPr>
            </w:pPr>
            <w:proofErr w:type="spellStart"/>
            <w:r w:rsidRPr="00A811FA">
              <w:rPr>
                <w:rFonts w:cstheme="minorHAnsi"/>
              </w:rPr>
              <w:t>ode.vsdBufferSize</w:t>
            </w:r>
            <w:proofErr w:type="spellEnd"/>
          </w:p>
        </w:tc>
        <w:tc>
          <w:tcPr>
            <w:tcW w:w="3330" w:type="dxa"/>
          </w:tcPr>
          <w:p w14:paraId="41C3DF88" w14:textId="5A9CD421"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1263293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1300CE7" w14:textId="71F256CE"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Size of the buffer allocated for receiving VSD messages through UDP interface</w:t>
            </w:r>
          </w:p>
        </w:tc>
      </w:tr>
      <w:tr w:rsidR="00EC26F5" w:rsidRPr="00B900E1" w14:paraId="2BB6FD9D"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53C3C1A" w14:textId="4E517EFE" w:rsidR="00EC26F5" w:rsidRPr="00A811FA" w:rsidRDefault="00EC26F5" w:rsidP="00EC26F5">
            <w:pPr>
              <w:rPr>
                <w:rFonts w:cstheme="minorHAnsi"/>
                <w:b w:val="0"/>
              </w:rPr>
            </w:pPr>
            <w:proofErr w:type="spellStart"/>
            <w:r w:rsidRPr="00A811FA">
              <w:rPr>
                <w:rFonts w:cstheme="minorHAnsi"/>
              </w:rPr>
              <w:t>ode.vsdReceiverPort</w:t>
            </w:r>
            <w:proofErr w:type="spellEnd"/>
          </w:p>
        </w:tc>
        <w:tc>
          <w:tcPr>
            <w:tcW w:w="3330" w:type="dxa"/>
          </w:tcPr>
          <w:p w14:paraId="42DA800C" w14:textId="35AA7180"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46753</w:t>
            </w:r>
          </w:p>
        </w:tc>
        <w:tc>
          <w:tcPr>
            <w:tcW w:w="1170" w:type="dxa"/>
          </w:tcPr>
          <w:p w14:paraId="536F149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775C297" w14:textId="327A202C"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listen to VSD messages.</w:t>
            </w:r>
          </w:p>
        </w:tc>
      </w:tr>
      <w:tr w:rsidR="00EC26F5" w:rsidRPr="00B900E1" w14:paraId="4A469CFE"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2F4BF92" w14:textId="2781A374" w:rsidR="00EC26F5" w:rsidRPr="00A811FA" w:rsidRDefault="00EC26F5" w:rsidP="00EC26F5">
            <w:pPr>
              <w:rPr>
                <w:rFonts w:cstheme="minorHAnsi"/>
                <w:b w:val="0"/>
              </w:rPr>
            </w:pPr>
            <w:proofErr w:type="spellStart"/>
            <w:r w:rsidRPr="00A811FA">
              <w:rPr>
                <w:rFonts w:cstheme="minorHAnsi"/>
              </w:rPr>
              <w:t>ode.vsdDepositorPort</w:t>
            </w:r>
            <w:proofErr w:type="spellEnd"/>
          </w:p>
        </w:tc>
        <w:tc>
          <w:tcPr>
            <w:tcW w:w="3330" w:type="dxa"/>
          </w:tcPr>
          <w:p w14:paraId="42660D9E" w14:textId="63C2C75C"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5555</w:t>
            </w:r>
          </w:p>
        </w:tc>
        <w:tc>
          <w:tcPr>
            <w:tcW w:w="1170" w:type="dxa"/>
          </w:tcPr>
          <w:p w14:paraId="60254E79"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2405D43" w14:textId="41AEEFC4"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send VSD messages to SDC for deposit.</w:t>
            </w:r>
          </w:p>
        </w:tc>
      </w:tr>
      <w:tr w:rsidR="00EC26F5" w:rsidRPr="00B900E1" w14:paraId="2857D1D5"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FA5701B" w14:textId="797D3EC5" w:rsidR="00EC26F5" w:rsidRPr="00A811FA" w:rsidRDefault="00EC26F5" w:rsidP="00EC26F5">
            <w:pPr>
              <w:rPr>
                <w:rFonts w:cstheme="minorHAnsi"/>
                <w:b w:val="0"/>
              </w:rPr>
            </w:pPr>
            <w:proofErr w:type="spellStart"/>
            <w:r w:rsidRPr="00A811FA">
              <w:rPr>
                <w:rFonts w:cstheme="minorHAnsi"/>
              </w:rPr>
              <w:t>ode.vsdTrustport</w:t>
            </w:r>
            <w:proofErr w:type="spellEnd"/>
          </w:p>
        </w:tc>
        <w:tc>
          <w:tcPr>
            <w:tcW w:w="3330" w:type="dxa"/>
          </w:tcPr>
          <w:p w14:paraId="78CA7BDF" w14:textId="787BB6AD"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5556</w:t>
            </w:r>
          </w:p>
        </w:tc>
        <w:tc>
          <w:tcPr>
            <w:tcW w:w="1170" w:type="dxa"/>
          </w:tcPr>
          <w:p w14:paraId="0AFEFF78"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B4FF8" w14:textId="32BB09F8"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establish trust with the SDC for VSD messages.</w:t>
            </w:r>
          </w:p>
        </w:tc>
      </w:tr>
      <w:tr w:rsidR="00EC26F5" w:rsidRPr="00B900E1" w14:paraId="7ABA52BC"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6088D4D0" w14:textId="19982ACC" w:rsidR="00EC26F5" w:rsidRPr="00A811FA" w:rsidRDefault="00EC26F5" w:rsidP="00EC26F5">
            <w:pPr>
              <w:rPr>
                <w:rFonts w:cstheme="minorHAnsi"/>
                <w:b w:val="0"/>
              </w:rPr>
            </w:pPr>
            <w:proofErr w:type="spellStart"/>
            <w:r w:rsidRPr="00A811FA">
              <w:rPr>
                <w:rFonts w:cstheme="minorHAnsi"/>
              </w:rPr>
              <w:t>ode.caCertPath</w:t>
            </w:r>
            <w:proofErr w:type="spellEnd"/>
          </w:p>
          <w:p w14:paraId="4EF75EF3" w14:textId="2EA3086C" w:rsidR="00EC26F5" w:rsidRPr="00A811FA" w:rsidDel="00517F74" w:rsidRDefault="00EC26F5" w:rsidP="00EC26F5">
            <w:pPr>
              <w:rPr>
                <w:rFonts w:cstheme="minorHAnsi"/>
                <w:b w:val="0"/>
              </w:rPr>
            </w:pPr>
          </w:p>
        </w:tc>
        <w:tc>
          <w:tcPr>
            <w:tcW w:w="3330" w:type="dxa"/>
          </w:tcPr>
          <w:p w14:paraId="0302634D" w14:textId="5FC0D6A6"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0DA83E58" w14:textId="1E85BE1D"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0A6C6062" w14:textId="44FB2F0A"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CaCertFile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${ODE_CA_CERT_PATH}</w:t>
            </w:r>
          </w:p>
        </w:tc>
      </w:tr>
      <w:tr w:rsidR="00EC26F5" w:rsidRPr="00B900E1" w14:paraId="0582E885"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49C72FE" w14:textId="1F0E402C" w:rsidR="00EC26F5" w:rsidRPr="00A811FA" w:rsidRDefault="00EC26F5" w:rsidP="00EC26F5">
            <w:pPr>
              <w:rPr>
                <w:rFonts w:cstheme="minorHAnsi"/>
                <w:b w:val="0"/>
              </w:rPr>
            </w:pPr>
            <w:proofErr w:type="spellStart"/>
            <w:r w:rsidRPr="00A811FA">
              <w:rPr>
                <w:rFonts w:cstheme="minorHAnsi"/>
              </w:rPr>
              <w:t>ode.selfCertPath</w:t>
            </w:r>
            <w:proofErr w:type="spellEnd"/>
          </w:p>
        </w:tc>
        <w:tc>
          <w:tcPr>
            <w:tcW w:w="3330" w:type="dxa"/>
          </w:tcPr>
          <w:p w14:paraId="20F44282" w14:textId="6A2C9534"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55A82C99" w14:textId="33EBFC5B"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2FC3CC57" w14:textId="0A5BE32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${ODE_SELF_CERT_PATH}</w:t>
            </w:r>
          </w:p>
        </w:tc>
      </w:tr>
      <w:tr w:rsidR="00EC26F5" w:rsidRPr="00B900E1" w14:paraId="37990281"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F40EF41" w14:textId="050AD0A4" w:rsidR="00EC26F5" w:rsidRPr="00A811FA" w:rsidRDefault="00EC26F5" w:rsidP="00EC26F5">
            <w:pPr>
              <w:rPr>
                <w:rFonts w:cstheme="minorHAnsi"/>
                <w:b w:val="0"/>
              </w:rPr>
            </w:pPr>
            <w:proofErr w:type="spellStart"/>
            <w:r w:rsidRPr="00A811FA">
              <w:rPr>
                <w:rFonts w:cstheme="minorHAnsi"/>
              </w:rPr>
              <w:t>ode.selfPrivateKeyReconstructionFilePath</w:t>
            </w:r>
            <w:proofErr w:type="spellEnd"/>
          </w:p>
        </w:tc>
        <w:tc>
          <w:tcPr>
            <w:tcW w:w="3330" w:type="dxa"/>
          </w:tcPr>
          <w:p w14:paraId="59276B6D" w14:textId="4B64DC82"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8511421" w14:textId="02FCD284"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397E2688" w14:textId="01B8028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selfPrivateKeyReconstructionFile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${ODE_SELF_PRIVATE_KEY_RECONSTRUCTION_FILE_PATH}</w:t>
            </w:r>
          </w:p>
        </w:tc>
      </w:tr>
      <w:tr w:rsidR="00EC26F5" w:rsidRPr="00B900E1" w14:paraId="65D35EA8"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1D27A84" w14:textId="74FAAA43" w:rsidR="00EC26F5" w:rsidRPr="00A811FA" w:rsidRDefault="00EC26F5" w:rsidP="00EC26F5">
            <w:pPr>
              <w:rPr>
                <w:rFonts w:cstheme="minorHAnsi"/>
                <w:b w:val="0"/>
              </w:rPr>
            </w:pPr>
            <w:proofErr w:type="spellStart"/>
            <w:r w:rsidRPr="00A811FA">
              <w:rPr>
                <w:rFonts w:cstheme="minorHAnsi"/>
              </w:rPr>
              <w:t>ode.selfSigningPrivateKeyFilePath</w:t>
            </w:r>
            <w:proofErr w:type="spellEnd"/>
          </w:p>
        </w:tc>
        <w:tc>
          <w:tcPr>
            <w:tcW w:w="3330" w:type="dxa"/>
          </w:tcPr>
          <w:p w14:paraId="42B2F0DF" w14:textId="776C414A"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65CF6976" w14:textId="1402BB81"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610DB486" w14:textId="6A261DA1"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selfSigningPrivateKeyFile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w:t>
            </w:r>
            <w:r w:rsidRPr="00A811FA">
              <w:rPr>
                <w:rFonts w:cstheme="minorHAnsi"/>
              </w:rPr>
              <w:lastRenderedPageBreak/>
              <w:t>${ODE_SELF_SIGNING_PRIVATE_KEY_FILE_PATH}</w:t>
            </w:r>
          </w:p>
        </w:tc>
      </w:tr>
      <w:tr w:rsidR="00EC26F5" w:rsidRPr="00B900E1" w14:paraId="39456039" w14:textId="77777777" w:rsidTr="006A5B50">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0" w:type="dxa"/>
          </w:tcPr>
          <w:p w14:paraId="75518CCA" w14:textId="6C0FCF33" w:rsidR="00EC26F5" w:rsidRPr="006A5B50" w:rsidRDefault="00EC26F5" w:rsidP="00EC26F5">
            <w:pPr>
              <w:rPr>
                <w:rFonts w:cstheme="minorHAnsi"/>
                <w:b w:val="0"/>
              </w:rPr>
            </w:pPr>
            <w:proofErr w:type="spellStart"/>
            <w:r w:rsidRPr="00702B8B">
              <w:rPr>
                <w:rFonts w:cstheme="minorHAnsi"/>
              </w:rPr>
              <w:lastRenderedPageBreak/>
              <w:t>ode.kafkaTopicOdeTimPojo</w:t>
            </w:r>
            <w:proofErr w:type="spellEnd"/>
          </w:p>
        </w:tc>
        <w:tc>
          <w:tcPr>
            <w:tcW w:w="0" w:type="dxa"/>
          </w:tcPr>
          <w:p w14:paraId="549316CB" w14:textId="1923091F"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02B8B">
              <w:rPr>
                <w:rFonts w:cstheme="minorHAnsi"/>
              </w:rPr>
              <w:t>topic.OdeTimPojo</w:t>
            </w:r>
            <w:proofErr w:type="spellEnd"/>
          </w:p>
        </w:tc>
        <w:tc>
          <w:tcPr>
            <w:tcW w:w="0" w:type="dxa"/>
          </w:tcPr>
          <w:p w14:paraId="29DE5BDD"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0" w:type="dxa"/>
          </w:tcPr>
          <w:p w14:paraId="5276F943" w14:textId="374B3C04"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w:t>
            </w:r>
            <w:proofErr w:type="spellStart"/>
            <w:r>
              <w:rPr>
                <w:rFonts w:cstheme="minorHAnsi"/>
              </w:rPr>
              <w:t>kafka</w:t>
            </w:r>
            <w:proofErr w:type="spellEnd"/>
            <w:r>
              <w:rPr>
                <w:rFonts w:cstheme="minorHAnsi"/>
              </w:rPr>
              <w:t xml:space="preserve"> topic to which serialized TIM Java objects are published.</w:t>
            </w:r>
          </w:p>
        </w:tc>
      </w:tr>
      <w:tr w:rsidR="00EC26F5" w:rsidRPr="00B900E1" w14:paraId="32E5BE0D"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2EFD1BA" w14:textId="358CCA78" w:rsidR="00EC26F5" w:rsidRPr="006A5B50" w:rsidRDefault="00EC26F5" w:rsidP="00EC26F5">
            <w:pPr>
              <w:rPr>
                <w:rFonts w:cstheme="minorHAnsi"/>
                <w:b w:val="0"/>
              </w:rPr>
            </w:pPr>
            <w:proofErr w:type="spellStart"/>
            <w:r w:rsidRPr="00702B8B">
              <w:rPr>
                <w:rFonts w:cstheme="minorHAnsi"/>
              </w:rPr>
              <w:t>ode.kafkaTopicOdeTimJson</w:t>
            </w:r>
            <w:proofErr w:type="spellEnd"/>
          </w:p>
        </w:tc>
        <w:tc>
          <w:tcPr>
            <w:tcW w:w="3330" w:type="dxa"/>
          </w:tcPr>
          <w:p w14:paraId="654DA44F" w14:textId="0E2C0E9E"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702B8B">
              <w:rPr>
                <w:rFonts w:cstheme="minorHAnsi"/>
              </w:rPr>
              <w:t>topic.OdeTimJson</w:t>
            </w:r>
            <w:proofErr w:type="spellEnd"/>
          </w:p>
        </w:tc>
        <w:tc>
          <w:tcPr>
            <w:tcW w:w="1170" w:type="dxa"/>
          </w:tcPr>
          <w:p w14:paraId="6EA55F6F"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94B2560" w14:textId="2BC9BBF7"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The </w:t>
            </w:r>
            <w:proofErr w:type="spellStart"/>
            <w:r>
              <w:rPr>
                <w:rFonts w:cstheme="minorHAnsi"/>
              </w:rPr>
              <w:t>kafka</w:t>
            </w:r>
            <w:proofErr w:type="spellEnd"/>
            <w:r>
              <w:rPr>
                <w:rFonts w:cstheme="minorHAnsi"/>
              </w:rPr>
              <w:t xml:space="preserve"> topic to which TIM </w:t>
            </w:r>
            <w:proofErr w:type="spellStart"/>
            <w:r>
              <w:rPr>
                <w:rFonts w:cstheme="minorHAnsi"/>
              </w:rPr>
              <w:t>stringified</w:t>
            </w:r>
            <w:proofErr w:type="spellEnd"/>
            <w:r>
              <w:rPr>
                <w:rFonts w:cstheme="minorHAnsi"/>
              </w:rPr>
              <w:t xml:space="preserve"> JSON formatted objects are published.</w:t>
            </w:r>
          </w:p>
        </w:tc>
      </w:tr>
      <w:tr w:rsidR="00EC26F5" w:rsidRPr="00B900E1" w14:paraId="07172BE3"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80CE4C4" w14:textId="754029A5" w:rsidR="00EC26F5" w:rsidRPr="006A5B50" w:rsidRDefault="00EC26F5" w:rsidP="00EC26F5">
            <w:pPr>
              <w:rPr>
                <w:rFonts w:cstheme="minorHAnsi"/>
                <w:b w:val="0"/>
              </w:rPr>
            </w:pPr>
            <w:proofErr w:type="spellStart"/>
            <w:r w:rsidRPr="00702B8B">
              <w:rPr>
                <w:rFonts w:cstheme="minorHAnsi"/>
              </w:rPr>
              <w:t>ode.kafkaTopicIsdPojo</w:t>
            </w:r>
            <w:proofErr w:type="spellEnd"/>
          </w:p>
        </w:tc>
        <w:tc>
          <w:tcPr>
            <w:tcW w:w="3330" w:type="dxa"/>
          </w:tcPr>
          <w:p w14:paraId="01B124B9" w14:textId="72E3CF5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02B8B">
              <w:rPr>
                <w:rFonts w:cstheme="minorHAnsi"/>
              </w:rPr>
              <w:t>AsnIsdPojo</w:t>
            </w:r>
            <w:proofErr w:type="spellEnd"/>
          </w:p>
        </w:tc>
        <w:tc>
          <w:tcPr>
            <w:tcW w:w="1170" w:type="dxa"/>
          </w:tcPr>
          <w:p w14:paraId="03DA87CE"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1989EF6" w14:textId="2CE20431"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The </w:t>
            </w:r>
            <w:proofErr w:type="spellStart"/>
            <w:r>
              <w:rPr>
                <w:rFonts w:cstheme="minorHAnsi"/>
              </w:rPr>
              <w:t>kafka</w:t>
            </w:r>
            <w:proofErr w:type="spellEnd"/>
            <w:r>
              <w:rPr>
                <w:rFonts w:cstheme="minorHAnsi"/>
              </w:rPr>
              <w:t xml:space="preserve"> topic to which serialized ISD Java objects are published.</w:t>
            </w:r>
          </w:p>
        </w:tc>
      </w:tr>
      <w:tr w:rsidR="00EC26F5" w:rsidRPr="00B900E1" w14:paraId="02CD32CE" w14:textId="77777777" w:rsidTr="006A5B50">
        <w:trPr>
          <w:trHeight w:val="99"/>
        </w:trPr>
        <w:tc>
          <w:tcPr>
            <w:cnfStyle w:val="001000000000" w:firstRow="0" w:lastRow="0" w:firstColumn="1" w:lastColumn="0" w:oddVBand="0" w:evenVBand="0" w:oddHBand="0" w:evenHBand="0" w:firstRowFirstColumn="0" w:firstRowLastColumn="0" w:lastRowFirstColumn="0" w:lastRowLastColumn="0"/>
            <w:tcW w:w="0" w:type="dxa"/>
          </w:tcPr>
          <w:p w14:paraId="5F9DE2F9" w14:textId="398A86CB" w:rsidR="00EC26F5" w:rsidRPr="006A5B50" w:rsidRDefault="00EC26F5" w:rsidP="00EC26F5">
            <w:pPr>
              <w:rPr>
                <w:rFonts w:cstheme="minorHAnsi"/>
                <w:b w:val="0"/>
              </w:rPr>
            </w:pPr>
            <w:proofErr w:type="spellStart"/>
            <w:r w:rsidRPr="00702B8B">
              <w:rPr>
                <w:rFonts w:cstheme="minorHAnsi"/>
              </w:rPr>
              <w:t>ode.isdBufferSize</w:t>
            </w:r>
            <w:proofErr w:type="spellEnd"/>
          </w:p>
        </w:tc>
        <w:tc>
          <w:tcPr>
            <w:tcW w:w="0" w:type="dxa"/>
          </w:tcPr>
          <w:p w14:paraId="4719627E" w14:textId="35EDE5CA"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500</w:t>
            </w:r>
          </w:p>
        </w:tc>
        <w:tc>
          <w:tcPr>
            <w:tcW w:w="0" w:type="dxa"/>
          </w:tcPr>
          <w:p w14:paraId="33E4552A"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0" w:type="dxa"/>
          </w:tcPr>
          <w:p w14:paraId="59A3FA7B" w14:textId="385FDC17"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Size of the buffer allocated for receiving ISD messages through UDP interface</w:t>
            </w:r>
          </w:p>
        </w:tc>
      </w:tr>
      <w:tr w:rsidR="00EC26F5" w:rsidRPr="00B900E1" w14:paraId="041CF456"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01AC7521" w14:textId="1261EA4C" w:rsidR="00EC26F5" w:rsidRPr="006A5B50" w:rsidRDefault="00EC26F5" w:rsidP="00EC26F5">
            <w:pPr>
              <w:rPr>
                <w:rFonts w:cstheme="minorHAnsi"/>
                <w:b w:val="0"/>
              </w:rPr>
            </w:pPr>
            <w:proofErr w:type="spellStart"/>
            <w:r w:rsidRPr="00702B8B">
              <w:rPr>
                <w:rFonts w:cstheme="minorHAnsi"/>
              </w:rPr>
              <w:t>ode.isdReceiverPort</w:t>
            </w:r>
            <w:proofErr w:type="spellEnd"/>
          </w:p>
        </w:tc>
        <w:tc>
          <w:tcPr>
            <w:tcW w:w="3330" w:type="dxa"/>
          </w:tcPr>
          <w:p w14:paraId="50162976" w14:textId="11B214A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46801</w:t>
            </w:r>
          </w:p>
        </w:tc>
        <w:tc>
          <w:tcPr>
            <w:tcW w:w="1170" w:type="dxa"/>
          </w:tcPr>
          <w:p w14:paraId="7D416FBA"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52683DF0" w14:textId="555BAE9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listen to ISD messages.</w:t>
            </w:r>
          </w:p>
        </w:tc>
      </w:tr>
      <w:tr w:rsidR="00EC26F5" w:rsidRPr="00B900E1" w14:paraId="18A5B556"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D32B4AC" w14:textId="51662333" w:rsidR="00EC26F5" w:rsidRPr="006A5B50" w:rsidRDefault="00EC26F5" w:rsidP="00EC26F5">
            <w:pPr>
              <w:rPr>
                <w:rFonts w:cstheme="minorHAnsi"/>
                <w:b w:val="0"/>
              </w:rPr>
            </w:pPr>
            <w:proofErr w:type="spellStart"/>
            <w:r w:rsidRPr="00702B8B">
              <w:rPr>
                <w:rFonts w:cstheme="minorHAnsi"/>
              </w:rPr>
              <w:t>ode.isdDepositorPort</w:t>
            </w:r>
            <w:proofErr w:type="spellEnd"/>
          </w:p>
        </w:tc>
        <w:tc>
          <w:tcPr>
            <w:tcW w:w="3330" w:type="dxa"/>
          </w:tcPr>
          <w:p w14:paraId="0D49F711" w14:textId="59E6F089"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6666</w:t>
            </w:r>
          </w:p>
        </w:tc>
        <w:tc>
          <w:tcPr>
            <w:tcW w:w="1170" w:type="dxa"/>
          </w:tcPr>
          <w:p w14:paraId="6997ECB6"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4610266" w14:textId="7EF4976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send ISD messages to SDC for deposit.</w:t>
            </w:r>
          </w:p>
        </w:tc>
      </w:tr>
      <w:tr w:rsidR="00EC26F5" w:rsidRPr="00B900E1" w14:paraId="16F7E097"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05566AA7" w14:textId="56614134" w:rsidR="00EC26F5" w:rsidRPr="006A5B50" w:rsidRDefault="00EC26F5" w:rsidP="00EC26F5">
            <w:pPr>
              <w:rPr>
                <w:rFonts w:cstheme="minorHAnsi"/>
                <w:b w:val="0"/>
              </w:rPr>
            </w:pPr>
            <w:proofErr w:type="spellStart"/>
            <w:r w:rsidRPr="00702B8B">
              <w:rPr>
                <w:rFonts w:cstheme="minorHAnsi"/>
              </w:rPr>
              <w:t>ode.isdTrustPort</w:t>
            </w:r>
            <w:proofErr w:type="spellEnd"/>
          </w:p>
        </w:tc>
        <w:tc>
          <w:tcPr>
            <w:tcW w:w="3330" w:type="dxa"/>
          </w:tcPr>
          <w:p w14:paraId="5F463EEA" w14:textId="0BA6AC70"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6667</w:t>
            </w:r>
          </w:p>
        </w:tc>
        <w:tc>
          <w:tcPr>
            <w:tcW w:w="1170" w:type="dxa"/>
          </w:tcPr>
          <w:p w14:paraId="24E88455"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72964E2" w14:textId="3312C974"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establish trust with the SDC for ISD messages.</w:t>
            </w:r>
          </w:p>
        </w:tc>
      </w:tr>
      <w:tr w:rsidR="00EC26F5" w:rsidRPr="00B900E1" w14:paraId="65D828AD"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614EBA7" w14:textId="6C0F5462" w:rsidR="00EC26F5" w:rsidRPr="006A5B50" w:rsidRDefault="00EC26F5" w:rsidP="00EC26F5">
            <w:pPr>
              <w:rPr>
                <w:rFonts w:cstheme="minorHAnsi"/>
                <w:b w:val="0"/>
              </w:rPr>
            </w:pPr>
            <w:proofErr w:type="spellStart"/>
            <w:r w:rsidRPr="00702B8B">
              <w:rPr>
                <w:rFonts w:cstheme="minorHAnsi"/>
              </w:rPr>
              <w:t>ode.dataReceiptBufferSize</w:t>
            </w:r>
            <w:proofErr w:type="spellEnd"/>
          </w:p>
        </w:tc>
        <w:tc>
          <w:tcPr>
            <w:tcW w:w="3330" w:type="dxa"/>
          </w:tcPr>
          <w:p w14:paraId="0BA12D9A" w14:textId="374F217F"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null</w:t>
            </w:r>
          </w:p>
        </w:tc>
        <w:tc>
          <w:tcPr>
            <w:tcW w:w="1170" w:type="dxa"/>
          </w:tcPr>
          <w:p w14:paraId="415F2ECF"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B938813" w14:textId="613CFD30"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Size of the buffer allocated for receiving ISD receipt messages through UDP interface</w:t>
            </w:r>
          </w:p>
        </w:tc>
      </w:tr>
      <w:tr w:rsidR="00EC26F5" w:rsidRPr="00B900E1" w14:paraId="2D1DFA8E"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3738C6A3" w14:textId="23253468" w:rsidR="00EC26F5" w:rsidRPr="006A5B50" w:rsidRDefault="00EC26F5" w:rsidP="00EC26F5">
            <w:pPr>
              <w:rPr>
                <w:rFonts w:cstheme="minorHAnsi"/>
                <w:b w:val="0"/>
              </w:rPr>
            </w:pPr>
            <w:proofErr w:type="spellStart"/>
            <w:r w:rsidRPr="00702B8B">
              <w:rPr>
                <w:rFonts w:cstheme="minorHAnsi"/>
              </w:rPr>
              <w:t>ode.depositSanitizedBsmToSdc</w:t>
            </w:r>
            <w:proofErr w:type="spellEnd"/>
          </w:p>
        </w:tc>
        <w:tc>
          <w:tcPr>
            <w:tcW w:w="3330" w:type="dxa"/>
          </w:tcPr>
          <w:p w14:paraId="18291F7A" w14:textId="41BDF47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false</w:t>
            </w:r>
          </w:p>
        </w:tc>
        <w:tc>
          <w:tcPr>
            <w:tcW w:w="1170" w:type="dxa"/>
          </w:tcPr>
          <w:p w14:paraId="7CA95100"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6956A5C" w14:textId="79D31A2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 xml:space="preserve">Enable/disable </w:t>
            </w:r>
            <w:r>
              <w:rPr>
                <w:rFonts w:cstheme="minorHAnsi"/>
              </w:rPr>
              <w:t xml:space="preserve">packaging of </w:t>
            </w:r>
            <w:r w:rsidRPr="00702B8B">
              <w:rPr>
                <w:rFonts w:cstheme="minorHAnsi"/>
              </w:rPr>
              <w:t>BSM</w:t>
            </w:r>
            <w:r>
              <w:rPr>
                <w:rFonts w:cstheme="minorHAnsi"/>
              </w:rPr>
              <w:t>s</w:t>
            </w:r>
            <w:r w:rsidRPr="00702B8B">
              <w:rPr>
                <w:rFonts w:cstheme="minorHAnsi"/>
              </w:rPr>
              <w:t xml:space="preserve"> in</w:t>
            </w:r>
            <w:r>
              <w:rPr>
                <w:rFonts w:cstheme="minorHAnsi"/>
              </w:rPr>
              <w:t>to</w:t>
            </w:r>
            <w:r w:rsidRPr="00702B8B">
              <w:rPr>
                <w:rFonts w:cstheme="minorHAnsi"/>
              </w:rPr>
              <w:t xml:space="preserve"> VSD</w:t>
            </w:r>
            <w:r>
              <w:rPr>
                <w:rFonts w:cstheme="minorHAnsi"/>
              </w:rPr>
              <w:t>s</w:t>
            </w:r>
            <w:r w:rsidRPr="00702B8B">
              <w:rPr>
                <w:rFonts w:cstheme="minorHAnsi"/>
              </w:rPr>
              <w:t xml:space="preserve"> </w:t>
            </w:r>
            <w:r>
              <w:rPr>
                <w:rFonts w:cstheme="minorHAnsi"/>
              </w:rPr>
              <w:t>and depositing VSDs to SDC</w:t>
            </w:r>
          </w:p>
        </w:tc>
      </w:tr>
      <w:tr w:rsidR="00EC26F5" w:rsidRPr="00B900E1" w14:paraId="36C6C790"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6C11940" w14:textId="329E8709" w:rsidR="00EC26F5" w:rsidRPr="006A5B50" w:rsidRDefault="00EC26F5" w:rsidP="00EC26F5">
            <w:pPr>
              <w:rPr>
                <w:rFonts w:cstheme="minorHAnsi"/>
                <w:b w:val="0"/>
              </w:rPr>
            </w:pPr>
            <w:proofErr w:type="spellStart"/>
            <w:r w:rsidRPr="00702B8B">
              <w:rPr>
                <w:rFonts w:cstheme="minorHAnsi"/>
              </w:rPr>
              <w:t>ode.serviceRespExpirationSeconds</w:t>
            </w:r>
            <w:proofErr w:type="spellEnd"/>
          </w:p>
        </w:tc>
        <w:tc>
          <w:tcPr>
            <w:tcW w:w="3330" w:type="dxa"/>
          </w:tcPr>
          <w:p w14:paraId="48F293F3" w14:textId="75FC1E61"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10</w:t>
            </w:r>
          </w:p>
        </w:tc>
        <w:tc>
          <w:tcPr>
            <w:tcW w:w="1170" w:type="dxa"/>
          </w:tcPr>
          <w:p w14:paraId="1D22BA1B"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84A55B4" w14:textId="2D3FD1D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Number of seconds the trust manager will wait to receive service request response before timing out.</w:t>
            </w:r>
          </w:p>
        </w:tc>
      </w:tr>
    </w:tbl>
    <w:p w14:paraId="73EC59F5" w14:textId="77777777" w:rsidR="00D6784D" w:rsidRDefault="00D6784D" w:rsidP="00CB08F3"/>
    <w:p w14:paraId="28095985" w14:textId="77777777" w:rsidR="00D6784D" w:rsidRDefault="00D6784D" w:rsidP="00CB08F3"/>
    <w:p w14:paraId="10BE06FC" w14:textId="77777777" w:rsidR="00D4195B" w:rsidRDefault="00D4195B" w:rsidP="00C26C45">
      <w:pPr>
        <w:sectPr w:rsidR="00D4195B" w:rsidSect="00927FC8">
          <w:pgSz w:w="15840" w:h="12240" w:orient="landscape"/>
          <w:pgMar w:top="1440" w:right="1440" w:bottom="1440" w:left="1440" w:header="720" w:footer="720" w:gutter="0"/>
          <w:cols w:space="720"/>
          <w:docGrid w:linePitch="299"/>
        </w:sectPr>
      </w:pPr>
    </w:p>
    <w:p w14:paraId="4F86D4BF" w14:textId="77777777" w:rsidR="00D1087D" w:rsidRDefault="00D1087D" w:rsidP="00C26C45"/>
    <w:p w14:paraId="2D16FBD5" w14:textId="1893FCFF" w:rsidR="00D1087D" w:rsidRDefault="00D1087D" w:rsidP="00D1087D">
      <w:pPr>
        <w:pStyle w:val="Heading3"/>
      </w:pPr>
      <w:bookmarkStart w:id="37" w:name="_Toc483908145"/>
      <w:r>
        <w:t>ODE Log</w:t>
      </w:r>
      <w:r w:rsidR="00316B55">
        <w:t>ging</w:t>
      </w:r>
      <w:r>
        <w:t xml:space="preserve"> Properties</w:t>
      </w:r>
      <w:bookmarkEnd w:id="37"/>
    </w:p>
    <w:p w14:paraId="005D78E4" w14:textId="77777777" w:rsidR="00316B55" w:rsidRDefault="00316B55" w:rsidP="00D1087D">
      <w:r>
        <w:t>ODE produces two log files:</w:t>
      </w:r>
    </w:p>
    <w:p w14:paraId="403A009A" w14:textId="363B393E" w:rsidR="00316B55" w:rsidRDefault="00316B55" w:rsidP="006820F5">
      <w:pPr>
        <w:pStyle w:val="ListParagraph"/>
        <w:numPr>
          <w:ilvl w:val="0"/>
          <w:numId w:val="39"/>
        </w:numPr>
      </w:pPr>
      <w:r>
        <w:t>The application log file</w:t>
      </w:r>
      <w:r w:rsidR="00A6029C">
        <w:t>: for overall application health monitoring</w:t>
      </w:r>
    </w:p>
    <w:p w14:paraId="617FF226" w14:textId="5934CAE1" w:rsidR="00316B55" w:rsidRDefault="00316B55" w:rsidP="006820F5">
      <w:pPr>
        <w:pStyle w:val="ListParagraph"/>
        <w:numPr>
          <w:ilvl w:val="0"/>
          <w:numId w:val="39"/>
        </w:numPr>
      </w:pPr>
      <w:r>
        <w:t>Events log file</w:t>
      </w:r>
      <w:r w:rsidR="00A6029C">
        <w:t>: for tracking and monitoring major data events such as the flow of data files through the system</w:t>
      </w:r>
    </w:p>
    <w:p w14:paraId="651EA911" w14:textId="77777777" w:rsidR="00927FC8" w:rsidRDefault="00316B55" w:rsidP="00D1087D">
      <w:r>
        <w:t xml:space="preserve">The configuration of the loggers is done via </w:t>
      </w:r>
      <w:r w:rsidRPr="00D1087D">
        <w:rPr>
          <w:i/>
        </w:rPr>
        <w:t>logback.xm</w:t>
      </w:r>
      <w:r>
        <w:t xml:space="preserve">l file. The default logback.xml is located in the </w:t>
      </w:r>
      <w:proofErr w:type="spellStart"/>
      <w:r w:rsidR="00A6029C" w:rsidRPr="00A6029C">
        <w:rPr>
          <w:i/>
        </w:rPr>
        <w:t>src</w:t>
      </w:r>
      <w:proofErr w:type="spellEnd"/>
      <w:r w:rsidR="00A6029C" w:rsidRPr="00A6029C">
        <w:rPr>
          <w:i/>
        </w:rPr>
        <w:t>/main/</w:t>
      </w:r>
      <w:r w:rsidRPr="00D1087D">
        <w:rPr>
          <w:i/>
        </w:rPr>
        <w:t>resources</w:t>
      </w:r>
      <w:r>
        <w:t xml:space="preserve"> directory of the </w:t>
      </w:r>
      <w:r w:rsidR="00A6029C">
        <w:t xml:space="preserve">source code as well as in the </w:t>
      </w:r>
      <w:r w:rsidR="00A6029C" w:rsidRPr="00A6029C">
        <w:rPr>
          <w:i/>
        </w:rPr>
        <w:t>BOOT-INF\classes\</w:t>
      </w:r>
      <w:r w:rsidR="00A6029C">
        <w:t xml:space="preserve"> directory of the </w:t>
      </w:r>
      <w:r>
        <w:t xml:space="preserve">executable jar file. To modify the default values, </w:t>
      </w:r>
      <w:r w:rsidR="00A6029C">
        <w:t xml:space="preserve">you can modify the source </w:t>
      </w:r>
      <w:proofErr w:type="spellStart"/>
      <w:r w:rsidR="00A6029C" w:rsidRPr="00A6029C">
        <w:rPr>
          <w:i/>
        </w:rPr>
        <w:t>src</w:t>
      </w:r>
      <w:proofErr w:type="spellEnd"/>
      <w:r w:rsidR="00A6029C" w:rsidRPr="00A6029C">
        <w:rPr>
          <w:i/>
        </w:rPr>
        <w:t>/main/</w:t>
      </w:r>
      <w:r w:rsidR="00A6029C" w:rsidRPr="00D1087D">
        <w:rPr>
          <w:i/>
        </w:rPr>
        <w:t>resources</w:t>
      </w:r>
      <w:r w:rsidR="00A6029C" w:rsidRPr="00A6029C">
        <w:rPr>
          <w:i/>
        </w:rPr>
        <w:t>/</w:t>
      </w:r>
      <w:r w:rsidRPr="00A6029C">
        <w:rPr>
          <w:i/>
        </w:rPr>
        <w:t>logback.xml</w:t>
      </w:r>
      <w:r>
        <w:t xml:space="preserve"> file</w:t>
      </w:r>
      <w:r w:rsidR="00A6029C">
        <w:t xml:space="preserve"> before building the software or place a different </w:t>
      </w:r>
      <w:r w:rsidR="00A6029C">
        <w:rPr>
          <w:i/>
        </w:rPr>
        <w:t>logback.xml</w:t>
      </w:r>
      <w:r w:rsidR="00A6029C">
        <w:t xml:space="preserve"> file with the modified values</w:t>
      </w:r>
      <w:r>
        <w:t xml:space="preserve"> in the working directory of the application.</w:t>
      </w:r>
      <w:r w:rsidR="00D1087D">
        <w:t xml:space="preserve"> </w:t>
      </w:r>
    </w:p>
    <w:p w14:paraId="6448E1DE" w14:textId="77777777" w:rsidR="00927FC8" w:rsidRPr="00927FC8" w:rsidRDefault="00927FC8" w:rsidP="00927FC8"/>
    <w:p w14:paraId="5B0DE2AE" w14:textId="77777777" w:rsidR="00927FC8" w:rsidRPr="00927FC8" w:rsidRDefault="00927FC8" w:rsidP="00927FC8"/>
    <w:p w14:paraId="3EBE0FAB" w14:textId="77777777" w:rsidR="00927FC8" w:rsidRPr="00927FC8" w:rsidRDefault="00927FC8" w:rsidP="00927FC8"/>
    <w:p w14:paraId="1C6BE086" w14:textId="77777777" w:rsidR="00927FC8" w:rsidRPr="00927FC8" w:rsidRDefault="00927FC8" w:rsidP="00927FC8"/>
    <w:p w14:paraId="71914081" w14:textId="77777777" w:rsidR="00927FC8" w:rsidRPr="00E53E91" w:rsidRDefault="00927FC8" w:rsidP="00E53E91"/>
    <w:p w14:paraId="6C648E2B" w14:textId="77777777" w:rsidR="00927FC8" w:rsidRPr="00B54D4D" w:rsidRDefault="00927FC8" w:rsidP="00B54D4D"/>
    <w:p w14:paraId="68AF0AD2" w14:textId="77777777" w:rsidR="00927FC8" w:rsidRDefault="00927FC8" w:rsidP="00927FC8"/>
    <w:p w14:paraId="1E3EF63A" w14:textId="77777777" w:rsidR="00927FC8" w:rsidRDefault="00927FC8" w:rsidP="00927FC8"/>
    <w:p w14:paraId="7078E409" w14:textId="77777777" w:rsidR="00D1087D" w:rsidRPr="00927FC8" w:rsidRDefault="00927FC8" w:rsidP="00CA4BB4">
      <w:pPr>
        <w:tabs>
          <w:tab w:val="center" w:pos="4680"/>
        </w:tabs>
        <w:sectPr w:rsidR="00D1087D" w:rsidRPr="00927FC8" w:rsidSect="00927FC8">
          <w:pgSz w:w="12240" w:h="15840"/>
          <w:pgMar w:top="1440" w:right="1440" w:bottom="1440" w:left="1440" w:header="720" w:footer="720" w:gutter="0"/>
          <w:cols w:space="720"/>
          <w:docGrid w:linePitch="299"/>
        </w:sectPr>
      </w:pPr>
      <w:r>
        <w:tab/>
      </w:r>
    </w:p>
    <w:p w14:paraId="68D12CB8" w14:textId="77777777" w:rsidR="00C26C45" w:rsidRDefault="00C26C45" w:rsidP="00C26C45"/>
    <w:p w14:paraId="26C5722C" w14:textId="3B0AC611" w:rsidR="00C26C45" w:rsidRDefault="00CB08F3" w:rsidP="00CB08F3">
      <w:pPr>
        <w:pStyle w:val="Heading1"/>
      </w:pPr>
      <w:bookmarkStart w:id="38" w:name="_Toc462052285"/>
      <w:bookmarkStart w:id="39" w:name="_Toc483908146"/>
      <w:r>
        <w:t>ODE</w:t>
      </w:r>
      <w:r w:rsidR="00C26C45" w:rsidRPr="001E40C7">
        <w:t xml:space="preserve"> </w:t>
      </w:r>
      <w:r w:rsidR="00A529B3">
        <w:t>Features</w:t>
      </w:r>
      <w:bookmarkEnd w:id="38"/>
      <w:bookmarkEnd w:id="39"/>
    </w:p>
    <w:p w14:paraId="0C2D52D8" w14:textId="77777777" w:rsidR="00A529B3" w:rsidRDefault="00A529B3" w:rsidP="00CA4BB4">
      <w:r>
        <w:t>JPO ODE provides the following features and functions to TMC applications:</w:t>
      </w:r>
    </w:p>
    <w:p w14:paraId="36E8062C" w14:textId="344D0DF7" w:rsidR="001D5BB2" w:rsidRDefault="001D5BB2" w:rsidP="006820F5">
      <w:pPr>
        <w:pStyle w:val="ListParagraph"/>
        <w:numPr>
          <w:ilvl w:val="0"/>
          <w:numId w:val="40"/>
        </w:numPr>
      </w:pPr>
      <w:r>
        <w:t>Managing SNMP Devices</w:t>
      </w:r>
    </w:p>
    <w:p w14:paraId="7E419062" w14:textId="0B1D9B12" w:rsidR="001D5BB2" w:rsidRDefault="001D5BB2" w:rsidP="006820F5">
      <w:pPr>
        <w:pStyle w:val="ListParagraph"/>
        <w:numPr>
          <w:ilvl w:val="0"/>
          <w:numId w:val="40"/>
        </w:numPr>
      </w:pPr>
      <w:r>
        <w:t>Logging Events</w:t>
      </w:r>
    </w:p>
    <w:p w14:paraId="41CFEED4" w14:textId="77777777" w:rsidR="00A529B3" w:rsidRDefault="001A3B89" w:rsidP="006820F5">
      <w:pPr>
        <w:pStyle w:val="ListParagraph"/>
        <w:numPr>
          <w:ilvl w:val="0"/>
          <w:numId w:val="40"/>
        </w:numPr>
      </w:pPr>
      <w:r>
        <w:t xml:space="preserve">IEEE 1609.2 </w:t>
      </w:r>
      <w:r w:rsidR="00A529B3">
        <w:t>Compliance</w:t>
      </w:r>
    </w:p>
    <w:p w14:paraId="610A03FE" w14:textId="77777777" w:rsidR="00A529B3" w:rsidRDefault="00A529B3" w:rsidP="006820F5">
      <w:pPr>
        <w:pStyle w:val="ListParagraph"/>
        <w:numPr>
          <w:ilvl w:val="0"/>
          <w:numId w:val="40"/>
        </w:numPr>
      </w:pPr>
      <w:r>
        <w:t>SCMS Certificate Management</w:t>
      </w:r>
    </w:p>
    <w:p w14:paraId="58482454" w14:textId="77777777" w:rsidR="00A529B3" w:rsidRDefault="00A529B3" w:rsidP="006820F5">
      <w:pPr>
        <w:pStyle w:val="ListParagraph"/>
        <w:numPr>
          <w:ilvl w:val="0"/>
          <w:numId w:val="40"/>
        </w:numPr>
      </w:pPr>
      <w:r>
        <w:t>Inbound BSM Distribution</w:t>
      </w:r>
    </w:p>
    <w:p w14:paraId="62A68A6C" w14:textId="77777777" w:rsidR="00A529B3" w:rsidRDefault="00A529B3" w:rsidP="006820F5">
      <w:pPr>
        <w:pStyle w:val="ListParagraph"/>
        <w:numPr>
          <w:ilvl w:val="0"/>
          <w:numId w:val="40"/>
        </w:numPr>
      </w:pPr>
      <w:r>
        <w:t>Inbound Probe Data Distribution</w:t>
      </w:r>
    </w:p>
    <w:p w14:paraId="2A193E42" w14:textId="77777777" w:rsidR="001A3B89" w:rsidRDefault="001A3B89" w:rsidP="006820F5">
      <w:pPr>
        <w:pStyle w:val="ListParagraph"/>
        <w:numPr>
          <w:ilvl w:val="0"/>
          <w:numId w:val="40"/>
        </w:numPr>
      </w:pPr>
      <w:r>
        <w:t>Outbound Probe Device Management</w:t>
      </w:r>
    </w:p>
    <w:p w14:paraId="25762878" w14:textId="77777777" w:rsidR="00A529B3" w:rsidRDefault="00A529B3" w:rsidP="006820F5">
      <w:pPr>
        <w:pStyle w:val="ListParagraph"/>
        <w:numPr>
          <w:ilvl w:val="0"/>
          <w:numId w:val="40"/>
        </w:numPr>
      </w:pPr>
      <w:r>
        <w:t>Outbound TIM Broadcast</w:t>
      </w:r>
    </w:p>
    <w:p w14:paraId="40FB49CD" w14:textId="77777777" w:rsidR="00A529B3" w:rsidRDefault="00A529B3" w:rsidP="006820F5">
      <w:pPr>
        <w:pStyle w:val="ListParagraph"/>
        <w:numPr>
          <w:ilvl w:val="0"/>
          <w:numId w:val="40"/>
        </w:numPr>
      </w:pPr>
      <w:r>
        <w:t>Inbound TIM Distribution</w:t>
      </w:r>
    </w:p>
    <w:p w14:paraId="034B1EE2" w14:textId="77777777" w:rsidR="00A529B3" w:rsidRDefault="001A3B89" w:rsidP="006820F5">
      <w:pPr>
        <w:pStyle w:val="ListParagraph"/>
        <w:numPr>
          <w:ilvl w:val="0"/>
          <w:numId w:val="40"/>
        </w:numPr>
      </w:pPr>
      <w:r>
        <w:t>Data Validation</w:t>
      </w:r>
    </w:p>
    <w:p w14:paraId="73EC7CAB" w14:textId="77777777" w:rsidR="001A3B89" w:rsidRDefault="001A3B89" w:rsidP="006820F5">
      <w:pPr>
        <w:pStyle w:val="ListParagraph"/>
        <w:numPr>
          <w:ilvl w:val="0"/>
          <w:numId w:val="40"/>
        </w:numPr>
      </w:pPr>
      <w:r>
        <w:t>Data Sanitization</w:t>
      </w:r>
    </w:p>
    <w:p w14:paraId="5277B1A5" w14:textId="4387408E" w:rsidR="001A3B89" w:rsidRDefault="001D5BB2" w:rsidP="001D5BB2">
      <w:pPr>
        <w:pStyle w:val="Heading2"/>
      </w:pPr>
      <w:bookmarkStart w:id="40" w:name="_Toc483908147"/>
      <w:r>
        <w:t>Managing SNMP Devices</w:t>
      </w:r>
      <w:bookmarkEnd w:id="40"/>
    </w:p>
    <w:p w14:paraId="43AABE27" w14:textId="06EDB5FE" w:rsidR="00787BFF" w:rsidRDefault="00787BFF" w:rsidP="00787BFF">
      <w:pPr>
        <w:pStyle w:val="NormalWeb"/>
        <w:shd w:val="clear" w:color="auto" w:fill="FFFFFF"/>
        <w:spacing w:after="240" w:afterAutospacing="0"/>
        <w:rPr>
          <w:rFonts w:ascii="Segoe UI" w:hAnsi="Segoe UI" w:cs="Segoe UI"/>
          <w:color w:val="24292E"/>
        </w:rPr>
      </w:pPr>
      <w:r>
        <w:rPr>
          <w:rFonts w:ascii="Segoe UI" w:hAnsi="Segoe UI" w:cs="Segoe UI"/>
          <w:color w:val="24292E"/>
        </w:rPr>
        <w:t>Over SNMP Protocol, the ODE can ping and assess the health of an existing Road Side Unit to ensure the system is up and running. To trigger a specific heartbeat call, the ODE provides two separate interfaces to deploy a message to an RSU.</w:t>
      </w:r>
    </w:p>
    <w:p w14:paraId="084DBA1C" w14:textId="77777777" w:rsidR="00787BFF" w:rsidRDefault="00787BFF" w:rsidP="00787BFF">
      <w:pPr>
        <w:pStyle w:val="Heading3"/>
      </w:pPr>
      <w:bookmarkStart w:id="41" w:name="_Toc483908148"/>
      <w:r>
        <w:t>Query Parameters</w:t>
      </w:r>
      <w:bookmarkEnd w:id="41"/>
    </w:p>
    <w:p w14:paraId="28E972C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make a heartbeat call, a user must provide two pieces of information to identify the device and the information the user is attempting to capture.</w:t>
      </w:r>
    </w:p>
    <w:p w14:paraId="1EE51563"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IP Address:</w:t>
      </w:r>
      <w:r>
        <w:rPr>
          <w:rStyle w:val="apple-converted-space"/>
          <w:rFonts w:ascii="Segoe UI" w:eastAsiaTheme="majorEastAsia" w:hAnsi="Segoe UI" w:cs="Segoe UI"/>
          <w:color w:val="24292E"/>
        </w:rPr>
        <w:t> </w:t>
      </w:r>
      <w:r>
        <w:rPr>
          <w:rFonts w:ascii="Segoe UI" w:hAnsi="Segoe UI" w:cs="Segoe UI"/>
          <w:color w:val="24292E"/>
        </w:rPr>
        <w:t xml:space="preserve">The published </w:t>
      </w:r>
      <w:proofErr w:type="spellStart"/>
      <w:r>
        <w:rPr>
          <w:rFonts w:ascii="Segoe UI" w:hAnsi="Segoe UI" w:cs="Segoe UI"/>
          <w:color w:val="24292E"/>
        </w:rPr>
        <w:t>ip</w:t>
      </w:r>
      <w:proofErr w:type="spellEnd"/>
      <w:r>
        <w:rPr>
          <w:rFonts w:ascii="Segoe UI" w:hAnsi="Segoe UI" w:cs="Segoe UI"/>
          <w:color w:val="24292E"/>
        </w:rPr>
        <w:t xml:space="preserve"> address of the device.</w:t>
      </w:r>
    </w:p>
    <w:p w14:paraId="55722951"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SNMP OID Value:</w:t>
      </w:r>
      <w:r>
        <w:rPr>
          <w:rStyle w:val="apple-converted-space"/>
          <w:rFonts w:ascii="Segoe UI" w:eastAsiaTheme="majorEastAsia" w:hAnsi="Segoe UI" w:cs="Segoe UI"/>
          <w:color w:val="24292E"/>
        </w:rPr>
        <w:t> </w:t>
      </w:r>
      <w:r>
        <w:rPr>
          <w:rFonts w:ascii="Segoe UI" w:hAnsi="Segoe UI" w:cs="Segoe UI"/>
          <w:color w:val="24292E"/>
        </w:rPr>
        <w:t>The numeric OID of the desired information.</w:t>
      </w:r>
    </w:p>
    <w:p w14:paraId="17A7E4AA"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Emphasis"/>
          <w:rFonts w:ascii="Segoe UI" w:hAnsi="Segoe UI" w:cs="Segoe UI"/>
          <w:color w:val="24292E"/>
        </w:rPr>
        <w:t>The OIDs for the RSUs are specified in the DSRC Roadside Unit (RSU) Specifications Document v4.1. The units also respond to ISO standard OIDs, as demonstrated in the screenshot below.</w:t>
      </w:r>
    </w:p>
    <w:p w14:paraId="1EFC183D" w14:textId="77777777" w:rsidR="00787BFF" w:rsidRDefault="00787BFF" w:rsidP="00787BFF">
      <w:pPr>
        <w:pStyle w:val="Heading3"/>
      </w:pPr>
      <w:bookmarkStart w:id="42" w:name="_Toc483908149"/>
      <w:r>
        <w:lastRenderedPageBreak/>
        <w:t>API Details</w:t>
      </w:r>
      <w:bookmarkEnd w:id="42"/>
    </w:p>
    <w:p w14:paraId="483AA4C4"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get the results from the SNMP protocol, submit a RESTful GET request to the route listed below.</w:t>
      </w:r>
    </w:p>
    <w:p w14:paraId="0CCFCD6C"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w:t>
      </w:r>
      <w:proofErr w:type="spellStart"/>
      <w:r>
        <w:rPr>
          <w:rStyle w:val="HTMLCode"/>
          <w:rFonts w:cs="Consolas"/>
          <w:color w:val="24292E"/>
          <w:bdr w:val="none" w:sz="0" w:space="0" w:color="auto" w:frame="1"/>
        </w:rPr>
        <w:t>rsuHeartbeat?ip</w:t>
      </w:r>
      <w:proofErr w:type="spellEnd"/>
      <w:r>
        <w:rPr>
          <w:rStyle w:val="HTMLCode"/>
          <w:rFonts w:cs="Consolas"/>
          <w:color w:val="24292E"/>
          <w:bdr w:val="none" w:sz="0" w:space="0" w:color="auto" w:frame="1"/>
        </w:rPr>
        <w:t>=&lt;</w:t>
      </w:r>
      <w:proofErr w:type="spellStart"/>
      <w:r>
        <w:rPr>
          <w:rStyle w:val="HTMLCode"/>
          <w:rFonts w:cs="Consolas"/>
          <w:color w:val="24292E"/>
          <w:bdr w:val="none" w:sz="0" w:space="0" w:color="auto" w:frame="1"/>
        </w:rPr>
        <w:t>ip_address</w:t>
      </w:r>
      <w:proofErr w:type="spellEnd"/>
      <w:r>
        <w:rPr>
          <w:rStyle w:val="HTMLCode"/>
          <w:rFonts w:cs="Consolas"/>
          <w:color w:val="24292E"/>
          <w:bdr w:val="none" w:sz="0" w:space="0" w:color="auto" w:frame="1"/>
        </w:rPr>
        <w:t>&gt;&amp;</w:t>
      </w:r>
      <w:proofErr w:type="spellStart"/>
      <w:r>
        <w:rPr>
          <w:rStyle w:val="HTMLCode"/>
          <w:rFonts w:cs="Consolas"/>
          <w:color w:val="24292E"/>
          <w:bdr w:val="none" w:sz="0" w:space="0" w:color="auto" w:frame="1"/>
        </w:rPr>
        <w:t>oid</w:t>
      </w:r>
      <w:proofErr w:type="spellEnd"/>
      <w:r>
        <w:rPr>
          <w:rStyle w:val="HTMLCode"/>
          <w:rFonts w:cs="Consolas"/>
          <w:color w:val="24292E"/>
          <w:bdr w:val="none" w:sz="0" w:space="0" w:color="auto" w:frame="1"/>
        </w:rPr>
        <w:t>=&lt;</w:t>
      </w:r>
      <w:proofErr w:type="spellStart"/>
      <w:r>
        <w:rPr>
          <w:rStyle w:val="HTMLCode"/>
          <w:rFonts w:cs="Consolas"/>
          <w:color w:val="24292E"/>
          <w:bdr w:val="none" w:sz="0" w:space="0" w:color="auto" w:frame="1"/>
        </w:rPr>
        <w:t>oid_string</w:t>
      </w:r>
      <w:proofErr w:type="spellEnd"/>
      <w:r>
        <w:rPr>
          <w:rStyle w:val="HTMLCode"/>
          <w:rFonts w:cs="Consolas"/>
          <w:color w:val="24292E"/>
          <w:bdr w:val="none" w:sz="0" w:space="0" w:color="auto" w:frame="1"/>
        </w:rPr>
        <w:t>&gt;</w:t>
      </w:r>
    </w:p>
    <w:p w14:paraId="1B085006"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F2BAF7"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[1.3.6.1.2.1.1.3.0 = 0:05:12.59]</w:t>
      </w:r>
    </w:p>
    <w:p w14:paraId="02FB65D5" w14:textId="77777777" w:rsidR="00787BFF" w:rsidRDefault="00787BFF" w:rsidP="00787BFF">
      <w:pPr>
        <w:pStyle w:val="Heading3"/>
      </w:pPr>
      <w:bookmarkStart w:id="43" w:name="_Toc483908150"/>
      <w:r>
        <w:t>Web Based View</w:t>
      </w:r>
      <w:bookmarkEnd w:id="43"/>
    </w:p>
    <w:p w14:paraId="017E568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 additional method way to interact with the heartbeat service is through the existing web interface located at the root of the application. On it, a user will see a section for RSU SNMP Query and may enter in the same IP and OID information as the API Endpoint.</w:t>
      </w:r>
    </w:p>
    <w:p w14:paraId="66CA2AB9" w14:textId="77777777" w:rsidR="00787BFF" w:rsidRDefault="00787BFF" w:rsidP="00787BFF">
      <w:pPr>
        <w:pStyle w:val="Heading3"/>
      </w:pPr>
      <w:bookmarkStart w:id="44" w:name="_Toc483908151"/>
      <w:r>
        <w:t>Additional Features/ Discussion Points</w:t>
      </w:r>
      <w:bookmarkEnd w:id="44"/>
    </w:p>
    <w:p w14:paraId="74D5D616" w14:textId="77777777" w:rsidR="00787BFF" w:rsidRDefault="00787BFF" w:rsidP="006820F5">
      <w:pPr>
        <w:numPr>
          <w:ilvl w:val="0"/>
          <w:numId w:val="45"/>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SNMP v3 discussion needed surrounding v2, v1 support</w:t>
      </w:r>
    </w:p>
    <w:p w14:paraId="4A8303C0" w14:textId="77777777" w:rsidR="00787BFF" w:rsidRDefault="00787BFF" w:rsidP="006820F5">
      <w:pPr>
        <w:numPr>
          <w:ilvl w:val="1"/>
          <w:numId w:val="4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V3 username/password</w:t>
      </w:r>
    </w:p>
    <w:p w14:paraId="1F33BD09" w14:textId="77777777" w:rsidR="00787BFF" w:rsidRDefault="00787BFF" w:rsidP="006820F5">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Should the responses from the application be in a standard format? (JSON)</w:t>
      </w:r>
    </w:p>
    <w:p w14:paraId="74037408" w14:textId="77777777" w:rsidR="001D5BB2" w:rsidRDefault="001D5BB2" w:rsidP="001D5BB2"/>
    <w:p w14:paraId="36C465EC" w14:textId="38BB720F" w:rsidR="001D5BB2" w:rsidRDefault="001D5BB2" w:rsidP="001D5BB2">
      <w:pPr>
        <w:pStyle w:val="Heading2"/>
      </w:pPr>
      <w:bookmarkStart w:id="45" w:name="_Toc483908152"/>
      <w:r>
        <w:t>Logging Events</w:t>
      </w:r>
      <w:bookmarkEnd w:id="45"/>
    </w:p>
    <w:p w14:paraId="51AC34B0" w14:textId="1CF8E8AB" w:rsidR="001D5BB2" w:rsidRDefault="001D5BB2" w:rsidP="001D5BB2">
      <w:r>
        <w:t xml:space="preserve">ODE uses </w:t>
      </w:r>
      <w:proofErr w:type="spellStart"/>
      <w:r>
        <w:t>Logback</w:t>
      </w:r>
      <w:proofErr w:type="spellEnd"/>
      <w:r>
        <w:t xml:space="preserve"> logging framework to log application and data events.</w:t>
      </w:r>
    </w:p>
    <w:p w14:paraId="566E2472" w14:textId="77777777" w:rsidR="001D5BB2" w:rsidRDefault="001D5BB2" w:rsidP="001D5BB2">
      <w:pPr>
        <w:pStyle w:val="Heading3"/>
      </w:pPr>
      <w:bookmarkStart w:id="46" w:name="_Toc483908153"/>
      <w:r>
        <w:t>Log Levels</w:t>
      </w:r>
      <w:bookmarkEnd w:id="46"/>
    </w:p>
    <w:p w14:paraId="5A790174" w14:textId="77777777" w:rsidR="001D5BB2" w:rsidRDefault="001D5BB2" w:rsidP="006820F5">
      <w:pPr>
        <w:numPr>
          <w:ilvl w:val="0"/>
          <w:numId w:val="4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ALL - Logger reports to all levels below</w:t>
      </w:r>
    </w:p>
    <w:p w14:paraId="6F39A963"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DEBUG - Logger reports debug information</w:t>
      </w:r>
    </w:p>
    <w:p w14:paraId="12242A89"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ERROR - Logger reports error events that may still allow the application to continue running</w:t>
      </w:r>
    </w:p>
    <w:p w14:paraId="10808F15"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FATAL - Logger reports fatal errors that will cause the application to abort</w:t>
      </w:r>
    </w:p>
    <w:p w14:paraId="2EFDCCC8"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INFO - Logger reports informational messages</w:t>
      </w:r>
    </w:p>
    <w:p w14:paraId="59A5D851"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OFF - Turns off the logger</w:t>
      </w:r>
    </w:p>
    <w:p w14:paraId="4A687617"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TRACE - Logger reports more specific debug information</w:t>
      </w:r>
    </w:p>
    <w:p w14:paraId="248721F4"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WARN - Logger reports application warnings</w:t>
      </w:r>
    </w:p>
    <w:p w14:paraId="6F2E600F" w14:textId="1402AB43" w:rsidR="001D5BB2" w:rsidRDefault="001D5BB2" w:rsidP="001D5BB2">
      <w:pPr>
        <w:pStyle w:val="Heading3"/>
      </w:pPr>
      <w:bookmarkStart w:id="47" w:name="_Toc483908154"/>
      <w:r>
        <w:t>Logging setup</w:t>
      </w:r>
      <w:bookmarkEnd w:id="47"/>
    </w:p>
    <w:p w14:paraId="61281828" w14:textId="77777777" w:rsidR="001D5BB2" w:rsidRDefault="001D5BB2" w:rsidP="006820F5">
      <w:pPr>
        <w:numPr>
          <w:ilvl w:val="0"/>
          <w:numId w:val="4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As it stands, the current logging framework has two separate log files. The first log file is for application output called ode.log. Application debug information and backend service messages are output to this file. The second log file, Events.log contains informational messages pertaining to the services a message goes through inside of the system.</w:t>
      </w:r>
    </w:p>
    <w:p w14:paraId="5A33A859" w14:textId="77777777" w:rsidR="001D5BB2" w:rsidRDefault="001D5BB2" w:rsidP="006820F5">
      <w:pPr>
        <w:numPr>
          <w:ilvl w:val="0"/>
          <w:numId w:val="4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The current setup of the logging framework is very minimal. It contains four loggers and two </w:t>
      </w:r>
      <w:proofErr w:type="spellStart"/>
      <w:r>
        <w:rPr>
          <w:rFonts w:ascii="Segoe UI" w:hAnsi="Segoe UI" w:cs="Segoe UI"/>
          <w:color w:val="24292E"/>
        </w:rPr>
        <w:t>appenders</w:t>
      </w:r>
      <w:proofErr w:type="spellEnd"/>
      <w:r>
        <w:rPr>
          <w:rFonts w:ascii="Segoe UI" w:hAnsi="Segoe UI" w:cs="Segoe UI"/>
          <w:color w:val="24292E"/>
        </w:rPr>
        <w:t xml:space="preserve"> for the respective files. The </w:t>
      </w:r>
      <w:proofErr w:type="spellStart"/>
      <w:r>
        <w:rPr>
          <w:rFonts w:ascii="Segoe UI" w:hAnsi="Segoe UI" w:cs="Segoe UI"/>
          <w:color w:val="24292E"/>
        </w:rPr>
        <w:t>logback</w:t>
      </w:r>
      <w:proofErr w:type="spellEnd"/>
      <w:r>
        <w:rPr>
          <w:rFonts w:ascii="Segoe UI" w:hAnsi="Segoe UI" w:cs="Segoe UI"/>
          <w:color w:val="24292E"/>
        </w:rPr>
        <w:t xml:space="preserve"> framework has the ability to set time based file deletion, and rolling archive file naming. For the full list of features visit this URL:</w:t>
      </w:r>
      <w:r>
        <w:rPr>
          <w:rStyle w:val="apple-converted-space"/>
          <w:rFonts w:ascii="Segoe UI" w:hAnsi="Segoe UI" w:cs="Segoe UI"/>
          <w:color w:val="24292E"/>
        </w:rPr>
        <w:t> </w:t>
      </w:r>
      <w:hyperlink r:id="rId32" w:history="1">
        <w:r>
          <w:rPr>
            <w:rStyle w:val="Hyperlink"/>
            <w:rFonts w:ascii="Segoe UI" w:hAnsi="Segoe UI" w:cs="Segoe UI"/>
            <w:color w:val="0366D6"/>
          </w:rPr>
          <w:t>https://logback.qos.ch/manual/</w:t>
        </w:r>
      </w:hyperlink>
    </w:p>
    <w:p w14:paraId="23CC677A" w14:textId="77777777" w:rsidR="001D5BB2" w:rsidRDefault="001D5BB2" w:rsidP="001D5BB2">
      <w:pPr>
        <w:pStyle w:val="Heading3"/>
      </w:pPr>
      <w:bookmarkStart w:id="48" w:name="_Toc483908155"/>
      <w:r>
        <w:t>Steps to turn on/off logging during application runtime.</w:t>
      </w:r>
      <w:bookmarkEnd w:id="48"/>
    </w:p>
    <w:p w14:paraId="73AA8657" w14:textId="77777777" w:rsidR="001D5BB2" w:rsidRDefault="001D5BB2" w:rsidP="006820F5">
      <w:pPr>
        <w:numPr>
          <w:ilvl w:val="0"/>
          <w:numId w:val="44"/>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Start ode, Kafka, and Zookeeper as normal.</w:t>
      </w:r>
    </w:p>
    <w:p w14:paraId="6FF09B55"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a new terminal window run "</w:t>
      </w:r>
      <w:proofErr w:type="spellStart"/>
      <w:r>
        <w:rPr>
          <w:rFonts w:ascii="Segoe UI" w:hAnsi="Segoe UI" w:cs="Segoe UI"/>
          <w:color w:val="24292E"/>
        </w:rPr>
        <w:t>jconsole</w:t>
      </w:r>
      <w:proofErr w:type="spellEnd"/>
      <w:r>
        <w:rPr>
          <w:rFonts w:ascii="Segoe UI" w:hAnsi="Segoe UI" w:cs="Segoe UI"/>
          <w:color w:val="24292E"/>
        </w:rPr>
        <w:t>".</w:t>
      </w:r>
    </w:p>
    <w:p w14:paraId="7C840316"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After the dialog box comes up asking for connection, click on the remote access button at the bottom.</w:t>
      </w:r>
    </w:p>
    <w:p w14:paraId="6F7762E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Input the </w:t>
      </w:r>
      <w:proofErr w:type="spellStart"/>
      <w:r>
        <w:rPr>
          <w:rFonts w:ascii="Segoe UI" w:hAnsi="Segoe UI" w:cs="Segoe UI"/>
          <w:color w:val="24292E"/>
        </w:rPr>
        <w:t>ip</w:t>
      </w:r>
      <w:proofErr w:type="spellEnd"/>
      <w:r>
        <w:rPr>
          <w:rFonts w:ascii="Segoe UI" w:hAnsi="Segoe UI" w:cs="Segoe UI"/>
          <w:color w:val="24292E"/>
        </w:rPr>
        <w:t xml:space="preserve"> address you set to be your DOCKER_HOST_IP:9090 (ex. 0.0.0.0:9090).</w:t>
      </w:r>
    </w:p>
    <w:p w14:paraId="5219C76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Click connect.</w:t>
      </w:r>
    </w:p>
    <w:p w14:paraId="4204918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insecure connection.</w:t>
      </w:r>
    </w:p>
    <w:p w14:paraId="444F4487"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MBeans</w:t>
      </w:r>
      <w:proofErr w:type="spellEnd"/>
      <w:r>
        <w:rPr>
          <w:rFonts w:ascii="Segoe UI" w:hAnsi="Segoe UI" w:cs="Segoe UI"/>
          <w:color w:val="24292E"/>
        </w:rPr>
        <w:t xml:space="preserve"> tab at the top.</w:t>
      </w:r>
    </w:p>
    <w:p w14:paraId="3004C523"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Expand the folder </w:t>
      </w:r>
      <w:proofErr w:type="spellStart"/>
      <w:r>
        <w:rPr>
          <w:rFonts w:ascii="Segoe UI" w:hAnsi="Segoe UI" w:cs="Segoe UI"/>
          <w:color w:val="24292E"/>
        </w:rPr>
        <w:t>ch.qos.logback.classic</w:t>
      </w:r>
      <w:proofErr w:type="spellEnd"/>
      <w:r>
        <w:rPr>
          <w:rFonts w:ascii="Segoe UI" w:hAnsi="Segoe UI" w:cs="Segoe UI"/>
          <w:color w:val="24292E"/>
        </w:rPr>
        <w:t xml:space="preserve"> until you get to Attributes and Operations.</w:t>
      </w:r>
    </w:p>
    <w:p w14:paraId="420B9E3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Open the operations Tab.</w:t>
      </w:r>
    </w:p>
    <w:p w14:paraId="52C271C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reloadbyfilename</w:t>
      </w:r>
      <w:proofErr w:type="spellEnd"/>
      <w:r>
        <w:rPr>
          <w:rFonts w:ascii="Segoe UI" w:hAnsi="Segoe UI" w:cs="Segoe UI"/>
          <w:color w:val="24292E"/>
        </w:rPr>
        <w:t xml:space="preserve"> option.</w:t>
      </w:r>
    </w:p>
    <w:p w14:paraId="08940DE1"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the dialog box input the name of your logging configuration file. (Currently logback.xml)</w:t>
      </w:r>
    </w:p>
    <w:p w14:paraId="32E52CC2"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 xml:space="preserve">Edit logback.xml inside of the </w:t>
      </w:r>
      <w:proofErr w:type="spellStart"/>
      <w:r>
        <w:rPr>
          <w:rFonts w:ascii="Segoe UI" w:hAnsi="Segoe UI" w:cs="Segoe UI"/>
          <w:color w:val="24292E"/>
        </w:rPr>
        <w:t>docker</w:t>
      </w:r>
      <w:proofErr w:type="spellEnd"/>
      <w:r>
        <w:rPr>
          <w:rFonts w:ascii="Segoe UI" w:hAnsi="Segoe UI" w:cs="Segoe UI"/>
          <w:color w:val="24292E"/>
        </w:rPr>
        <w:t xml:space="preserve"> container for ode and </w:t>
      </w:r>
      <w:proofErr w:type="spellStart"/>
      <w:r>
        <w:rPr>
          <w:rFonts w:ascii="Segoe UI" w:hAnsi="Segoe UI" w:cs="Segoe UI"/>
          <w:color w:val="24292E"/>
        </w:rPr>
        <w:t>modifiy</w:t>
      </w:r>
      <w:proofErr w:type="spellEnd"/>
      <w:r>
        <w:rPr>
          <w:rFonts w:ascii="Segoe UI" w:hAnsi="Segoe UI" w:cs="Segoe UI"/>
          <w:color w:val="24292E"/>
        </w:rPr>
        <w:t xml:space="preserve"> the log level for whatever logger you wish to turn off to "OFF".</w:t>
      </w:r>
    </w:p>
    <w:p w14:paraId="1CF2D4E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Save the file and go back to the </w:t>
      </w:r>
      <w:proofErr w:type="spellStart"/>
      <w:r>
        <w:rPr>
          <w:rFonts w:ascii="Segoe UI" w:hAnsi="Segoe UI" w:cs="Segoe UI"/>
          <w:color w:val="24292E"/>
        </w:rPr>
        <w:t>jconsole</w:t>
      </w:r>
      <w:proofErr w:type="spellEnd"/>
      <w:r>
        <w:rPr>
          <w:rFonts w:ascii="Segoe UI" w:hAnsi="Segoe UI" w:cs="Segoe UI"/>
          <w:color w:val="24292E"/>
        </w:rPr>
        <w:t xml:space="preserve"> and click the button </w:t>
      </w:r>
      <w:proofErr w:type="spellStart"/>
      <w:r>
        <w:rPr>
          <w:rFonts w:ascii="Segoe UI" w:hAnsi="Segoe UI" w:cs="Segoe UI"/>
          <w:color w:val="24292E"/>
        </w:rPr>
        <w:t>reloadbyfilename</w:t>
      </w:r>
      <w:proofErr w:type="spellEnd"/>
      <w:r>
        <w:rPr>
          <w:rFonts w:ascii="Segoe UI" w:hAnsi="Segoe UI" w:cs="Segoe UI"/>
          <w:color w:val="24292E"/>
        </w:rPr>
        <w:t xml:space="preserve"> to submit changes.</w:t>
      </w:r>
    </w:p>
    <w:p w14:paraId="66A73C26" w14:textId="77777777" w:rsidR="001D5BB2" w:rsidRPr="001D5BB2" w:rsidRDefault="001D5BB2" w:rsidP="001D5BB2">
      <w:pPr>
        <w:ind w:left="576"/>
      </w:pPr>
    </w:p>
    <w:p w14:paraId="54E6EBB8" w14:textId="77777777" w:rsidR="001A3B89" w:rsidRPr="00A529B3" w:rsidRDefault="001A3B89" w:rsidP="00CA4BB4">
      <w:pPr>
        <w:pStyle w:val="Heading2"/>
      </w:pPr>
      <w:bookmarkStart w:id="49" w:name="_Toc483908156"/>
      <w:r>
        <w:t>IEEE 1609.2 Compliance</w:t>
      </w:r>
      <w:bookmarkEnd w:id="49"/>
    </w:p>
    <w:p w14:paraId="39EDD772" w14:textId="27660A34" w:rsidR="00A529B3" w:rsidRDefault="00735D08" w:rsidP="00C26C45">
      <w:r>
        <w:t>As of this release, ODE supports signature validation of BSM data received via file upload and UDP interfaces. To enable this functionality,</w:t>
      </w:r>
      <w:r w:rsidR="00817A59">
        <w:t xml:space="preserve"> CA certificates must be installed and configured using below properties or environment variables as described in section </w:t>
      </w:r>
      <w:r w:rsidR="00817A59">
        <w:fldChar w:fldCharType="begin"/>
      </w:r>
      <w:r w:rsidR="00817A59">
        <w:instrText xml:space="preserve"> REF _Ref489003471 \r \h </w:instrText>
      </w:r>
      <w:r w:rsidR="00817A59">
        <w:fldChar w:fldCharType="separate"/>
      </w:r>
      <w:r w:rsidR="00817A59">
        <w:t>6.6.3</w:t>
      </w:r>
      <w:r w:rsidR="00817A59">
        <w:fldChar w:fldCharType="end"/>
      </w:r>
      <w:r w:rsidR="00817A59">
        <w:t>.</w:t>
      </w:r>
    </w:p>
    <w:tbl>
      <w:tblPr>
        <w:tblStyle w:val="GridTable4-Accent11"/>
        <w:tblW w:w="3665" w:type="dxa"/>
        <w:tblLayout w:type="fixed"/>
        <w:tblLook w:val="04A0" w:firstRow="1" w:lastRow="0" w:firstColumn="1" w:lastColumn="0" w:noHBand="0" w:noVBand="1"/>
      </w:tblPr>
      <w:tblGrid>
        <w:gridCol w:w="3665"/>
      </w:tblGrid>
      <w:tr w:rsidR="00817A59" w:rsidRPr="00B900E1" w14:paraId="735E3106" w14:textId="77777777" w:rsidTr="002F74C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DC2CAF5" w14:textId="7DAD110F" w:rsidR="00817A59" w:rsidRPr="002F74C6" w:rsidDel="00517F74" w:rsidRDefault="00817A59" w:rsidP="003228C1">
            <w:pPr>
              <w:rPr>
                <w:rFonts w:ascii="Courier New" w:hAnsi="Courier New" w:cs="Courier New"/>
                <w:color w:val="5A5A5A"/>
                <w:shd w:val="clear" w:color="auto" w:fill="FCFCFC"/>
              </w:rPr>
            </w:pPr>
            <w:proofErr w:type="spellStart"/>
            <w:r w:rsidRPr="00794CDD">
              <w:rPr>
                <w:rFonts w:ascii="Courier New" w:hAnsi="Courier New" w:cs="Courier New"/>
                <w:color w:val="5A5A5A"/>
                <w:shd w:val="clear" w:color="auto" w:fill="FCFCFC"/>
              </w:rPr>
              <w:t>ode.caCertPath</w:t>
            </w:r>
            <w:proofErr w:type="spellEnd"/>
          </w:p>
        </w:tc>
      </w:tr>
      <w:tr w:rsidR="00817A59" w:rsidRPr="00B900E1" w14:paraId="047A36D4"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F8BAFEF" w14:textId="77777777" w:rsidR="00817A59" w:rsidRPr="00794CDD" w:rsidRDefault="00817A59" w:rsidP="003228C1">
            <w:pPr>
              <w:rPr>
                <w:rFonts w:ascii="Courier New" w:hAnsi="Courier New" w:cs="Courier New"/>
                <w:color w:val="5A5A5A"/>
                <w:shd w:val="clear" w:color="auto" w:fill="FCFCFC"/>
              </w:rPr>
            </w:pPr>
            <w:proofErr w:type="spellStart"/>
            <w:r w:rsidRPr="00794CDD">
              <w:rPr>
                <w:rFonts w:ascii="Courier New" w:hAnsi="Courier New" w:cs="Courier New"/>
                <w:color w:val="5A5A5A"/>
                <w:shd w:val="clear" w:color="auto" w:fill="FCFCFC"/>
              </w:rPr>
              <w:t>ode.selfCertPath</w:t>
            </w:r>
            <w:proofErr w:type="spellEnd"/>
          </w:p>
        </w:tc>
      </w:tr>
      <w:tr w:rsidR="00817A59" w:rsidRPr="00B900E1" w14:paraId="6A7AF061"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0" w:type="dxa"/>
          </w:tcPr>
          <w:p w14:paraId="5F96209B" w14:textId="77777777" w:rsidR="00817A59" w:rsidRPr="00794CDD" w:rsidRDefault="00817A59" w:rsidP="003228C1">
            <w:pPr>
              <w:rPr>
                <w:rFonts w:ascii="Courier New" w:hAnsi="Courier New" w:cs="Courier New"/>
                <w:color w:val="5A5A5A"/>
                <w:shd w:val="clear" w:color="auto" w:fill="FCFCFC"/>
              </w:rPr>
            </w:pPr>
            <w:proofErr w:type="spellStart"/>
            <w:r w:rsidRPr="00794CDD">
              <w:rPr>
                <w:rFonts w:ascii="Courier New" w:hAnsi="Courier New" w:cs="Courier New"/>
                <w:color w:val="5A5A5A"/>
                <w:shd w:val="clear" w:color="auto" w:fill="FCFCFC"/>
              </w:rPr>
              <w:t>ode.selfPrivateKeyReconstructionFilePath</w:t>
            </w:r>
            <w:proofErr w:type="spellEnd"/>
          </w:p>
        </w:tc>
      </w:tr>
      <w:tr w:rsidR="00817A59" w:rsidRPr="00B900E1" w14:paraId="4497D440"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09649807" w14:textId="77777777" w:rsidR="00817A59" w:rsidRPr="00794CDD" w:rsidRDefault="00817A59" w:rsidP="003228C1">
            <w:pPr>
              <w:rPr>
                <w:rFonts w:ascii="Courier New" w:hAnsi="Courier New" w:cs="Courier New"/>
                <w:color w:val="5A5A5A"/>
                <w:shd w:val="clear" w:color="auto" w:fill="FCFCFC"/>
              </w:rPr>
            </w:pPr>
            <w:proofErr w:type="spellStart"/>
            <w:r w:rsidRPr="00794CDD">
              <w:rPr>
                <w:rFonts w:ascii="Courier New" w:hAnsi="Courier New" w:cs="Courier New"/>
                <w:color w:val="5A5A5A"/>
                <w:shd w:val="clear" w:color="auto" w:fill="FCFCFC"/>
              </w:rPr>
              <w:t>ode.selfSigningPrivateKeyFilePath</w:t>
            </w:r>
            <w:proofErr w:type="spellEnd"/>
          </w:p>
        </w:tc>
      </w:tr>
    </w:tbl>
    <w:p w14:paraId="7F51093E" w14:textId="231BFE6C" w:rsidR="00817A59" w:rsidRDefault="00CB4AD1" w:rsidP="00C26C45">
      <w:r>
        <w:t xml:space="preserve">Upon validation, the Boolean field variable </w:t>
      </w:r>
      <w:proofErr w:type="spellStart"/>
      <w:r w:rsidRPr="002F74C6">
        <w:rPr>
          <w:rFonts w:ascii="Courier New" w:hAnsi="Courier New" w:cs="Courier New"/>
        </w:rPr>
        <w:t>validSignature</w:t>
      </w:r>
      <w:proofErr w:type="spellEnd"/>
      <w:r>
        <w:t xml:space="preserve"> in the metadata fie</w:t>
      </w:r>
      <w:r w:rsidR="00BB7C94">
        <w:t>l</w:t>
      </w:r>
      <w:r>
        <w:t xml:space="preserve">d of </w:t>
      </w:r>
      <w:proofErr w:type="spellStart"/>
      <w:r>
        <w:t>OdeBsmData</w:t>
      </w:r>
      <w:proofErr w:type="spellEnd"/>
      <w:r>
        <w:t xml:space="preserve"> message will be set to true or false according to the validation result. </w:t>
      </w:r>
    </w:p>
    <w:p w14:paraId="746F15F0" w14:textId="77777777" w:rsidR="001A3B89" w:rsidRDefault="001A3B89" w:rsidP="00CA4BB4">
      <w:pPr>
        <w:pStyle w:val="Heading2"/>
      </w:pPr>
      <w:bookmarkStart w:id="50" w:name="_Toc483908157"/>
      <w:r>
        <w:t>SCMS Certificate Management</w:t>
      </w:r>
      <w:bookmarkEnd w:id="50"/>
    </w:p>
    <w:p w14:paraId="64A99D1C" w14:textId="77777777" w:rsidR="001A3B89" w:rsidRDefault="001A3B89" w:rsidP="00CA4BB4">
      <w:r>
        <w:t>TBD</w:t>
      </w:r>
    </w:p>
    <w:p w14:paraId="59FD1E00" w14:textId="77777777" w:rsidR="001A3B89" w:rsidRDefault="001A3B89" w:rsidP="00CA4BB4">
      <w:pPr>
        <w:pStyle w:val="Heading2"/>
      </w:pPr>
      <w:bookmarkStart w:id="51" w:name="_Toc483908158"/>
      <w:r>
        <w:t>Inbound BSM Distribution</w:t>
      </w:r>
      <w:bookmarkEnd w:id="51"/>
    </w:p>
    <w:p w14:paraId="5E74D63E" w14:textId="77777777" w:rsidR="001A3B89" w:rsidRDefault="001A3B89" w:rsidP="00CA4BB4">
      <w:r>
        <w:t xml:space="preserve">ODE accepts Inbound BSMs via File Copy Data Deposit mechanism as described in section </w:t>
      </w:r>
      <w:r>
        <w:fldChar w:fldCharType="begin"/>
      </w:r>
      <w:r>
        <w:instrText xml:space="preserve"> REF _Ref471804194 \r \h </w:instrText>
      </w:r>
      <w:r>
        <w:fldChar w:fldCharType="separate"/>
      </w:r>
      <w:r>
        <w:t>8.1</w:t>
      </w:r>
      <w:r>
        <w:fldChar w:fldCharType="end"/>
      </w:r>
      <w:r>
        <w:t>.</w:t>
      </w:r>
    </w:p>
    <w:p w14:paraId="434BE61C" w14:textId="41F2CFE2" w:rsidR="001A3B89" w:rsidRDefault="001A3B89" w:rsidP="00CA4BB4">
      <w:pPr>
        <w:rPr>
          <w:ins w:id="52" w:author="Musavi, Hamid [USA]" w:date="2017-10-06T09:34:00Z"/>
        </w:rPr>
      </w:pPr>
      <w:r>
        <w:t xml:space="preserve">The ODE propagates BSM data to applications via a subscription service provided by Kafka messaging hub. </w:t>
      </w:r>
      <w:r w:rsidR="006916B6">
        <w:t>The ODE offers two Kafka BSM subscription formats, JSON and serialized</w:t>
      </w:r>
      <w:r w:rsidR="0007578F">
        <w:t xml:space="preserve"> Java objects (also referred to as POJO)</w:t>
      </w:r>
      <w:r w:rsidR="006916B6">
        <w:t xml:space="preserve">. </w:t>
      </w:r>
      <w:r w:rsidR="0007578F">
        <w:t xml:space="preserve">ODE uses </w:t>
      </w:r>
      <w:proofErr w:type="spellStart"/>
      <w:r w:rsidR="0007578F">
        <w:t>Kryo</w:t>
      </w:r>
      <w:proofErr w:type="spellEnd"/>
      <w:r w:rsidR="0007578F">
        <w:t xml:space="preserve"> </w:t>
      </w:r>
      <w:proofErr w:type="spellStart"/>
      <w:r w:rsidR="0007578F">
        <w:t>serializer</w:t>
      </w:r>
      <w:proofErr w:type="spellEnd"/>
      <w:r w:rsidR="0007578F">
        <w:t xml:space="preserve"> for serializing POJOs before publishing. </w:t>
      </w:r>
      <w:r>
        <w:t xml:space="preserve">See section </w:t>
      </w:r>
      <w:r>
        <w:fldChar w:fldCharType="begin"/>
      </w:r>
      <w:r>
        <w:instrText xml:space="preserve"> REF _Ref471811829 \r \h </w:instrText>
      </w:r>
      <w:r>
        <w:fldChar w:fldCharType="separate"/>
      </w:r>
      <w:r>
        <w:t>8.3.1</w:t>
      </w:r>
      <w:r>
        <w:fldChar w:fldCharType="end"/>
      </w:r>
      <w:r>
        <w:t xml:space="preserve"> for the topic names to which applications can subscribe.</w:t>
      </w:r>
    </w:p>
    <w:p w14:paraId="1B1DF2E3" w14:textId="0A8D877E" w:rsidR="005735E7" w:rsidRDefault="00FD0B6B" w:rsidP="00FD0B6B">
      <w:pPr>
        <w:pStyle w:val="Heading3"/>
        <w:rPr>
          <w:ins w:id="53" w:author="Musavi, Hamid [USA]" w:date="2017-10-06T09:44:00Z"/>
        </w:rPr>
        <w:pPrChange w:id="54" w:author="Musavi, Hamid [USA]" w:date="2017-10-06T09:42:00Z">
          <w:pPr/>
        </w:pPrChange>
      </w:pPr>
      <w:ins w:id="55" w:author="Musavi, Hamid [USA]" w:date="2017-10-06T09:42:00Z">
        <w:r>
          <w:t xml:space="preserve">Inbound </w:t>
        </w:r>
      </w:ins>
      <w:ins w:id="56" w:author="Musavi, Hamid [USA]" w:date="2017-10-06T09:43:00Z">
        <w:r>
          <w:t xml:space="preserve">BSM - </w:t>
        </w:r>
      </w:ins>
      <w:ins w:id="57" w:author="Musavi, Hamid [USA]" w:date="2017-10-06T09:42:00Z">
        <w:r>
          <w:t>Binary File Processing</w:t>
        </w:r>
      </w:ins>
    </w:p>
    <w:p w14:paraId="7293959B" w14:textId="2BF6A533" w:rsidR="00FD0B6B" w:rsidRDefault="00220910" w:rsidP="00220910">
      <w:pPr>
        <w:pStyle w:val="Heading4"/>
        <w:rPr>
          <w:ins w:id="58" w:author="Musavi, Hamid [USA]" w:date="2017-10-06T11:28:00Z"/>
        </w:rPr>
        <w:pPrChange w:id="59" w:author="Musavi, Hamid [USA]" w:date="2017-10-06T11:28:00Z">
          <w:pPr/>
        </w:pPrChange>
      </w:pPr>
      <w:proofErr w:type="spellStart"/>
      <w:ins w:id="60" w:author="Musavi, Hamid [USA]" w:date="2017-10-06T11:28:00Z">
        <w:r w:rsidRPr="00220910">
          <w:lastRenderedPageBreak/>
          <w:t>bsmLogDuringEvent</w:t>
        </w:r>
        <w:proofErr w:type="spellEnd"/>
      </w:ins>
    </w:p>
    <w:p w14:paraId="5A876E92" w14:textId="77777777" w:rsidR="00DF25AB" w:rsidRDefault="00DF25AB" w:rsidP="00DF25AB">
      <w:pPr>
        <w:numPr>
          <w:ilvl w:val="0"/>
          <w:numId w:val="64"/>
        </w:numPr>
        <w:spacing w:before="0" w:after="0" w:line="240" w:lineRule="auto"/>
        <w:rPr>
          <w:ins w:id="61" w:author="Musavi, Hamid [USA]" w:date="2017-10-06T11:44:00Z"/>
          <w:rFonts w:eastAsia="Times New Roman"/>
        </w:rPr>
      </w:pPr>
      <w:ins w:id="62" w:author="Musavi, Hamid [USA]" w:date="2017-10-06T11:44:00Z">
        <w:r>
          <w:rPr>
            <w:rFonts w:eastAsia="Times New Roman"/>
          </w:rPr>
          <w:t xml:space="preserve">BSMs for event (10 seconds before, event, 10 seconds after all at 10 Hz) (purge first) </w:t>
        </w:r>
      </w:ins>
    </w:p>
    <w:p w14:paraId="18A9CCC1" w14:textId="77777777" w:rsidR="00DF25AB" w:rsidRDefault="00DF25AB" w:rsidP="00DF25AB">
      <w:pPr>
        <w:numPr>
          <w:ilvl w:val="1"/>
          <w:numId w:val="64"/>
        </w:numPr>
        <w:spacing w:before="0" w:after="0" w:line="240" w:lineRule="auto"/>
        <w:rPr>
          <w:ins w:id="63" w:author="Musavi, Hamid [USA]" w:date="2017-10-06T11:44:00Z"/>
          <w:rFonts w:eastAsia="Times New Roman"/>
        </w:rPr>
      </w:pPr>
      <w:ins w:id="64" w:author="Musavi, Hamid [USA]" w:date="2017-10-06T11:44:00Z">
        <w:r>
          <w:rPr>
            <w:rFonts w:eastAsia="Times New Roman"/>
          </w:rPr>
          <w:t>Driver alert</w:t>
        </w:r>
      </w:ins>
    </w:p>
    <w:p w14:paraId="4520C94D" w14:textId="77777777" w:rsidR="00DF25AB" w:rsidRDefault="00DF25AB" w:rsidP="00DF25AB">
      <w:pPr>
        <w:numPr>
          <w:ilvl w:val="1"/>
          <w:numId w:val="64"/>
        </w:numPr>
        <w:spacing w:before="0" w:after="0" w:line="240" w:lineRule="auto"/>
        <w:rPr>
          <w:ins w:id="65" w:author="Musavi, Hamid [USA]" w:date="2017-10-06T11:44:00Z"/>
          <w:rFonts w:eastAsia="Times New Roman"/>
        </w:rPr>
      </w:pPr>
      <w:ins w:id="66" w:author="Musavi, Hamid [USA]" w:date="2017-10-06T11:44:00Z">
        <w:r>
          <w:rPr>
            <w:rFonts w:eastAsia="Times New Roman"/>
          </w:rPr>
          <w:t>Received BSMs from remote vehicle(s), also record host vehicle BSMs</w:t>
        </w:r>
      </w:ins>
    </w:p>
    <w:p w14:paraId="15D769DD" w14:textId="77777777" w:rsidR="00DF25AB" w:rsidRDefault="00DF25AB" w:rsidP="00DF25AB">
      <w:pPr>
        <w:numPr>
          <w:ilvl w:val="1"/>
          <w:numId w:val="64"/>
        </w:numPr>
        <w:spacing w:before="0" w:after="0" w:line="240" w:lineRule="auto"/>
        <w:rPr>
          <w:ins w:id="67" w:author="Musavi, Hamid [USA]" w:date="2017-10-06T11:44:00Z"/>
          <w:rFonts w:eastAsia="Times New Roman"/>
        </w:rPr>
      </w:pPr>
      <w:ins w:id="68" w:author="Musavi, Hamid [USA]" w:date="2017-10-06T11:44:00Z">
        <w:r>
          <w:rPr>
            <w:rFonts w:eastAsia="Times New Roman"/>
          </w:rPr>
          <w:t>If event is longer than 1-minute drop to 1 Hz for host and remove vehicles</w:t>
        </w:r>
      </w:ins>
    </w:p>
    <w:p w14:paraId="0405036E" w14:textId="77777777" w:rsidR="00DF25AB" w:rsidRDefault="00DF25AB" w:rsidP="00DF25AB">
      <w:pPr>
        <w:numPr>
          <w:ilvl w:val="1"/>
          <w:numId w:val="64"/>
        </w:numPr>
        <w:spacing w:before="0" w:after="0" w:line="240" w:lineRule="auto"/>
        <w:rPr>
          <w:ins w:id="69" w:author="Musavi, Hamid [USA]" w:date="2017-10-06T11:44:00Z"/>
          <w:rFonts w:eastAsia="Times New Roman"/>
        </w:rPr>
      </w:pPr>
      <w:ins w:id="70" w:author="Musavi, Hamid [USA]" w:date="2017-10-06T11:44:00Z">
        <w:r>
          <w:rPr>
            <w:rFonts w:eastAsia="Times New Roman"/>
          </w:rPr>
          <w:t>Add time to each record for all BSMs (from 1609.2 header)</w:t>
        </w:r>
      </w:ins>
    </w:p>
    <w:p w14:paraId="302C597D" w14:textId="14BE1514" w:rsidR="00220910" w:rsidRDefault="00220910" w:rsidP="00DF25AB">
      <w:pPr>
        <w:rPr>
          <w:ins w:id="71" w:author="Musavi, Hamid [USA]" w:date="2017-10-06T11:28:00Z"/>
        </w:rPr>
      </w:pPr>
    </w:p>
    <w:p w14:paraId="0AD93A71" w14:textId="5E5684D4" w:rsidR="00220910" w:rsidRDefault="00DF25AB" w:rsidP="00DF25AB">
      <w:pPr>
        <w:pStyle w:val="Heading4"/>
        <w:rPr>
          <w:ins w:id="72" w:author="Musavi, Hamid [USA]" w:date="2017-10-06T11:43:00Z"/>
        </w:rPr>
        <w:pPrChange w:id="73" w:author="Musavi, Hamid [USA]" w:date="2017-10-06T11:41:00Z">
          <w:pPr/>
        </w:pPrChange>
      </w:pPr>
      <w:proofErr w:type="spellStart"/>
      <w:ins w:id="74" w:author="Musavi, Hamid [USA]" w:date="2017-10-06T11:41:00Z">
        <w:r w:rsidRPr="00DF25AB">
          <w:t>bsmTx</w:t>
        </w:r>
      </w:ins>
      <w:proofErr w:type="spellEnd"/>
    </w:p>
    <w:p w14:paraId="6CF61D54" w14:textId="77777777" w:rsidR="00DF25AB" w:rsidRDefault="00DF25AB" w:rsidP="00DF25AB">
      <w:pPr>
        <w:numPr>
          <w:ilvl w:val="0"/>
          <w:numId w:val="64"/>
        </w:numPr>
        <w:spacing w:before="0" w:after="0" w:line="240" w:lineRule="auto"/>
        <w:rPr>
          <w:ins w:id="75" w:author="Musavi, Hamid [USA]" w:date="2017-10-06T11:45:00Z"/>
          <w:rFonts w:eastAsia="Times New Roman"/>
        </w:rPr>
      </w:pPr>
      <w:ins w:id="76" w:author="Musavi, Hamid [USA]" w:date="2017-10-06T11:45:00Z">
        <w:r>
          <w:rPr>
            <w:rFonts w:eastAsia="Times New Roman"/>
          </w:rPr>
          <w:t xml:space="preserve">BSM once every 30 seconds (purge second) </w:t>
        </w:r>
      </w:ins>
    </w:p>
    <w:p w14:paraId="38D005DE" w14:textId="77777777" w:rsidR="00DF25AB" w:rsidRDefault="00DF25AB" w:rsidP="00DF25AB">
      <w:pPr>
        <w:numPr>
          <w:ilvl w:val="1"/>
          <w:numId w:val="64"/>
        </w:numPr>
        <w:spacing w:before="0" w:after="0" w:line="240" w:lineRule="auto"/>
        <w:rPr>
          <w:ins w:id="77" w:author="Musavi, Hamid [USA]" w:date="2017-10-06T11:45:00Z"/>
          <w:rFonts w:eastAsia="Times New Roman"/>
        </w:rPr>
      </w:pPr>
      <w:ins w:id="78" w:author="Musavi, Hamid [USA]" w:date="2017-10-06T11:45:00Z">
        <w:r>
          <w:rPr>
            <w:rFonts w:eastAsia="Times New Roman"/>
          </w:rPr>
          <w:t>Add time to each record for all BSMs (from 1609.2 header)</w:t>
        </w:r>
      </w:ins>
    </w:p>
    <w:p w14:paraId="38329939" w14:textId="77777777" w:rsidR="00DF25AB" w:rsidRPr="00DF25AB" w:rsidRDefault="00DF25AB" w:rsidP="00DF25AB">
      <w:pPr>
        <w:rPr>
          <w:ins w:id="79" w:author="Musavi, Hamid [USA]" w:date="2017-10-06T11:41:00Z"/>
        </w:rPr>
        <w:pPrChange w:id="80" w:author="Musavi, Hamid [USA]" w:date="2017-10-06T11:43:00Z">
          <w:pPr/>
        </w:pPrChange>
      </w:pPr>
    </w:p>
    <w:p w14:paraId="167F5BE1" w14:textId="77777777" w:rsidR="00DF25AB" w:rsidRDefault="00DF25AB" w:rsidP="00DF25AB">
      <w:pPr>
        <w:pStyle w:val="Heading4"/>
        <w:rPr>
          <w:ins w:id="81" w:author="Musavi, Hamid [USA]" w:date="2017-10-06T11:43:00Z"/>
        </w:rPr>
      </w:pPr>
      <w:proofErr w:type="spellStart"/>
      <w:ins w:id="82" w:author="Musavi, Hamid [USA]" w:date="2017-10-06T11:43:00Z">
        <w:r w:rsidRPr="00220910">
          <w:t>rxMsg</w:t>
        </w:r>
        <w:proofErr w:type="spellEnd"/>
      </w:ins>
    </w:p>
    <w:p w14:paraId="2AC50D50" w14:textId="77777777" w:rsidR="00DF25AB" w:rsidRDefault="00DF25AB" w:rsidP="00DF25AB">
      <w:pPr>
        <w:numPr>
          <w:ilvl w:val="0"/>
          <w:numId w:val="64"/>
        </w:numPr>
        <w:spacing w:before="0" w:after="0" w:line="240" w:lineRule="auto"/>
        <w:rPr>
          <w:ins w:id="83" w:author="Musavi, Hamid [USA]" w:date="2017-10-06T11:45:00Z"/>
          <w:rFonts w:eastAsia="Times New Roman"/>
        </w:rPr>
      </w:pPr>
      <w:ins w:id="84" w:author="Musavi, Hamid [USA]" w:date="2017-10-06T11:45:00Z">
        <w:r>
          <w:rPr>
            <w:rFonts w:eastAsia="Times New Roman"/>
          </w:rPr>
          <w:t xml:space="preserve">Received messages (purge third) </w:t>
        </w:r>
      </w:ins>
    </w:p>
    <w:p w14:paraId="649C8DA7" w14:textId="77777777" w:rsidR="00DF25AB" w:rsidRDefault="00DF25AB" w:rsidP="00DF25AB">
      <w:pPr>
        <w:numPr>
          <w:ilvl w:val="1"/>
          <w:numId w:val="64"/>
        </w:numPr>
        <w:spacing w:before="0" w:after="0" w:line="240" w:lineRule="auto"/>
        <w:rPr>
          <w:ins w:id="85" w:author="Musavi, Hamid [USA]" w:date="2017-10-06T11:45:00Z"/>
          <w:rFonts w:eastAsia="Times New Roman"/>
        </w:rPr>
      </w:pPr>
      <w:ins w:id="86" w:author="Musavi, Hamid [USA]" w:date="2017-10-06T11:45:00Z">
        <w:r>
          <w:rPr>
            <w:rFonts w:eastAsia="Times New Roman"/>
          </w:rPr>
          <w:t>TIMs from RSU and Satellite, message, location, method of reception (Sat/RSU) and time, only log messages within 20-mile radius and only log first time message is received</w:t>
        </w:r>
      </w:ins>
    </w:p>
    <w:p w14:paraId="190BD0BE" w14:textId="2F607AA4" w:rsidR="00DF25AB" w:rsidRDefault="00DF25AB" w:rsidP="00DF25AB">
      <w:pPr>
        <w:rPr>
          <w:ins w:id="87" w:author="Musavi, Hamid [USA]" w:date="2017-10-06T11:41:00Z"/>
        </w:rPr>
      </w:pPr>
    </w:p>
    <w:p w14:paraId="767B4307" w14:textId="012B00E5" w:rsidR="00DF25AB" w:rsidRDefault="00DF25AB" w:rsidP="00DF25AB">
      <w:pPr>
        <w:pStyle w:val="Heading4"/>
        <w:rPr>
          <w:ins w:id="88" w:author="Musavi, Hamid [USA]" w:date="2017-10-06T11:42:00Z"/>
        </w:rPr>
        <w:pPrChange w:id="89" w:author="Musavi, Hamid [USA]" w:date="2017-10-06T11:42:00Z">
          <w:pPr/>
        </w:pPrChange>
      </w:pPr>
      <w:proofErr w:type="spellStart"/>
      <w:ins w:id="90" w:author="Musavi, Hamid [USA]" w:date="2017-10-06T11:42:00Z">
        <w:r w:rsidRPr="00DF25AB">
          <w:t>dnMsg</w:t>
        </w:r>
        <w:proofErr w:type="spellEnd"/>
      </w:ins>
    </w:p>
    <w:p w14:paraId="5CDFECDB" w14:textId="77777777" w:rsidR="00DF25AB" w:rsidRDefault="00DF25AB" w:rsidP="00DF25AB">
      <w:pPr>
        <w:numPr>
          <w:ilvl w:val="0"/>
          <w:numId w:val="64"/>
        </w:numPr>
        <w:spacing w:before="0" w:after="0" w:line="240" w:lineRule="auto"/>
        <w:rPr>
          <w:ins w:id="91" w:author="Musavi, Hamid [USA]" w:date="2017-10-06T11:45:00Z"/>
          <w:rFonts w:eastAsia="Times New Roman"/>
        </w:rPr>
      </w:pPr>
      <w:ins w:id="92" w:author="Musavi, Hamid [USA]" w:date="2017-10-06T11:45:00Z">
        <w:r>
          <w:rPr>
            <w:rFonts w:eastAsia="Times New Roman"/>
          </w:rPr>
          <w:t xml:space="preserve">DNM (purge eight) </w:t>
        </w:r>
      </w:ins>
    </w:p>
    <w:p w14:paraId="158E7929" w14:textId="77777777" w:rsidR="00DF25AB" w:rsidRDefault="00DF25AB" w:rsidP="00DF25AB">
      <w:pPr>
        <w:numPr>
          <w:ilvl w:val="1"/>
          <w:numId w:val="64"/>
        </w:numPr>
        <w:spacing w:before="0" w:after="0" w:line="240" w:lineRule="auto"/>
        <w:rPr>
          <w:ins w:id="93" w:author="Musavi, Hamid [USA]" w:date="2017-10-06T11:45:00Z"/>
          <w:rFonts w:eastAsia="Times New Roman"/>
        </w:rPr>
      </w:pPr>
      <w:ins w:id="94" w:author="Musavi, Hamid [USA]" w:date="2017-10-06T11:45:00Z">
        <w:r>
          <w:rPr>
            <w:rFonts w:eastAsia="Times New Roman"/>
          </w:rPr>
          <w:t>Location, time, DNM (log first unique DNM for Distressed vehicle and for each relay/received vehicle)</w:t>
        </w:r>
      </w:ins>
    </w:p>
    <w:p w14:paraId="15CAC714" w14:textId="77777777" w:rsidR="00DF25AB" w:rsidRDefault="00DF25AB" w:rsidP="00DF25AB">
      <w:pPr>
        <w:numPr>
          <w:ilvl w:val="1"/>
          <w:numId w:val="64"/>
        </w:numPr>
        <w:spacing w:before="0" w:after="0" w:line="240" w:lineRule="auto"/>
        <w:rPr>
          <w:ins w:id="95" w:author="Musavi, Hamid [USA]" w:date="2017-10-06T11:45:00Z"/>
          <w:rFonts w:eastAsia="Times New Roman"/>
        </w:rPr>
      </w:pPr>
      <w:ins w:id="96" w:author="Musavi, Hamid [USA]" w:date="2017-10-06T11:45:00Z">
        <w:r>
          <w:rPr>
            <w:rFonts w:eastAsia="Times New Roman"/>
          </w:rPr>
          <w:t>Top priority for sending this log</w:t>
        </w:r>
      </w:ins>
    </w:p>
    <w:p w14:paraId="69CDF3F5" w14:textId="4B964EBB" w:rsidR="00DF25AB" w:rsidRDefault="00DF25AB" w:rsidP="00DF25AB">
      <w:pPr>
        <w:rPr>
          <w:ins w:id="97" w:author="Musavi, Hamid [USA]" w:date="2017-10-06T11:42:00Z"/>
        </w:rPr>
        <w:pPrChange w:id="98" w:author="Musavi, Hamid [USA]" w:date="2017-10-06T11:42:00Z">
          <w:pPr/>
        </w:pPrChange>
      </w:pPr>
    </w:p>
    <w:p w14:paraId="36FBDE2A" w14:textId="780BFD61" w:rsidR="00DF25AB" w:rsidRDefault="00DF25AB" w:rsidP="00DF25AB">
      <w:pPr>
        <w:pStyle w:val="Heading4"/>
        <w:rPr>
          <w:ins w:id="99" w:author="Musavi, Hamid [USA]" w:date="2017-10-06T11:42:00Z"/>
        </w:rPr>
        <w:pPrChange w:id="100" w:author="Musavi, Hamid [USA]" w:date="2017-10-06T11:42:00Z">
          <w:pPr/>
        </w:pPrChange>
      </w:pPr>
      <w:proofErr w:type="spellStart"/>
      <w:ins w:id="101" w:author="Musavi, Hamid [USA]" w:date="2017-10-06T11:42:00Z">
        <w:r w:rsidRPr="00DF25AB">
          <w:t>driverAlert</w:t>
        </w:r>
        <w:proofErr w:type="spellEnd"/>
      </w:ins>
    </w:p>
    <w:p w14:paraId="2C492CC7" w14:textId="77777777" w:rsidR="00DF25AB" w:rsidRDefault="00DF25AB" w:rsidP="00DF25AB">
      <w:pPr>
        <w:numPr>
          <w:ilvl w:val="0"/>
          <w:numId w:val="64"/>
        </w:numPr>
        <w:spacing w:before="0" w:after="0" w:line="240" w:lineRule="auto"/>
        <w:rPr>
          <w:ins w:id="102" w:author="Musavi, Hamid [USA]" w:date="2017-10-06T11:45:00Z"/>
          <w:rFonts w:eastAsia="Times New Roman"/>
        </w:rPr>
      </w:pPr>
      <w:ins w:id="103" w:author="Musavi, Hamid [USA]" w:date="2017-10-06T11:45:00Z">
        <w:r>
          <w:rPr>
            <w:rFonts w:eastAsia="Times New Roman"/>
          </w:rPr>
          <w:t xml:space="preserve">We have a log for driver’s alerts, it will need to flag alerts that were not given because of a higher priority alert (purge ninth) </w:t>
        </w:r>
      </w:ins>
    </w:p>
    <w:p w14:paraId="0E47A00B" w14:textId="77777777" w:rsidR="00DF25AB" w:rsidRDefault="00DF25AB" w:rsidP="00DF25AB">
      <w:pPr>
        <w:numPr>
          <w:ilvl w:val="1"/>
          <w:numId w:val="64"/>
        </w:numPr>
        <w:spacing w:before="0" w:after="0" w:line="240" w:lineRule="auto"/>
        <w:rPr>
          <w:ins w:id="104" w:author="Musavi, Hamid [USA]" w:date="2017-10-06T11:45:00Z"/>
          <w:rFonts w:eastAsia="Times New Roman"/>
        </w:rPr>
      </w:pPr>
      <w:ins w:id="105" w:author="Musavi, Hamid [USA]" w:date="2017-10-06T11:45:00Z">
        <w:r>
          <w:rPr>
            <w:rFonts w:eastAsia="Times New Roman"/>
          </w:rPr>
          <w:t>Location, time, alert (FCW, TIM, not DNM)</w:t>
        </w:r>
      </w:ins>
    </w:p>
    <w:p w14:paraId="7F045B83" w14:textId="0D8C6563" w:rsidR="00DF25AB" w:rsidRDefault="00DF25AB" w:rsidP="00DF25AB">
      <w:pPr>
        <w:rPr>
          <w:ins w:id="106" w:author="Musavi, Hamid [USA]" w:date="2017-10-06T11:42:00Z"/>
        </w:rPr>
        <w:pPrChange w:id="107" w:author="Musavi, Hamid [USA]" w:date="2017-10-06T11:42:00Z">
          <w:pPr/>
        </w:pPrChange>
      </w:pPr>
    </w:p>
    <w:p w14:paraId="5E1A3FD5" w14:textId="7E9B2569" w:rsidR="00DF25AB" w:rsidRDefault="00DF25AB" w:rsidP="00DF25AB">
      <w:pPr>
        <w:pStyle w:val="Heading4"/>
        <w:rPr>
          <w:ins w:id="108" w:author="Musavi, Hamid [USA]" w:date="2017-10-06T11:42:00Z"/>
        </w:rPr>
        <w:pPrChange w:id="109" w:author="Musavi, Hamid [USA]" w:date="2017-10-06T11:42:00Z">
          <w:pPr/>
        </w:pPrChange>
      </w:pPr>
      <w:proofErr w:type="spellStart"/>
      <w:ins w:id="110" w:author="Musavi, Hamid [USA]" w:date="2017-10-06T11:42:00Z">
        <w:r w:rsidRPr="00DF25AB">
          <w:t>environmentMsg</w:t>
        </w:r>
        <w:proofErr w:type="spellEnd"/>
      </w:ins>
    </w:p>
    <w:p w14:paraId="48F8EE1D" w14:textId="77777777" w:rsidR="00DF25AB" w:rsidRDefault="00DF25AB" w:rsidP="00DF25AB">
      <w:pPr>
        <w:numPr>
          <w:ilvl w:val="0"/>
          <w:numId w:val="64"/>
        </w:numPr>
        <w:spacing w:before="0" w:after="0" w:line="240" w:lineRule="auto"/>
        <w:rPr>
          <w:ins w:id="111" w:author="Musavi, Hamid [USA]" w:date="2017-10-06T11:46:00Z"/>
          <w:rFonts w:eastAsia="Times New Roman"/>
        </w:rPr>
      </w:pPr>
      <w:ins w:id="112" w:author="Musavi, Hamid [USA]" w:date="2017-10-06T11:46:00Z">
        <w:r>
          <w:rPr>
            <w:rFonts w:eastAsia="Times New Roman"/>
          </w:rPr>
          <w:t xml:space="preserve">Environmental Log (purge seventh) </w:t>
        </w:r>
      </w:ins>
    </w:p>
    <w:p w14:paraId="10D3BB69" w14:textId="77777777" w:rsidR="00DF25AB" w:rsidRDefault="00DF25AB" w:rsidP="00DF25AB">
      <w:pPr>
        <w:numPr>
          <w:ilvl w:val="1"/>
          <w:numId w:val="64"/>
        </w:numPr>
        <w:spacing w:before="0" w:after="0" w:line="240" w:lineRule="auto"/>
        <w:rPr>
          <w:ins w:id="113" w:author="Musavi, Hamid [USA]" w:date="2017-10-06T11:46:00Z"/>
          <w:rFonts w:eastAsia="Times New Roman"/>
        </w:rPr>
      </w:pPr>
      <w:ins w:id="114" w:author="Musavi, Hamid [USA]" w:date="2017-10-06T11:46:00Z">
        <w:r>
          <w:rPr>
            <w:rFonts w:eastAsia="Times New Roman"/>
          </w:rPr>
          <w:t>Location, time, environmental log</w:t>
        </w:r>
      </w:ins>
    </w:p>
    <w:p w14:paraId="25C95BB3" w14:textId="77777777" w:rsidR="00DF25AB" w:rsidRDefault="00DF25AB" w:rsidP="00DF25AB">
      <w:pPr>
        <w:numPr>
          <w:ilvl w:val="1"/>
          <w:numId w:val="64"/>
        </w:numPr>
        <w:spacing w:before="0" w:after="0" w:line="240" w:lineRule="auto"/>
        <w:rPr>
          <w:ins w:id="115" w:author="Musavi, Hamid [USA]" w:date="2017-10-06T11:46:00Z"/>
          <w:rFonts w:eastAsia="Times New Roman"/>
        </w:rPr>
      </w:pPr>
      <w:ins w:id="116" w:author="Musavi, Hamid [USA]" w:date="2017-10-06T11:46:00Z">
        <w:r>
          <w:rPr>
            <w:rFonts w:eastAsia="Times New Roman"/>
          </w:rPr>
          <w:t>Second priority for sending this log</w:t>
        </w:r>
      </w:ins>
    </w:p>
    <w:p w14:paraId="20F7191E" w14:textId="67378C77" w:rsidR="00DF25AB" w:rsidRDefault="00DF25AB" w:rsidP="00DF25AB">
      <w:pPr>
        <w:rPr>
          <w:ins w:id="117" w:author="Musavi, Hamid [USA]" w:date="2017-10-06T11:42:00Z"/>
        </w:rPr>
        <w:pPrChange w:id="118" w:author="Musavi, Hamid [USA]" w:date="2017-10-06T11:42:00Z">
          <w:pPr/>
        </w:pPrChange>
      </w:pPr>
    </w:p>
    <w:p w14:paraId="59149B8D" w14:textId="07931AC1" w:rsidR="00DF25AB" w:rsidRDefault="00DF25AB" w:rsidP="00DF25AB">
      <w:pPr>
        <w:pStyle w:val="Heading4"/>
        <w:rPr>
          <w:ins w:id="119" w:author="Musavi, Hamid [USA]" w:date="2017-10-06T11:42:00Z"/>
        </w:rPr>
        <w:pPrChange w:id="120" w:author="Musavi, Hamid [USA]" w:date="2017-10-06T11:42:00Z">
          <w:pPr/>
        </w:pPrChange>
      </w:pPr>
      <w:proofErr w:type="spellStart"/>
      <w:ins w:id="121" w:author="Musavi, Hamid [USA]" w:date="2017-10-06T11:42:00Z">
        <w:r w:rsidRPr="00DF25AB">
          <w:t>scms</w:t>
        </w:r>
        <w:proofErr w:type="spellEnd"/>
      </w:ins>
    </w:p>
    <w:p w14:paraId="5D98A099" w14:textId="77777777" w:rsidR="00DF25AB" w:rsidRDefault="00DF25AB" w:rsidP="00DF25AB">
      <w:pPr>
        <w:numPr>
          <w:ilvl w:val="0"/>
          <w:numId w:val="64"/>
        </w:numPr>
        <w:spacing w:before="0" w:after="0" w:line="240" w:lineRule="auto"/>
        <w:rPr>
          <w:ins w:id="122" w:author="Musavi, Hamid [USA]" w:date="2017-10-06T11:46:00Z"/>
          <w:rFonts w:eastAsia="Times New Roman"/>
        </w:rPr>
      </w:pPr>
      <w:ins w:id="123" w:author="Musavi, Hamid [USA]" w:date="2017-10-06T11:46:00Z">
        <w:r>
          <w:rPr>
            <w:rFonts w:eastAsia="Times New Roman"/>
          </w:rPr>
          <w:t xml:space="preserve">SCMS (purge fifth) </w:t>
        </w:r>
      </w:ins>
    </w:p>
    <w:p w14:paraId="4355EE9D" w14:textId="77777777" w:rsidR="00DF25AB" w:rsidRDefault="00DF25AB" w:rsidP="00DF25AB">
      <w:pPr>
        <w:numPr>
          <w:ilvl w:val="1"/>
          <w:numId w:val="64"/>
        </w:numPr>
        <w:spacing w:before="0" w:after="0" w:line="240" w:lineRule="auto"/>
        <w:rPr>
          <w:ins w:id="124" w:author="Musavi, Hamid [USA]" w:date="2017-10-06T11:46:00Z"/>
          <w:rFonts w:eastAsia="Times New Roman"/>
        </w:rPr>
      </w:pPr>
      <w:ins w:id="125" w:author="Musavi, Hamid [USA]" w:date="2017-10-06T11:46:00Z">
        <w:r>
          <w:rPr>
            <w:rFonts w:eastAsia="Times New Roman"/>
          </w:rPr>
          <w:t>Log connections to SCMS</w:t>
        </w:r>
      </w:ins>
    </w:p>
    <w:p w14:paraId="3175FFC2" w14:textId="6B1AF729" w:rsidR="00DF25AB" w:rsidRDefault="00DF25AB" w:rsidP="00DF25AB">
      <w:pPr>
        <w:rPr>
          <w:ins w:id="126" w:author="Musavi, Hamid [USA]" w:date="2017-10-06T11:42:00Z"/>
        </w:rPr>
        <w:pPrChange w:id="127" w:author="Musavi, Hamid [USA]" w:date="2017-10-06T11:42:00Z">
          <w:pPr/>
        </w:pPrChange>
      </w:pPr>
    </w:p>
    <w:p w14:paraId="0488DEAD" w14:textId="4EDECF41" w:rsidR="00DF25AB" w:rsidRDefault="00DF25AB" w:rsidP="00DF25AB">
      <w:pPr>
        <w:pStyle w:val="Heading4"/>
        <w:rPr>
          <w:ins w:id="128" w:author="Musavi, Hamid [USA]" w:date="2017-10-06T11:42:00Z"/>
        </w:rPr>
        <w:pPrChange w:id="129" w:author="Musavi, Hamid [USA]" w:date="2017-10-06T11:42:00Z">
          <w:pPr/>
        </w:pPrChange>
      </w:pPr>
      <w:proofErr w:type="spellStart"/>
      <w:ins w:id="130" w:author="Musavi, Hamid [USA]" w:date="2017-10-06T11:42:00Z">
        <w:r w:rsidRPr="00DF25AB">
          <w:t>systemLog</w:t>
        </w:r>
        <w:proofErr w:type="spellEnd"/>
      </w:ins>
    </w:p>
    <w:p w14:paraId="65130A0F" w14:textId="77777777" w:rsidR="00DF25AB" w:rsidRDefault="00DF25AB" w:rsidP="00DF25AB">
      <w:pPr>
        <w:numPr>
          <w:ilvl w:val="0"/>
          <w:numId w:val="64"/>
        </w:numPr>
        <w:spacing w:before="0" w:after="0" w:line="240" w:lineRule="auto"/>
        <w:rPr>
          <w:ins w:id="131" w:author="Musavi, Hamid [USA]" w:date="2017-10-06T11:46:00Z"/>
          <w:rFonts w:eastAsia="Times New Roman"/>
        </w:rPr>
      </w:pPr>
      <w:ins w:id="132" w:author="Musavi, Hamid [USA]" w:date="2017-10-06T11:46:00Z">
        <w:r>
          <w:rPr>
            <w:rFonts w:eastAsia="Times New Roman"/>
          </w:rPr>
          <w:t xml:space="preserve">System log (very PII sensitive, just for internal use and will have to be locked down and encrypted, may want to exclude collection of this once the pilot is working well) (purge sixth) </w:t>
        </w:r>
      </w:ins>
    </w:p>
    <w:p w14:paraId="2675BBE4" w14:textId="77777777" w:rsidR="00DF25AB" w:rsidRDefault="00DF25AB" w:rsidP="00DF25AB">
      <w:pPr>
        <w:numPr>
          <w:ilvl w:val="1"/>
          <w:numId w:val="64"/>
        </w:numPr>
        <w:spacing w:before="0" w:after="0" w:line="240" w:lineRule="auto"/>
        <w:rPr>
          <w:ins w:id="133" w:author="Musavi, Hamid [USA]" w:date="2017-10-06T11:46:00Z"/>
          <w:rFonts w:eastAsia="Times New Roman"/>
        </w:rPr>
      </w:pPr>
      <w:ins w:id="134" w:author="Musavi, Hamid [USA]" w:date="2017-10-06T11:46:00Z">
        <w:r>
          <w:rPr>
            <w:rFonts w:eastAsia="Times New Roman"/>
          </w:rPr>
          <w:t>Boot and shutdown location/time</w:t>
        </w:r>
      </w:ins>
    </w:p>
    <w:p w14:paraId="3C390B00" w14:textId="77777777" w:rsidR="00DF25AB" w:rsidRPr="00DF25AB" w:rsidRDefault="00DF25AB" w:rsidP="00F01CA6">
      <w:pPr>
        <w:numPr>
          <w:ilvl w:val="1"/>
          <w:numId w:val="64"/>
        </w:numPr>
        <w:spacing w:before="0" w:after="0" w:line="240" w:lineRule="auto"/>
        <w:rPr>
          <w:ins w:id="135" w:author="Musavi, Hamid [USA]" w:date="2017-10-06T11:46:00Z"/>
          <w:rPrChange w:id="136" w:author="Musavi, Hamid [USA]" w:date="2017-10-06T11:46:00Z">
            <w:rPr>
              <w:ins w:id="137" w:author="Musavi, Hamid [USA]" w:date="2017-10-06T11:46:00Z"/>
              <w:rFonts w:eastAsia="Times New Roman"/>
            </w:rPr>
          </w:rPrChange>
        </w:rPr>
        <w:pPrChange w:id="138" w:author="Musavi, Hamid [USA]" w:date="2017-10-06T11:42:00Z">
          <w:pPr/>
        </w:pPrChange>
      </w:pPr>
      <w:ins w:id="139" w:author="Musavi, Hamid [USA]" w:date="2017-10-06T11:46:00Z">
        <w:r w:rsidRPr="00DF25AB">
          <w:rPr>
            <w:rFonts w:eastAsia="Times New Roman"/>
            <w:rPrChange w:id="140" w:author="Musavi, Hamid [USA]" w:date="2017-10-06T11:46:00Z">
              <w:rPr>
                <w:rFonts w:eastAsia="Times New Roman"/>
              </w:rPr>
            </w:rPrChange>
          </w:rPr>
          <w:t>Application errors and re-starts</w:t>
        </w:r>
      </w:ins>
    </w:p>
    <w:p w14:paraId="54C1D88A" w14:textId="440CDAF7" w:rsidR="00DF25AB" w:rsidRDefault="00DF25AB" w:rsidP="00F01CA6">
      <w:pPr>
        <w:numPr>
          <w:ilvl w:val="1"/>
          <w:numId w:val="64"/>
        </w:numPr>
        <w:spacing w:before="0" w:after="0" w:line="240" w:lineRule="auto"/>
        <w:rPr>
          <w:ins w:id="141" w:author="Musavi, Hamid [USA]" w:date="2017-10-06T11:42:00Z"/>
        </w:rPr>
        <w:pPrChange w:id="142" w:author="Musavi, Hamid [USA]" w:date="2017-10-06T11:42:00Z">
          <w:pPr/>
        </w:pPrChange>
      </w:pPr>
      <w:ins w:id="143" w:author="Musavi, Hamid [USA]" w:date="2017-10-06T11:46:00Z">
        <w:r w:rsidRPr="00DF25AB">
          <w:rPr>
            <w:rFonts w:eastAsia="Times New Roman"/>
            <w:rPrChange w:id="144" w:author="Musavi, Hamid [USA]" w:date="2017-10-06T11:46:00Z">
              <w:rPr>
                <w:rFonts w:eastAsia="Times New Roman"/>
              </w:rPr>
            </w:rPrChange>
          </w:rPr>
          <w:t>OBU unique identifier</w:t>
        </w:r>
      </w:ins>
    </w:p>
    <w:p w14:paraId="6BF8F678" w14:textId="5A915822" w:rsidR="00DF25AB" w:rsidRDefault="00DF25AB" w:rsidP="00DF25AB">
      <w:pPr>
        <w:pStyle w:val="Heading4"/>
        <w:rPr>
          <w:ins w:id="145" w:author="Musavi, Hamid [USA]" w:date="2017-10-06T11:42:00Z"/>
        </w:rPr>
        <w:pPrChange w:id="146" w:author="Musavi, Hamid [USA]" w:date="2017-10-06T11:42:00Z">
          <w:pPr/>
        </w:pPrChange>
      </w:pPr>
      <w:ins w:id="147" w:author="Musavi, Hamid [USA]" w:date="2017-10-06T11:42:00Z">
        <w:r w:rsidRPr="00DF25AB">
          <w:t>upgrades</w:t>
        </w:r>
      </w:ins>
    </w:p>
    <w:p w14:paraId="55F1C11F" w14:textId="77777777" w:rsidR="00DF25AB" w:rsidRDefault="00DF25AB" w:rsidP="00DF25AB">
      <w:pPr>
        <w:numPr>
          <w:ilvl w:val="0"/>
          <w:numId w:val="64"/>
        </w:numPr>
        <w:spacing w:before="0" w:after="0" w:line="240" w:lineRule="auto"/>
        <w:rPr>
          <w:ins w:id="148" w:author="Musavi, Hamid [USA]" w:date="2017-10-06T11:46:00Z"/>
          <w:rFonts w:eastAsia="Times New Roman"/>
        </w:rPr>
      </w:pPr>
      <w:ins w:id="149" w:author="Musavi, Hamid [USA]" w:date="2017-10-06T11:46:00Z">
        <w:r>
          <w:rPr>
            <w:rFonts w:eastAsia="Times New Roman"/>
          </w:rPr>
          <w:t xml:space="preserve">OBU upgrades (purge fourth) </w:t>
        </w:r>
      </w:ins>
    </w:p>
    <w:p w14:paraId="368A96B5" w14:textId="77777777" w:rsidR="00DF25AB" w:rsidRDefault="00DF25AB" w:rsidP="00DF25AB">
      <w:pPr>
        <w:numPr>
          <w:ilvl w:val="1"/>
          <w:numId w:val="64"/>
        </w:numPr>
        <w:spacing w:before="0" w:after="0" w:line="240" w:lineRule="auto"/>
        <w:rPr>
          <w:ins w:id="150" w:author="Musavi, Hamid [USA]" w:date="2017-10-06T11:46:00Z"/>
          <w:rFonts w:eastAsia="Times New Roman"/>
        </w:rPr>
      </w:pPr>
      <w:ins w:id="151" w:author="Musavi, Hamid [USA]" w:date="2017-10-06T11:46:00Z">
        <w:r>
          <w:rPr>
            <w:rFonts w:eastAsia="Times New Roman"/>
          </w:rPr>
          <w:t>Log success/fail of firmware updates</w:t>
        </w:r>
      </w:ins>
    </w:p>
    <w:p w14:paraId="7DC46C6D" w14:textId="77777777" w:rsidR="00DF25AB" w:rsidRDefault="00DF25AB" w:rsidP="00DF25AB">
      <w:pPr>
        <w:numPr>
          <w:ilvl w:val="1"/>
          <w:numId w:val="64"/>
        </w:numPr>
        <w:spacing w:before="0" w:after="0" w:line="240" w:lineRule="auto"/>
        <w:rPr>
          <w:ins w:id="152" w:author="Musavi, Hamid [USA]" w:date="2017-10-06T11:46:00Z"/>
          <w:rFonts w:eastAsia="Times New Roman"/>
        </w:rPr>
      </w:pPr>
      <w:ins w:id="153" w:author="Musavi, Hamid [USA]" w:date="2017-10-06T11:46:00Z">
        <w:r>
          <w:rPr>
            <w:rFonts w:eastAsia="Times New Roman"/>
          </w:rPr>
          <w:t>Log availability of firmware updates</w:t>
        </w:r>
      </w:ins>
    </w:p>
    <w:p w14:paraId="14EEEA58" w14:textId="7F3AD7AE" w:rsidR="00DF25AB" w:rsidRDefault="00DF25AB" w:rsidP="00DF25AB">
      <w:pPr>
        <w:rPr>
          <w:ins w:id="154" w:author="Musavi, Hamid [USA]" w:date="2017-10-06T11:42:00Z"/>
        </w:rPr>
        <w:pPrChange w:id="155" w:author="Musavi, Hamid [USA]" w:date="2017-10-06T11:42:00Z">
          <w:pPr/>
        </w:pPrChange>
      </w:pPr>
    </w:p>
    <w:p w14:paraId="0F7130D0" w14:textId="77777777" w:rsidR="00DF25AB" w:rsidRPr="00DF25AB" w:rsidRDefault="00DF25AB" w:rsidP="00DF25AB">
      <w:pPr>
        <w:rPr>
          <w:ins w:id="156" w:author="Musavi, Hamid [USA]" w:date="2017-10-06T09:42:00Z"/>
        </w:rPr>
        <w:pPrChange w:id="157" w:author="Musavi, Hamid [USA]" w:date="2017-10-06T11:42:00Z">
          <w:pPr/>
        </w:pPrChange>
      </w:pPr>
    </w:p>
    <w:p w14:paraId="4681D785" w14:textId="6FDED7A3" w:rsidR="00FD0B6B" w:rsidRDefault="00FD0B6B" w:rsidP="00FD0B6B">
      <w:pPr>
        <w:rPr>
          <w:ins w:id="158" w:author="Musavi, Hamid [USA]" w:date="2017-10-06T09:43:00Z"/>
        </w:rPr>
        <w:pPrChange w:id="159" w:author="Musavi, Hamid [USA]" w:date="2017-10-06T09:43:00Z">
          <w:pPr/>
        </w:pPrChange>
      </w:pPr>
    </w:p>
    <w:p w14:paraId="53036FEA" w14:textId="35A44446" w:rsidR="00FD0B6B" w:rsidRDefault="00FD0B6B" w:rsidP="00FD0B6B">
      <w:pPr>
        <w:pStyle w:val="Heading3"/>
        <w:rPr>
          <w:ins w:id="160" w:author="Musavi, Hamid [USA]" w:date="2017-10-06T11:47:00Z"/>
        </w:rPr>
        <w:pPrChange w:id="161" w:author="Musavi, Hamid [USA]" w:date="2017-10-06T09:43:00Z">
          <w:pPr/>
        </w:pPrChange>
      </w:pPr>
      <w:ins w:id="162" w:author="Musavi, Hamid [USA]" w:date="2017-10-06T09:43:00Z">
        <w:r>
          <w:t xml:space="preserve">Inbound </w:t>
        </w:r>
      </w:ins>
      <w:ins w:id="163" w:author="Musavi, Hamid [USA]" w:date="2017-10-06T09:44:00Z">
        <w:r>
          <w:t xml:space="preserve">BSM - </w:t>
        </w:r>
      </w:ins>
      <w:ins w:id="164" w:author="Musavi, Hamid [USA]" w:date="2017-10-06T09:43:00Z">
        <w:r>
          <w:t>Test File Processing</w:t>
        </w:r>
      </w:ins>
      <w:ins w:id="165" w:author="Musavi, Hamid [USA]" w:date="2017-10-06T09:44:00Z">
        <w:r>
          <w:t xml:space="preserve"> (HEX and JSON)</w:t>
        </w:r>
      </w:ins>
    </w:p>
    <w:p w14:paraId="79DC038C" w14:textId="138921AB" w:rsidR="00DF25AB" w:rsidRDefault="00DF25AB" w:rsidP="00DF25AB">
      <w:pPr>
        <w:rPr>
          <w:ins w:id="166" w:author="Musavi, Hamid [USA]" w:date="2017-10-06T11:47:00Z"/>
        </w:rPr>
        <w:pPrChange w:id="167" w:author="Musavi, Hamid [USA]" w:date="2017-10-06T11:47:00Z">
          <w:pPr/>
        </w:pPrChange>
      </w:pPr>
    </w:p>
    <w:p w14:paraId="0EDD5A6A" w14:textId="0FA7212A" w:rsidR="00DF25AB" w:rsidRDefault="00DF25AB" w:rsidP="00DF25AB">
      <w:pPr>
        <w:pStyle w:val="Heading4"/>
        <w:rPr>
          <w:ins w:id="168" w:author="Musavi, Hamid [USA]" w:date="2017-10-06T11:47:00Z"/>
        </w:rPr>
        <w:pPrChange w:id="169" w:author="Musavi, Hamid [USA]" w:date="2017-10-06T11:47:00Z">
          <w:pPr/>
        </w:pPrChange>
      </w:pPr>
      <w:ins w:id="170" w:author="Musavi, Hamid [USA]" w:date="2017-10-06T11:47:00Z">
        <w:r>
          <w:t>BSM data in HEX</w:t>
        </w:r>
      </w:ins>
    </w:p>
    <w:p w14:paraId="19B01164" w14:textId="55B4863E" w:rsidR="00DF25AB" w:rsidRDefault="00DF25AB" w:rsidP="00DF25AB">
      <w:pPr>
        <w:rPr>
          <w:ins w:id="171" w:author="Musavi, Hamid [USA]" w:date="2017-10-06T11:47:00Z"/>
        </w:rPr>
        <w:pPrChange w:id="172" w:author="Musavi, Hamid [USA]" w:date="2017-10-06T11:47:00Z">
          <w:pPr/>
        </w:pPrChange>
      </w:pPr>
    </w:p>
    <w:p w14:paraId="098EE7CC" w14:textId="40417E03" w:rsidR="00DF25AB" w:rsidRPr="00DF25AB" w:rsidRDefault="00DF25AB" w:rsidP="00DF25AB">
      <w:pPr>
        <w:pStyle w:val="Heading4"/>
        <w:rPr>
          <w:ins w:id="173" w:author="Musavi, Hamid [USA]" w:date="2017-10-06T09:43:00Z"/>
          <w:rPrChange w:id="174" w:author="Musavi, Hamid [USA]" w:date="2017-10-06T11:47:00Z">
            <w:rPr>
              <w:ins w:id="175" w:author="Musavi, Hamid [USA]" w:date="2017-10-06T09:43:00Z"/>
            </w:rPr>
          </w:rPrChange>
        </w:rPr>
        <w:pPrChange w:id="176" w:author="Musavi, Hamid [USA]" w:date="2017-10-06T11:47:00Z">
          <w:pPr/>
        </w:pPrChange>
      </w:pPr>
      <w:ins w:id="177" w:author="Musavi, Hamid [USA]" w:date="2017-10-06T11:47:00Z">
        <w:r>
          <w:t>BSM Data in JSON</w:t>
        </w:r>
      </w:ins>
      <w:bookmarkStart w:id="178" w:name="_GoBack"/>
      <w:bookmarkEnd w:id="178"/>
    </w:p>
    <w:p w14:paraId="5E298699" w14:textId="77777777" w:rsidR="00FD0B6B" w:rsidRPr="00FD0B6B" w:rsidRDefault="00FD0B6B" w:rsidP="00FD0B6B">
      <w:pPr>
        <w:pPrChange w:id="179" w:author="Musavi, Hamid [USA]" w:date="2017-10-06T09:43:00Z">
          <w:pPr/>
        </w:pPrChange>
      </w:pPr>
    </w:p>
    <w:p w14:paraId="030FF98F" w14:textId="69E9EED7" w:rsidR="00B63D68" w:rsidRDefault="00B63D68" w:rsidP="00B63D68">
      <w:pPr>
        <w:pStyle w:val="Heading2"/>
      </w:pPr>
      <w:bookmarkStart w:id="180" w:name="_Toc483908159"/>
      <w:r>
        <w:t>Probe D</w:t>
      </w:r>
      <w:r w:rsidR="00C90428">
        <w:t>ata</w:t>
      </w:r>
      <w:r>
        <w:t xml:space="preserve"> Management</w:t>
      </w:r>
      <w:bookmarkEnd w:id="180"/>
    </w:p>
    <w:p w14:paraId="16E5983A" w14:textId="6714A775" w:rsidR="00B63D68" w:rsidRDefault="00A82113" w:rsidP="00B63D68">
      <w:r>
        <w:lastRenderedPageBreak/>
        <w:t>ODE accepts PDM messages and other metadata parameters for broadcasting PDM messages via the REST API interface. The ODE accepts data elements in JSON which are then sent via SNMP to an array of Roadside Units (RSUs) which are also specified in that same JSON string.</w:t>
      </w:r>
    </w:p>
    <w:p w14:paraId="12BD8D44" w14:textId="13EBEE89" w:rsidR="00A82113" w:rsidRDefault="00A82113" w:rsidP="00A82113">
      <w:pPr>
        <w:pStyle w:val="Heading3"/>
      </w:pPr>
      <w:bookmarkStart w:id="181" w:name="_Toc483908160"/>
      <w:r>
        <w:t>PDM Broadcast Request Quick Start Guide</w:t>
      </w:r>
      <w:bookmarkEnd w:id="181"/>
    </w:p>
    <w:p w14:paraId="0FEEE74E" w14:textId="6F3227D4" w:rsidR="00A82113" w:rsidRDefault="00A82113" w:rsidP="00A82113">
      <w:r>
        <w:t>To run a local test of the PDM message API, please follow these instructions.</w:t>
      </w:r>
    </w:p>
    <w:p w14:paraId="1D36C745" w14:textId="4D65ED4A" w:rsidR="00A82113" w:rsidRDefault="00A82113" w:rsidP="00A82113">
      <w:pPr>
        <w:pStyle w:val="ListParagraph"/>
        <w:numPr>
          <w:ilvl w:val="0"/>
          <w:numId w:val="48"/>
        </w:numPr>
      </w:pPr>
      <w:r>
        <w:t>Start the ODE.</w:t>
      </w:r>
    </w:p>
    <w:p w14:paraId="1C6E6CEC" w14:textId="77777777" w:rsidR="00A82113" w:rsidRDefault="00A82113" w:rsidP="00A82113">
      <w:pPr>
        <w:pStyle w:val="ListParagraph"/>
        <w:numPr>
          <w:ilvl w:val="0"/>
          <w:numId w:val="48"/>
        </w:numPr>
      </w:pPr>
      <w:r>
        <w:t>Reference the Swagger documentation located in the /docs folder of the repo to view the specifications for the API call. If needed, paste the YAML file into http://editor.swagger.io to see a rendered webpage for the documentation.</w:t>
      </w:r>
    </w:p>
    <w:p w14:paraId="44F13095" w14:textId="3DD1497B" w:rsidR="00A82113" w:rsidRDefault="00A82113" w:rsidP="00A82113">
      <w:pPr>
        <w:pStyle w:val="ListParagraph"/>
        <w:numPr>
          <w:ilvl w:val="0"/>
          <w:numId w:val="48"/>
        </w:numPr>
      </w:pPr>
      <w:r>
        <w:t>Use a web based REST tool</w:t>
      </w:r>
      <w:r w:rsidR="004C0F68">
        <w:t xml:space="preserve"> such as Postman to send the PDM</w:t>
      </w:r>
      <w:r>
        <w:t xml:space="preserve"> broadcast request to the ODE. Make sure the REST request body contains the “</w:t>
      </w:r>
      <w:proofErr w:type="spellStart"/>
      <w:r>
        <w:t>snmp</w:t>
      </w:r>
      <w:proofErr w:type="spellEnd"/>
      <w:r>
        <w:t>” and “</w:t>
      </w:r>
      <w:proofErr w:type="spellStart"/>
      <w:r>
        <w:t>rsus</w:t>
      </w:r>
      <w:proofErr w:type="spellEnd"/>
      <w:r>
        <w:t>” elements with valid IP addresses of the RSUs that you intend to send the message to</w:t>
      </w:r>
      <w:r w:rsidR="004C0F68">
        <w:t>.</w:t>
      </w:r>
    </w:p>
    <w:p w14:paraId="5A4D0D9E" w14:textId="73E1A742" w:rsidR="00A82113" w:rsidRPr="00A82113" w:rsidRDefault="00A82113" w:rsidP="00A82113">
      <w:pPr>
        <w:pStyle w:val="ListParagraph"/>
        <w:numPr>
          <w:ilvl w:val="0"/>
          <w:numId w:val="48"/>
        </w:numPr>
      </w:pPr>
      <w:r>
        <w:t xml:space="preserve">The REST interface will return a response indicating the request was executed successfully: </w:t>
      </w:r>
      <w:r w:rsidRPr="00C12352">
        <w:rPr>
          <w:rFonts w:eastAsia="Times New Roman" w:cs="Consolas"/>
          <w:color w:val="999999"/>
          <w:sz w:val="20"/>
          <w:lang w:eastAsia="en-US"/>
        </w:rPr>
        <w:t>{</w:t>
      </w:r>
      <w:r w:rsidRPr="00C12352">
        <w:rPr>
          <w:rFonts w:eastAsia="Times New Roman" w:cs="Consolas"/>
          <w:color w:val="000000"/>
          <w:sz w:val="20"/>
          <w:lang w:eastAsia="en-US"/>
        </w:rPr>
        <w:t>success</w:t>
      </w:r>
      <w:r w:rsidRPr="00C12352">
        <w:rPr>
          <w:rFonts w:eastAsia="Times New Roman" w:cs="Consolas"/>
          <w:color w:val="999999"/>
          <w:sz w:val="20"/>
          <w:lang w:eastAsia="en-US"/>
        </w:rPr>
        <w:t>:</w:t>
      </w:r>
      <w:r w:rsidRPr="00C12352">
        <w:rPr>
          <w:rFonts w:eastAsia="Times New Roman" w:cs="Consolas"/>
          <w:color w:val="000000"/>
          <w:sz w:val="20"/>
          <w:lang w:eastAsia="en-US"/>
        </w:rPr>
        <w:t xml:space="preserve"> </w:t>
      </w:r>
      <w:r w:rsidRPr="00C12352">
        <w:rPr>
          <w:rFonts w:eastAsia="Times New Roman" w:cs="Consolas"/>
          <w:color w:val="990055"/>
          <w:sz w:val="20"/>
          <w:lang w:eastAsia="en-US"/>
        </w:rPr>
        <w:t>true</w:t>
      </w:r>
      <w:r w:rsidRPr="00C12352">
        <w:rPr>
          <w:rFonts w:eastAsia="Times New Roman" w:cs="Consolas"/>
          <w:color w:val="999999"/>
          <w:sz w:val="20"/>
          <w:lang w:eastAsia="en-US"/>
        </w:rPr>
        <w:t>}</w:t>
      </w:r>
      <w:r w:rsidRPr="00C12352">
        <w:t xml:space="preserve">. </w:t>
      </w:r>
      <w:r>
        <w:t>If the request fails, you will receive an error message such as:</w:t>
      </w:r>
      <w:r>
        <w:br/>
      </w:r>
      <w:r w:rsidRPr="00C12352">
        <w:rPr>
          <w:rFonts w:ascii="Courier New" w:hAnsi="Courier New" w:cs="Courier New"/>
          <w:sz w:val="20"/>
        </w:rPr>
        <w:t>{</w:t>
      </w:r>
      <w:r w:rsidRPr="00C12352">
        <w:rPr>
          <w:rFonts w:ascii="Courier New" w:hAnsi="Courier New" w:cs="Courier New"/>
          <w:sz w:val="20"/>
        </w:rPr>
        <w:br/>
        <w:t xml:space="preserve">   "timestamp": 1489415494755,</w:t>
      </w:r>
      <w:r w:rsidRPr="00C12352">
        <w:rPr>
          <w:rFonts w:ascii="Courier New" w:hAnsi="Courier New" w:cs="Courier New"/>
          <w:sz w:val="20"/>
        </w:rPr>
        <w:br/>
        <w:t xml:space="preserve">   "status": 400,</w:t>
      </w:r>
      <w:r w:rsidRPr="00C12352">
        <w:rPr>
          <w:rFonts w:ascii="Courier New" w:hAnsi="Courier New" w:cs="Courier New"/>
          <w:sz w:val="20"/>
        </w:rPr>
        <w:br/>
        <w:t xml:space="preserve">   "error": "Bad Request",</w:t>
      </w:r>
      <w:r w:rsidRPr="00C12352">
        <w:rPr>
          <w:rFonts w:ascii="Courier New" w:hAnsi="Courier New" w:cs="Courier New"/>
          <w:sz w:val="20"/>
        </w:rPr>
        <w:br/>
        <w:t xml:space="preserve">   "exception": "</w:t>
      </w:r>
      <w:proofErr w:type="spellStart"/>
      <w:r w:rsidRPr="00C12352">
        <w:rPr>
          <w:rFonts w:ascii="Courier New" w:hAnsi="Courier New" w:cs="Courier New"/>
          <w:sz w:val="20"/>
        </w:rPr>
        <w:t>us.dot.its.jpo.ode.traveler.TimMessageException</w:t>
      </w:r>
      <w:proofErr w:type="spellEnd"/>
      <w:r w:rsidRPr="00C12352">
        <w:rPr>
          <w:rFonts w:ascii="Courier New" w:hAnsi="Courier New" w:cs="Courier New"/>
          <w:sz w:val="20"/>
        </w:rPr>
        <w:t>",</w:t>
      </w:r>
      <w:r w:rsidRPr="00C12352">
        <w:rPr>
          <w:rFonts w:ascii="Courier New" w:hAnsi="Courier New" w:cs="Courier New"/>
          <w:sz w:val="20"/>
        </w:rPr>
        <w:br/>
        <w:t xml:space="preserve">   "message": "</w:t>
      </w:r>
      <w:proofErr w:type="spellStart"/>
      <w:r w:rsidRPr="00C12352">
        <w:rPr>
          <w:rFonts w:ascii="Courier New" w:hAnsi="Courier New" w:cs="Courier New"/>
          <w:sz w:val="20"/>
        </w:rPr>
        <w:t>us.dot.its.jpo.ode.traveler.TimMessageException</w:t>
      </w:r>
      <w:proofErr w:type="spellEnd"/>
      <w:r w:rsidRPr="00C12352">
        <w:rPr>
          <w:rFonts w:ascii="Courier New" w:hAnsi="Courier New" w:cs="Courier New"/>
          <w:sz w:val="20"/>
        </w:rPr>
        <w:t>: Empty response from RSU 127.0.0.1",</w:t>
      </w:r>
      <w:r w:rsidRPr="00C12352">
        <w:rPr>
          <w:rFonts w:ascii="Courier New" w:hAnsi="Courier New" w:cs="Courier New"/>
          <w:sz w:val="20"/>
        </w:rPr>
        <w:br/>
        <w:t xml:space="preserve">   "path": "/</w:t>
      </w:r>
      <w:proofErr w:type="spellStart"/>
      <w:r w:rsidRPr="00C12352">
        <w:rPr>
          <w:rFonts w:ascii="Courier New" w:hAnsi="Courier New" w:cs="Courier New"/>
          <w:sz w:val="20"/>
        </w:rPr>
        <w:t>tim</w:t>
      </w:r>
      <w:proofErr w:type="spellEnd"/>
      <w:r w:rsidRPr="00C12352">
        <w:rPr>
          <w:rFonts w:ascii="Courier New" w:hAnsi="Courier New" w:cs="Courier New"/>
          <w:sz w:val="20"/>
        </w:rPr>
        <w:t>"</w:t>
      </w:r>
      <w:r w:rsidRPr="00C12352">
        <w:rPr>
          <w:rFonts w:ascii="Courier New" w:hAnsi="Courier New" w:cs="Courier New"/>
          <w:sz w:val="20"/>
        </w:rPr>
        <w:br/>
        <w:t>}</w:t>
      </w:r>
    </w:p>
    <w:p w14:paraId="010DA22C" w14:textId="77777777" w:rsidR="001A3B89" w:rsidRDefault="001A3B89" w:rsidP="00CA4BB4">
      <w:pPr>
        <w:pStyle w:val="Heading2"/>
      </w:pPr>
      <w:bookmarkStart w:id="182" w:name="_Toc483908161"/>
      <w:r>
        <w:t>Outbound TIM Broadcast</w:t>
      </w:r>
      <w:bookmarkEnd w:id="182"/>
    </w:p>
    <w:p w14:paraId="031325D7" w14:textId="2D095C14" w:rsidR="001A3B89" w:rsidRDefault="001A3B89" w:rsidP="001A3B89">
      <w:r>
        <w:t xml:space="preserve">ODE accepts TIM messages and other metadata parameters for broadcasting TIM messages via the REST API interface. The ODE accepts data elements in JSON format from which a fully formed ASN.1 compliant J2735 </w:t>
      </w:r>
      <w:proofErr w:type="spellStart"/>
      <w:r>
        <w:t>TravelerInformation</w:t>
      </w:r>
      <w:proofErr w:type="spellEnd"/>
      <w:r>
        <w:t xml:space="preserve"> message will be constructed and sent</w:t>
      </w:r>
      <w:r w:rsidR="00A82113">
        <w:t xml:space="preserve"> to an array of RSUs</w:t>
      </w:r>
      <w:r>
        <w:t xml:space="preserve">. The RSUs must be specified in the TIM broadcast message received by the ODE. In addition to the RSU devices, the TIM message is also deposited to the US DOT Situation Data Warehouse (SDW) from which the </w:t>
      </w:r>
      <w:proofErr w:type="spellStart"/>
      <w:r>
        <w:t>SiriusXM</w:t>
      </w:r>
      <w:proofErr w:type="spellEnd"/>
      <w:r>
        <w:t xml:space="preserve"> satellites will pull from and broadcast to vehicles that are not within range of RSUs. SDW parameters are also specified in the TIM REST interface. Please refer to the Swagger file documentation for details of a TIM REST interface.</w:t>
      </w:r>
    </w:p>
    <w:p w14:paraId="10A32AF1" w14:textId="789211CC" w:rsidR="00271DD3" w:rsidRDefault="00271DD3" w:rsidP="00271DD3">
      <w:pPr>
        <w:pStyle w:val="Heading3"/>
      </w:pPr>
      <w:bookmarkStart w:id="183" w:name="_Toc483908162"/>
      <w:r>
        <w:t xml:space="preserve">Outbound TIM </w:t>
      </w:r>
      <w:r w:rsidR="002E70FB">
        <w:t xml:space="preserve">to SDW </w:t>
      </w:r>
      <w:proofErr w:type="spellStart"/>
      <w:r w:rsidR="00BB50D8">
        <w:t>Websocket</w:t>
      </w:r>
      <w:proofErr w:type="spellEnd"/>
      <w:r w:rsidR="00BB50D8">
        <w:t xml:space="preserve"> </w:t>
      </w:r>
      <w:r>
        <w:t>Setup</w:t>
      </w:r>
      <w:bookmarkEnd w:id="183"/>
    </w:p>
    <w:p w14:paraId="6EBFF7F1" w14:textId="42E57B90" w:rsidR="00271DD3" w:rsidRPr="00271DD3" w:rsidRDefault="00271DD3" w:rsidP="006820F5">
      <w:pPr>
        <w:numPr>
          <w:ilvl w:val="0"/>
          <w:numId w:val="47"/>
        </w:numPr>
        <w:shd w:val="clear" w:color="auto" w:fill="FFFFFF"/>
        <w:spacing w:before="0" w:after="0" w:afterAutospacing="1" w:line="240" w:lineRule="auto"/>
        <w:rPr>
          <w:rFonts w:ascii="Segoe UI" w:eastAsia="Times New Roman" w:hAnsi="Segoe UI" w:cs="Segoe UI"/>
          <w:color w:val="24292E"/>
          <w:sz w:val="24"/>
          <w:szCs w:val="24"/>
          <w:lang w:eastAsia="en-US"/>
        </w:rPr>
      </w:pPr>
      <w:r>
        <w:rPr>
          <w:rFonts w:ascii="Segoe UI" w:eastAsia="Times New Roman" w:hAnsi="Segoe UI" w:cs="Segoe UI"/>
          <w:color w:val="24292E"/>
          <w:sz w:val="24"/>
          <w:szCs w:val="24"/>
          <w:lang w:eastAsia="en-US"/>
        </w:rPr>
        <w:lastRenderedPageBreak/>
        <w:t xml:space="preserve">ODE </w:t>
      </w:r>
      <w:r w:rsidRPr="00E576B4">
        <w:rPr>
          <w:rFonts w:ascii="Segoe UI" w:eastAsia="Times New Roman" w:hAnsi="Segoe UI" w:cs="Segoe UI"/>
          <w:b/>
          <w:color w:val="24292E"/>
          <w:sz w:val="24"/>
          <w:szCs w:val="24"/>
          <w:lang w:eastAsia="en-US"/>
        </w:rPr>
        <w:t>Configuration</w:t>
      </w:r>
      <w:r>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Update the effective </w:t>
      </w:r>
      <w:proofErr w:type="spellStart"/>
      <w:r w:rsidRPr="00271DD3">
        <w:rPr>
          <w:rFonts w:ascii="Consolas" w:eastAsia="Times New Roman" w:hAnsi="Consolas" w:cs="Consolas"/>
          <w:color w:val="24292E"/>
          <w:sz w:val="20"/>
          <w:szCs w:val="20"/>
          <w:lang w:eastAsia="en-US"/>
        </w:rPr>
        <w:t>application.properties</w:t>
      </w:r>
      <w:proofErr w:type="spellEnd"/>
      <w:r w:rsidRPr="00271DD3">
        <w:rPr>
          <w:rFonts w:ascii="Segoe UI" w:eastAsia="Times New Roman" w:hAnsi="Segoe UI" w:cs="Segoe UI"/>
          <w:color w:val="24292E"/>
          <w:sz w:val="24"/>
          <w:szCs w:val="24"/>
          <w:lang w:eastAsia="en-US"/>
        </w:rPr>
        <w:t> file with usernam</w:t>
      </w:r>
      <w:r w:rsidR="00B23540">
        <w:rPr>
          <w:rFonts w:ascii="Segoe UI" w:eastAsia="Times New Roman" w:hAnsi="Segoe UI" w:cs="Segoe UI"/>
          <w:color w:val="24292E"/>
          <w:sz w:val="24"/>
          <w:szCs w:val="24"/>
          <w:lang w:eastAsia="en-US"/>
        </w:rPr>
        <w:t>e and password for Webapp2/</w:t>
      </w:r>
      <w:proofErr w:type="spellStart"/>
      <w:r w:rsidR="00B23540">
        <w:rPr>
          <w:rFonts w:ascii="Segoe UI" w:eastAsia="Times New Roman" w:hAnsi="Segoe UI" w:cs="Segoe UI"/>
          <w:color w:val="24292E"/>
          <w:sz w:val="24"/>
          <w:szCs w:val="24"/>
          <w:lang w:eastAsia="en-US"/>
        </w:rPr>
        <w:t>sdw</w:t>
      </w:r>
      <w:proofErr w:type="spellEnd"/>
      <w:r w:rsidR="00B23540">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Substitute your username and password for </w:t>
      </w:r>
      <w:r w:rsidRPr="00271DD3">
        <w:rPr>
          <w:rFonts w:ascii="Consolas" w:eastAsia="Times New Roman" w:hAnsi="Consolas" w:cs="Consolas"/>
          <w:color w:val="24292E"/>
          <w:sz w:val="20"/>
          <w:szCs w:val="20"/>
          <w:lang w:eastAsia="en-US"/>
        </w:rPr>
        <w:t>&lt;SDWUSERNAME&gt;</w:t>
      </w:r>
      <w:r w:rsidRPr="00271DD3">
        <w:rPr>
          <w:rFonts w:ascii="Segoe UI" w:eastAsia="Times New Roman" w:hAnsi="Segoe UI" w:cs="Segoe UI"/>
          <w:color w:val="24292E"/>
          <w:sz w:val="24"/>
          <w:szCs w:val="24"/>
          <w:lang w:eastAsia="en-US"/>
        </w:rPr>
        <w:t> and </w:t>
      </w:r>
      <w:r w:rsidRPr="00271DD3">
        <w:rPr>
          <w:rFonts w:ascii="Consolas" w:eastAsia="Times New Roman" w:hAnsi="Consolas" w:cs="Consolas"/>
          <w:color w:val="24292E"/>
          <w:sz w:val="20"/>
          <w:szCs w:val="20"/>
          <w:lang w:eastAsia="en-US"/>
        </w:rPr>
        <w:t>&lt;SDWPASSWORD&gt;</w:t>
      </w:r>
      <w:r w:rsidRPr="00271DD3">
        <w:rPr>
          <w:rFonts w:ascii="Segoe UI" w:eastAsia="Times New Roman" w:hAnsi="Segoe UI" w:cs="Segoe UI"/>
          <w:color w:val="24292E"/>
          <w:sz w:val="24"/>
          <w:szCs w:val="24"/>
          <w:lang w:eastAsia="en-US"/>
        </w:rPr>
        <w:t>, respectively.</w:t>
      </w:r>
    </w:p>
    <w:p w14:paraId="5597D2AF" w14:textId="36075628" w:rsidR="00271DD3" w:rsidRPr="00271DD3" w:rsidRDefault="00271DD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sidRPr="00271DD3">
        <w:rPr>
          <w:rFonts w:ascii="Consolas" w:eastAsia="Times New Roman" w:hAnsi="Consolas" w:cs="Consolas"/>
          <w:color w:val="24292E"/>
          <w:sz w:val="20"/>
          <w:szCs w:val="20"/>
          <w:bdr w:val="none" w:sz="0" w:space="0" w:color="auto" w:frame="1"/>
          <w:lang w:eastAsia="en-US"/>
        </w:rPr>
        <w:t xml:space="preserve">        </w:t>
      </w:r>
      <w:proofErr w:type="spellStart"/>
      <w:r w:rsidR="00C06ADA">
        <w:rPr>
          <w:rFonts w:ascii="Consolas" w:eastAsia="Times New Roman" w:hAnsi="Consolas" w:cs="Consolas"/>
          <w:color w:val="24292E"/>
          <w:sz w:val="20"/>
          <w:szCs w:val="20"/>
          <w:bdr w:val="none" w:sz="0" w:space="0" w:color="auto" w:frame="1"/>
          <w:lang w:eastAsia="en-US"/>
        </w:rPr>
        <w:t>ode.ddsCasUsername</w:t>
      </w:r>
      <w:proofErr w:type="spellEnd"/>
      <w:r w:rsidR="00C06ADA">
        <w:rPr>
          <w:rFonts w:ascii="Consolas" w:eastAsia="Times New Roman" w:hAnsi="Consolas" w:cs="Consolas"/>
          <w:color w:val="24292E"/>
          <w:sz w:val="20"/>
          <w:szCs w:val="20"/>
          <w:bdr w:val="none" w:sz="0" w:space="0" w:color="auto" w:frame="1"/>
          <w:lang w:eastAsia="en-US"/>
        </w:rPr>
        <w:t>=&lt;SDWUSERNAME&gt;</w:t>
      </w:r>
    </w:p>
    <w:p w14:paraId="3C7A6069" w14:textId="27D6250C" w:rsidR="00271DD3" w:rsidRDefault="00C06ADA"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 xml:space="preserve">        </w:t>
      </w:r>
      <w:proofErr w:type="spellStart"/>
      <w:r>
        <w:rPr>
          <w:rFonts w:ascii="Consolas" w:eastAsia="Times New Roman" w:hAnsi="Consolas" w:cs="Consolas"/>
          <w:color w:val="24292E"/>
          <w:sz w:val="20"/>
          <w:szCs w:val="20"/>
          <w:bdr w:val="none" w:sz="0" w:space="0" w:color="auto" w:frame="1"/>
          <w:lang w:eastAsia="en-US"/>
        </w:rPr>
        <w:t>ode.ddsCasPassword</w:t>
      </w:r>
      <w:proofErr w:type="spellEnd"/>
      <w:r>
        <w:rPr>
          <w:rFonts w:ascii="Consolas" w:eastAsia="Times New Roman" w:hAnsi="Consolas" w:cs="Consolas"/>
          <w:color w:val="24292E"/>
          <w:sz w:val="20"/>
          <w:szCs w:val="20"/>
          <w:bdr w:val="none" w:sz="0" w:space="0" w:color="auto" w:frame="1"/>
          <w:lang w:eastAsia="en-US"/>
        </w:rPr>
        <w:t>=&lt;SDWPASSWORD&gt;</w:t>
      </w:r>
    </w:p>
    <w:p w14:paraId="13D2B398" w14:textId="77777777" w:rsidR="00E811E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47011C90" w14:textId="77329792" w:rsidR="00E811E3" w:rsidRDefault="00D9261A"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sidR="00E811E3">
        <w:rPr>
          <w:rFonts w:ascii="Consolas" w:eastAsia="Times New Roman" w:hAnsi="Consolas" w:cs="Consolas"/>
          <w:color w:val="24292E"/>
          <w:sz w:val="20"/>
          <w:szCs w:val="20"/>
          <w:bdr w:val="none" w:sz="0" w:space="0" w:color="auto" w:frame="1"/>
          <w:lang w:eastAsia="en-US"/>
        </w:rPr>
        <w:t xml:space="preserve">OR defined the following command line arguments while launching </w:t>
      </w:r>
      <w:proofErr w:type="spellStart"/>
      <w:r w:rsidR="00E811E3">
        <w:rPr>
          <w:rFonts w:ascii="Consolas" w:eastAsia="Times New Roman" w:hAnsi="Consolas" w:cs="Consolas"/>
          <w:color w:val="24292E"/>
          <w:sz w:val="20"/>
          <w:szCs w:val="20"/>
          <w:bdr w:val="none" w:sz="0" w:space="0" w:color="auto" w:frame="1"/>
          <w:lang w:eastAsia="en-US"/>
        </w:rPr>
        <w:t>jpo</w:t>
      </w:r>
      <w:proofErr w:type="spellEnd"/>
      <w:r w:rsidR="00E811E3">
        <w:rPr>
          <w:rFonts w:ascii="Consolas" w:eastAsia="Times New Roman" w:hAnsi="Consolas" w:cs="Consolas"/>
          <w:color w:val="24292E"/>
          <w:sz w:val="20"/>
          <w:szCs w:val="20"/>
          <w:bdr w:val="none" w:sz="0" w:space="0" w:color="auto" w:frame="1"/>
          <w:lang w:eastAsia="en-US"/>
        </w:rPr>
        <w:t>-ode-</w:t>
      </w:r>
      <w:proofErr w:type="spellStart"/>
      <w:r w:rsidR="00E811E3">
        <w:rPr>
          <w:rFonts w:ascii="Consolas" w:eastAsia="Times New Roman" w:hAnsi="Consolas" w:cs="Consolas"/>
          <w:color w:val="24292E"/>
          <w:sz w:val="20"/>
          <w:szCs w:val="20"/>
          <w:bdr w:val="none" w:sz="0" w:space="0" w:color="auto" w:frame="1"/>
          <w:lang w:eastAsia="en-US"/>
        </w:rPr>
        <w:t>svcs</w:t>
      </w:r>
      <w:proofErr w:type="spellEnd"/>
    </w:p>
    <w:p w14:paraId="10B1A0C0"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w:t>
      </w:r>
      <w:proofErr w:type="spellStart"/>
      <w:r>
        <w:rPr>
          <w:rFonts w:ascii="Consolas" w:eastAsia="Times New Roman" w:hAnsi="Consolas" w:cs="Consolas"/>
          <w:color w:val="24292E"/>
          <w:sz w:val="20"/>
          <w:szCs w:val="20"/>
          <w:bdr w:val="none" w:sz="0" w:space="0" w:color="auto" w:frame="1"/>
          <w:lang w:eastAsia="en-US"/>
        </w:rPr>
        <w:t>ode.ddsCasUsername</w:t>
      </w:r>
      <w:proofErr w:type="spellEnd"/>
      <w:r>
        <w:rPr>
          <w:rFonts w:ascii="Consolas" w:eastAsia="Times New Roman" w:hAnsi="Consolas" w:cs="Consolas"/>
          <w:color w:val="24292E"/>
          <w:sz w:val="20"/>
          <w:szCs w:val="20"/>
          <w:bdr w:val="none" w:sz="0" w:space="0" w:color="auto" w:frame="1"/>
          <w:lang w:eastAsia="en-US"/>
        </w:rPr>
        <w:t>=&lt;SDWUSERNAME&gt;, \</w:t>
      </w:r>
    </w:p>
    <w:p w14:paraId="09709076"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w:t>
      </w:r>
      <w:proofErr w:type="spellStart"/>
      <w:r>
        <w:rPr>
          <w:rFonts w:ascii="Consolas" w:eastAsia="Times New Roman" w:hAnsi="Consolas" w:cs="Consolas"/>
          <w:color w:val="24292E"/>
          <w:sz w:val="20"/>
          <w:szCs w:val="20"/>
          <w:bdr w:val="none" w:sz="0" w:space="0" w:color="auto" w:frame="1"/>
          <w:lang w:eastAsia="en-US"/>
        </w:rPr>
        <w:t>ode.ddsCasPassword</w:t>
      </w:r>
      <w:proofErr w:type="spellEnd"/>
      <w:r>
        <w:rPr>
          <w:rFonts w:ascii="Consolas" w:eastAsia="Times New Roman" w:hAnsi="Consolas" w:cs="Consolas"/>
          <w:color w:val="24292E"/>
          <w:sz w:val="20"/>
          <w:szCs w:val="20"/>
          <w:bdr w:val="none" w:sz="0" w:space="0" w:color="auto" w:frame="1"/>
          <w:lang w:eastAsia="en-US"/>
        </w:rPr>
        <w:t>=&lt;SDWPASSWORD&gt;</w:t>
      </w:r>
    </w:p>
    <w:p w14:paraId="3E62C6E0"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6E744834" w14:textId="77777777" w:rsidR="00E811E3" w:rsidRDefault="00E811E3"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t>Or define the following system properties / environment variables</w:t>
      </w:r>
    </w:p>
    <w:p w14:paraId="7E02E201"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r>
        <w:rPr>
          <w:rFonts w:ascii="Consolas" w:eastAsia="Times New Roman" w:hAnsi="Consolas" w:cs="Consolas"/>
          <w:color w:val="24292E"/>
          <w:sz w:val="20"/>
          <w:szCs w:val="20"/>
          <w:bdr w:val="none" w:sz="0" w:space="0" w:color="auto" w:frame="1"/>
          <w:lang w:eastAsia="en-US"/>
        </w:rPr>
        <w:t>ode.ddsCasUsername</w:t>
      </w:r>
      <w:proofErr w:type="spellEnd"/>
      <w:r>
        <w:rPr>
          <w:rFonts w:ascii="Consolas" w:eastAsia="Times New Roman" w:hAnsi="Consolas" w:cs="Consolas"/>
          <w:color w:val="24292E"/>
          <w:sz w:val="20"/>
          <w:szCs w:val="20"/>
          <w:bdr w:val="none" w:sz="0" w:space="0" w:color="auto" w:frame="1"/>
          <w:lang w:eastAsia="en-US"/>
        </w:rPr>
        <w:t>=&lt;SDWUSERNAME&gt;</w:t>
      </w:r>
    </w:p>
    <w:p w14:paraId="4FA54EF4"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r>
        <w:rPr>
          <w:rFonts w:ascii="Consolas" w:eastAsia="Times New Roman" w:hAnsi="Consolas" w:cs="Consolas"/>
          <w:color w:val="24292E"/>
          <w:sz w:val="20"/>
          <w:szCs w:val="20"/>
          <w:bdr w:val="none" w:sz="0" w:space="0" w:color="auto" w:frame="1"/>
          <w:lang w:eastAsia="en-US"/>
        </w:rPr>
        <w:t>ode.ddsCasPassword</w:t>
      </w:r>
      <w:proofErr w:type="spellEnd"/>
      <w:r>
        <w:rPr>
          <w:rFonts w:ascii="Consolas" w:eastAsia="Times New Roman" w:hAnsi="Consolas" w:cs="Consolas"/>
          <w:color w:val="24292E"/>
          <w:sz w:val="20"/>
          <w:szCs w:val="20"/>
          <w:bdr w:val="none" w:sz="0" w:space="0" w:color="auto" w:frame="1"/>
          <w:lang w:eastAsia="en-US"/>
        </w:rPr>
        <w:t>=&lt;SDWPASSWORD&gt;</w:t>
      </w:r>
    </w:p>
    <w:p w14:paraId="1D3CF7F4" w14:textId="77777777" w:rsidR="00E811E3" w:rsidRPr="00271DD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lang w:eastAsia="en-US"/>
        </w:rPr>
      </w:pPr>
    </w:p>
    <w:p w14:paraId="61B1C499" w14:textId="31C171C3" w:rsidR="00271DD3" w:rsidRDefault="00271DD3" w:rsidP="006820F5">
      <w:pPr>
        <w:pStyle w:val="ListParagraph"/>
        <w:numPr>
          <w:ilvl w:val="0"/>
          <w:numId w:val="46"/>
        </w:numPr>
      </w:pPr>
      <w:r w:rsidRPr="00E576B4">
        <w:rPr>
          <w:b/>
        </w:rPr>
        <w:t>RSU Enablement</w:t>
      </w:r>
      <w:r>
        <w:t>: /</w:t>
      </w:r>
      <w:proofErr w:type="spellStart"/>
      <w:r>
        <w:t>tim</w:t>
      </w:r>
      <w:proofErr w:type="spellEnd"/>
      <w:r>
        <w:t xml:space="preserve"> REST service sends the TIM messages to RSUs if both “</w:t>
      </w:r>
      <w:proofErr w:type="spellStart"/>
      <w:r>
        <w:t>rsus</w:t>
      </w:r>
      <w:proofErr w:type="spellEnd"/>
      <w:r>
        <w:t>” and “</w:t>
      </w:r>
      <w:proofErr w:type="spellStart"/>
      <w:r>
        <w:t>snmp</w:t>
      </w:r>
      <w:proofErr w:type="spellEnd"/>
      <w:r>
        <w:t>” elements of the request body are defined and valid. If either “</w:t>
      </w:r>
      <w:proofErr w:type="spellStart"/>
      <w:r>
        <w:t>rsus</w:t>
      </w:r>
      <w:proofErr w:type="spellEnd"/>
      <w:r>
        <w:t>” or “</w:t>
      </w:r>
      <w:proofErr w:type="spellStart"/>
      <w:r>
        <w:t>snmp</w:t>
      </w:r>
      <w:proofErr w:type="spellEnd"/>
      <w:r>
        <w:t>” are missing, the request will not be sent to the RSUs.</w:t>
      </w:r>
    </w:p>
    <w:p w14:paraId="02DEC246" w14:textId="3FF43D07" w:rsidR="00271DD3" w:rsidRDefault="00271DD3" w:rsidP="006820F5">
      <w:pPr>
        <w:pStyle w:val="ListParagraph"/>
        <w:numPr>
          <w:ilvl w:val="0"/>
          <w:numId w:val="46"/>
        </w:numPr>
      </w:pPr>
      <w:r w:rsidRPr="00E576B4">
        <w:rPr>
          <w:b/>
        </w:rPr>
        <w:t>SDW Enablement</w:t>
      </w:r>
      <w:r>
        <w:t>: /</w:t>
      </w:r>
      <w:proofErr w:type="spellStart"/>
      <w:r>
        <w:t>tim</w:t>
      </w:r>
      <w:proofErr w:type="spellEnd"/>
      <w:r>
        <w:t xml:space="preserve"> REST service sends the TIM messages to SDW if the “</w:t>
      </w:r>
      <w:proofErr w:type="spellStart"/>
      <w:r>
        <w:t>sdw</w:t>
      </w:r>
      <w:proofErr w:type="spellEnd"/>
      <w:r>
        <w:t>” element of the request body is defined and valid. If “</w:t>
      </w:r>
      <w:proofErr w:type="spellStart"/>
      <w:r>
        <w:t>sdw</w:t>
      </w:r>
      <w:proofErr w:type="spellEnd"/>
      <w:r>
        <w:t xml:space="preserve">” element is missing, the request will not be sent to the </w:t>
      </w:r>
      <w:r w:rsidR="00E77EC6">
        <w:t>SDW</w:t>
      </w:r>
      <w:r>
        <w:t>.</w:t>
      </w:r>
    </w:p>
    <w:p w14:paraId="14604813" w14:textId="61D2F8B0" w:rsidR="00BB50D8" w:rsidRDefault="00BB50D8" w:rsidP="00BB50D8">
      <w:pPr>
        <w:pStyle w:val="Heading3"/>
      </w:pPr>
      <w:bookmarkStart w:id="184" w:name="_Toc483908163"/>
      <w:r>
        <w:t xml:space="preserve">Outbound TIM </w:t>
      </w:r>
      <w:r w:rsidR="002E70FB">
        <w:t xml:space="preserve">to </w:t>
      </w:r>
      <w:r>
        <w:t xml:space="preserve">S3 </w:t>
      </w:r>
      <w:r w:rsidR="002E70FB">
        <w:t xml:space="preserve">Bucket </w:t>
      </w:r>
      <w:r>
        <w:t>Setup</w:t>
      </w:r>
    </w:p>
    <w:p w14:paraId="4A31597A" w14:textId="289CDA88" w:rsidR="00BB50D8" w:rsidRDefault="00BB50D8" w:rsidP="006A5B50">
      <w:r>
        <w:t xml:space="preserve">Depositing a TIM message </w:t>
      </w:r>
      <w:r w:rsidR="002E70FB">
        <w:t>to an</w:t>
      </w:r>
      <w:r>
        <w:t xml:space="preserve"> S3</w:t>
      </w:r>
      <w:r w:rsidR="002E70FB">
        <w:t xml:space="preserve"> bucket</w:t>
      </w:r>
      <w:r>
        <w:t xml:space="preserve"> can be done using the</w:t>
      </w:r>
      <w:r w:rsidR="002E70FB">
        <w:t xml:space="preserve"> pre-built</w:t>
      </w:r>
      <w:r>
        <w:t xml:space="preserve"> jpo-s3-depositor repository.</w:t>
      </w:r>
      <w:r w:rsidR="002E70FB">
        <w:t xml:space="preserve"> To set this service up:</w:t>
      </w:r>
    </w:p>
    <w:p w14:paraId="31FFBF64" w14:textId="32223C64" w:rsidR="002E70FB" w:rsidRDefault="002E70FB" w:rsidP="006A5B50">
      <w:pPr>
        <w:pStyle w:val="ListParagraph"/>
        <w:numPr>
          <w:ilvl w:val="1"/>
          <w:numId w:val="43"/>
        </w:numPr>
      </w:pPr>
      <w:r>
        <w:t>Follow the steps in the ODE README.md to clone and compile the S3 depositor service.</w:t>
      </w:r>
    </w:p>
    <w:p w14:paraId="65AE7567" w14:textId="16626756" w:rsidR="002E70FB" w:rsidRDefault="002E70FB" w:rsidP="006A5B50">
      <w:pPr>
        <w:pStyle w:val="ListParagraph"/>
        <w:numPr>
          <w:ilvl w:val="1"/>
          <w:numId w:val="43"/>
        </w:numPr>
      </w:pPr>
      <w:r>
        <w:t>Set the following environment variables (and/or use the RDE prefixed variables, these prefixes are for guidance only and do not necessarily need to be a CVPEP or RDE bucket):</w:t>
      </w:r>
    </w:p>
    <w:p w14:paraId="2DCECDEC" w14:textId="44567024" w:rsidR="002E70FB" w:rsidRDefault="002E70FB" w:rsidP="002E70FB">
      <w:pPr>
        <w:pStyle w:val="ListParagraph"/>
        <w:numPr>
          <w:ilvl w:val="2"/>
          <w:numId w:val="43"/>
        </w:numPr>
      </w:pPr>
      <w:r>
        <w:t>CVPEP_TIM_S3_ACCESS_KEY_ID</w:t>
      </w:r>
      <w:r>
        <w:tab/>
      </w:r>
    </w:p>
    <w:p w14:paraId="71BEB4B1" w14:textId="4318F7E9" w:rsidR="002E70FB" w:rsidRDefault="002E70FB" w:rsidP="002E70FB">
      <w:pPr>
        <w:pStyle w:val="ListParagraph"/>
        <w:numPr>
          <w:ilvl w:val="2"/>
          <w:numId w:val="43"/>
        </w:numPr>
      </w:pPr>
      <w:r>
        <w:t>CVPEP_TIM_S3_SECRET_ACCESS_KEY</w:t>
      </w:r>
    </w:p>
    <w:p w14:paraId="3C26E1F6" w14:textId="1BC81686" w:rsidR="002E70FB" w:rsidRDefault="002E70FB" w:rsidP="002E70FB">
      <w:pPr>
        <w:pStyle w:val="ListParagraph"/>
        <w:numPr>
          <w:ilvl w:val="2"/>
          <w:numId w:val="43"/>
        </w:numPr>
      </w:pPr>
      <w:r>
        <w:t>CVPEP_TIM_S3_BUCKET_NAME</w:t>
      </w:r>
    </w:p>
    <w:p w14:paraId="3AB7775B" w14:textId="11325FBC" w:rsidR="002E70FB" w:rsidRDefault="002E70FB" w:rsidP="002E70FB">
      <w:pPr>
        <w:pStyle w:val="ListParagraph"/>
        <w:numPr>
          <w:ilvl w:val="2"/>
          <w:numId w:val="43"/>
        </w:numPr>
      </w:pPr>
      <w:r>
        <w:t>CVPEP_TIM_S3_DEPOSIT_KEY</w:t>
      </w:r>
    </w:p>
    <w:p w14:paraId="1A8E05F6" w14:textId="77777777" w:rsidR="002E70FB" w:rsidRDefault="002E70FB" w:rsidP="006A5B50">
      <w:pPr>
        <w:pStyle w:val="ListParagraph"/>
        <w:numPr>
          <w:ilvl w:val="2"/>
          <w:numId w:val="43"/>
        </w:numPr>
      </w:pPr>
      <w:r>
        <w:t>CVPEP_TIM_S3_TOPIC</w:t>
      </w:r>
    </w:p>
    <w:p w14:paraId="16CF84B1" w14:textId="4219CEDA" w:rsidR="002E70FB" w:rsidRDefault="002E70FB" w:rsidP="006A5B50">
      <w:pPr>
        <w:pStyle w:val="ListParagraph"/>
        <w:numPr>
          <w:ilvl w:val="1"/>
          <w:numId w:val="43"/>
        </w:numPr>
      </w:pPr>
      <w:r>
        <w:t xml:space="preserve">Follow the rest of the ODE setup steps. The S3 depositor service containers will be automatically created by </w:t>
      </w:r>
      <w:proofErr w:type="spellStart"/>
      <w:r>
        <w:t>docker</w:t>
      </w:r>
      <w:proofErr w:type="spellEnd"/>
      <w:r>
        <w:t>-compose.</w:t>
      </w:r>
    </w:p>
    <w:p w14:paraId="54084A5E" w14:textId="166BD6BD" w:rsidR="002E70FB" w:rsidRPr="00BB50D8" w:rsidRDefault="002E70FB" w:rsidP="006A5B50">
      <w:pPr>
        <w:pStyle w:val="ListParagraph"/>
        <w:numPr>
          <w:ilvl w:val="1"/>
          <w:numId w:val="43"/>
        </w:numPr>
      </w:pPr>
      <w:r>
        <w:t>Verify arrival of messages in S3 by visiting the AWS UI or an S3 client application.</w:t>
      </w:r>
    </w:p>
    <w:p w14:paraId="6E3B27BC" w14:textId="7A14614E" w:rsidR="00BB50D8" w:rsidRPr="00BB50D8" w:rsidRDefault="001A3B89" w:rsidP="00BB50D8">
      <w:pPr>
        <w:pStyle w:val="Heading3"/>
      </w:pPr>
      <w:r>
        <w:lastRenderedPageBreak/>
        <w:t>TIM Broadcast Request Quick Start Guide</w:t>
      </w:r>
      <w:bookmarkEnd w:id="184"/>
    </w:p>
    <w:p w14:paraId="4AEF3179" w14:textId="77777777" w:rsidR="001A3B89" w:rsidRDefault="001A3B89" w:rsidP="001A3B89">
      <w:r>
        <w:t>To run a local test of the TIM Message API, please follow these instructions:</w:t>
      </w:r>
    </w:p>
    <w:p w14:paraId="5549DD10" w14:textId="1B01E215" w:rsidR="001A3B89" w:rsidRDefault="001A3B89" w:rsidP="006820F5">
      <w:pPr>
        <w:pStyle w:val="ListParagraph"/>
        <w:numPr>
          <w:ilvl w:val="0"/>
          <w:numId w:val="41"/>
        </w:numPr>
      </w:pPr>
      <w:r>
        <w:t>Start the ODE</w:t>
      </w:r>
      <w:r w:rsidR="00E576B4">
        <w:t xml:space="preserve"> with valid </w:t>
      </w:r>
      <w:proofErr w:type="spellStart"/>
      <w:r w:rsidR="00E576B4" w:rsidRPr="00271DD3">
        <w:rPr>
          <w:rFonts w:ascii="Consolas" w:eastAsia="Times New Roman" w:hAnsi="Consolas" w:cs="Consolas"/>
          <w:color w:val="24292E"/>
          <w:sz w:val="20"/>
          <w:szCs w:val="20"/>
          <w:bdr w:val="none" w:sz="0" w:space="0" w:color="auto" w:frame="1"/>
          <w:lang w:eastAsia="en-US"/>
        </w:rPr>
        <w:t>ode.ddsCasUsername</w:t>
      </w:r>
      <w:proofErr w:type="spellEnd"/>
      <w:r w:rsidR="00E576B4">
        <w:t xml:space="preserve"> and </w:t>
      </w:r>
      <w:proofErr w:type="spellStart"/>
      <w:r w:rsidR="00E576B4" w:rsidRPr="00271DD3">
        <w:rPr>
          <w:rFonts w:ascii="Consolas" w:eastAsia="Times New Roman" w:hAnsi="Consolas" w:cs="Consolas"/>
          <w:color w:val="24292E"/>
          <w:sz w:val="20"/>
          <w:szCs w:val="20"/>
          <w:bdr w:val="none" w:sz="0" w:space="0" w:color="auto" w:frame="1"/>
          <w:lang w:eastAsia="en-US"/>
        </w:rPr>
        <w:t>ode.ddsCasPassword</w:t>
      </w:r>
      <w:proofErr w:type="spellEnd"/>
      <w:r w:rsidR="00E576B4">
        <w:t xml:space="preserve"> in the </w:t>
      </w:r>
      <w:r w:rsidR="00E576B4" w:rsidRPr="00271DD3">
        <w:rPr>
          <w:rFonts w:ascii="Segoe UI" w:eastAsia="Times New Roman" w:hAnsi="Segoe UI" w:cs="Segoe UI"/>
          <w:color w:val="24292E"/>
          <w:sz w:val="24"/>
          <w:szCs w:val="24"/>
          <w:lang w:eastAsia="en-US"/>
        </w:rPr>
        <w:t>effective </w:t>
      </w:r>
      <w:proofErr w:type="spellStart"/>
      <w:r w:rsidR="00E576B4" w:rsidRPr="00271DD3">
        <w:rPr>
          <w:rFonts w:ascii="Consolas" w:eastAsia="Times New Roman" w:hAnsi="Consolas" w:cs="Consolas"/>
          <w:color w:val="24292E"/>
          <w:sz w:val="20"/>
          <w:szCs w:val="20"/>
          <w:lang w:eastAsia="en-US"/>
        </w:rPr>
        <w:t>application.properties</w:t>
      </w:r>
      <w:proofErr w:type="spellEnd"/>
      <w:r w:rsidR="00E576B4" w:rsidRPr="00271DD3">
        <w:rPr>
          <w:rFonts w:ascii="Segoe UI" w:eastAsia="Times New Roman" w:hAnsi="Segoe UI" w:cs="Segoe UI"/>
          <w:color w:val="24292E"/>
          <w:sz w:val="24"/>
          <w:szCs w:val="24"/>
          <w:lang w:eastAsia="en-US"/>
        </w:rPr>
        <w:t> </w:t>
      </w:r>
      <w:r w:rsidR="00E576B4">
        <w:rPr>
          <w:rFonts w:ascii="Segoe UI" w:eastAsia="Times New Roman" w:hAnsi="Segoe UI" w:cs="Segoe UI"/>
          <w:color w:val="24292E"/>
          <w:sz w:val="24"/>
          <w:szCs w:val="24"/>
          <w:lang w:eastAsia="en-US"/>
        </w:rPr>
        <w:t>file.</w:t>
      </w:r>
    </w:p>
    <w:p w14:paraId="179B448A" w14:textId="136AA830" w:rsidR="001A3B89" w:rsidRDefault="00C77532" w:rsidP="006820F5">
      <w:pPr>
        <w:pStyle w:val="ListParagraph"/>
        <w:numPr>
          <w:ilvl w:val="0"/>
          <w:numId w:val="41"/>
        </w:numPr>
      </w:pPr>
      <w:r>
        <w:t>Reference the Swagger documentation located in the /docs folder of the repo</w:t>
      </w:r>
      <w:r w:rsidR="002E70FB">
        <w:t xml:space="preserve"> or at </w:t>
      </w:r>
      <w:r w:rsidR="004E6662" w:rsidRPr="004E6662">
        <w:t>https://usdot-jpo-ode.github.io/</w:t>
      </w:r>
      <w:r>
        <w:t xml:space="preserve"> to view the specifications for the API call.</w:t>
      </w:r>
    </w:p>
    <w:p w14:paraId="4D4FF89E" w14:textId="77777777" w:rsidR="00C12352" w:rsidRDefault="001A3B89" w:rsidP="006820F5">
      <w:pPr>
        <w:pStyle w:val="ListParagraph"/>
        <w:numPr>
          <w:ilvl w:val="0"/>
          <w:numId w:val="41"/>
        </w:numPr>
      </w:pPr>
      <w:r>
        <w:t xml:space="preserve">Copy the curl command, run the python script, or use a web based REST tool such as Postman to send the TIM broadcast request to the ODE. Make sure the REST request body contains </w:t>
      </w:r>
      <w:r w:rsidR="00C12352">
        <w:t>the “</w:t>
      </w:r>
      <w:proofErr w:type="spellStart"/>
      <w:r w:rsidR="00C12352">
        <w:t>snmp</w:t>
      </w:r>
      <w:proofErr w:type="spellEnd"/>
      <w:r w:rsidR="00C12352">
        <w:t>” and “</w:t>
      </w:r>
      <w:proofErr w:type="spellStart"/>
      <w:r w:rsidR="00C12352">
        <w:t>rsus</w:t>
      </w:r>
      <w:proofErr w:type="spellEnd"/>
      <w:r w:rsidR="00C12352">
        <w:t xml:space="preserve">” elements with valid </w:t>
      </w:r>
      <w:r>
        <w:t>IP addresses of the RSUs that you intend to send the message to as well as the required SDW parameters.</w:t>
      </w:r>
    </w:p>
    <w:p w14:paraId="46CC0387" w14:textId="509C4538" w:rsidR="004E6662" w:rsidRDefault="001A3B89" w:rsidP="006820F5">
      <w:pPr>
        <w:pStyle w:val="ListParagraph"/>
        <w:numPr>
          <w:ilvl w:val="0"/>
          <w:numId w:val="41"/>
        </w:numPr>
      </w:pPr>
      <w:r>
        <w:t xml:space="preserve">The REST interface will return a response </w:t>
      </w:r>
      <w:r w:rsidR="004E6662">
        <w:t>indicating the deposit success (“</w:t>
      </w:r>
      <w:proofErr w:type="spellStart"/>
      <w:r w:rsidR="004E6662">
        <w:t>success”:”true</w:t>
      </w:r>
      <w:proofErr w:type="spellEnd"/>
      <w:r w:rsidR="004E6662">
        <w:t>”) or failure (“</w:t>
      </w:r>
      <w:proofErr w:type="spellStart"/>
      <w:r w:rsidR="004E6662">
        <w:t>success”:”false</w:t>
      </w:r>
      <w:proofErr w:type="spellEnd"/>
      <w:r w:rsidR="004E6662">
        <w:t>”) for each RSU and the SDW deposit:</w:t>
      </w:r>
    </w:p>
    <w:p w14:paraId="28123158" w14:textId="77777777" w:rsidR="004E6662" w:rsidRDefault="004E6662" w:rsidP="004E6662">
      <w:pPr>
        <w:pStyle w:val="ListParagraph"/>
        <w:ind w:left="792"/>
      </w:pPr>
      <w:r>
        <w:t>{</w:t>
      </w:r>
    </w:p>
    <w:p w14:paraId="5CFBB9CF" w14:textId="77777777" w:rsidR="004E6662" w:rsidRDefault="004E6662" w:rsidP="004E6662">
      <w:pPr>
        <w:pStyle w:val="ListParagraph"/>
        <w:ind w:left="792"/>
      </w:pPr>
      <w:r>
        <w:t xml:space="preserve">    "</w:t>
      </w:r>
      <w:proofErr w:type="spellStart"/>
      <w:r>
        <w:t>rsu_responses</w:t>
      </w:r>
      <w:proofErr w:type="spellEnd"/>
      <w:r>
        <w:t>": [</w:t>
      </w:r>
    </w:p>
    <w:p w14:paraId="401426EC" w14:textId="77777777" w:rsidR="004E6662" w:rsidRDefault="004E6662" w:rsidP="004E6662">
      <w:pPr>
        <w:pStyle w:val="ListParagraph"/>
        <w:ind w:left="792"/>
      </w:pPr>
      <w:r>
        <w:t xml:space="preserve">        {</w:t>
      </w:r>
    </w:p>
    <w:p w14:paraId="6025F4B7" w14:textId="0A98E633" w:rsidR="004E6662" w:rsidRDefault="004E6662" w:rsidP="004E6662">
      <w:pPr>
        <w:pStyle w:val="ListParagraph"/>
        <w:ind w:left="792"/>
      </w:pPr>
      <w:r>
        <w:t xml:space="preserve">            "target": "192.168.1.100",</w:t>
      </w:r>
    </w:p>
    <w:p w14:paraId="2B29E72D" w14:textId="77777777" w:rsidR="004E6662" w:rsidRDefault="004E6662" w:rsidP="004E6662">
      <w:pPr>
        <w:pStyle w:val="ListParagraph"/>
        <w:ind w:left="792"/>
      </w:pPr>
      <w:r>
        <w:t xml:space="preserve">            "success": "true",</w:t>
      </w:r>
    </w:p>
    <w:p w14:paraId="019662E6" w14:textId="77777777" w:rsidR="004E6662" w:rsidRDefault="004E6662" w:rsidP="004E6662">
      <w:pPr>
        <w:pStyle w:val="ListParagraph"/>
        <w:ind w:left="792"/>
      </w:pPr>
      <w:r>
        <w:t xml:space="preserve">            "message": "Success."</w:t>
      </w:r>
    </w:p>
    <w:p w14:paraId="015CB1DA" w14:textId="77777777" w:rsidR="004E6662" w:rsidRDefault="004E6662" w:rsidP="004E6662">
      <w:pPr>
        <w:pStyle w:val="ListParagraph"/>
        <w:ind w:left="792"/>
      </w:pPr>
      <w:r>
        <w:t xml:space="preserve">        }</w:t>
      </w:r>
    </w:p>
    <w:p w14:paraId="5C1FB6AF" w14:textId="77777777" w:rsidR="004E6662" w:rsidRDefault="004E6662" w:rsidP="004E6662">
      <w:pPr>
        <w:pStyle w:val="ListParagraph"/>
        <w:ind w:left="792"/>
      </w:pPr>
      <w:r>
        <w:t xml:space="preserve">    ],</w:t>
      </w:r>
    </w:p>
    <w:p w14:paraId="47B04FA5" w14:textId="77777777" w:rsidR="004E6662" w:rsidRDefault="004E6662" w:rsidP="004E6662">
      <w:pPr>
        <w:pStyle w:val="ListParagraph"/>
        <w:ind w:left="792"/>
      </w:pPr>
      <w:r>
        <w:t xml:space="preserve">    "</w:t>
      </w:r>
      <w:proofErr w:type="spellStart"/>
      <w:r>
        <w:t>dds_deposit</w:t>
      </w:r>
      <w:proofErr w:type="spellEnd"/>
      <w:r>
        <w:t>": {</w:t>
      </w:r>
    </w:p>
    <w:p w14:paraId="51EC4608" w14:textId="77777777" w:rsidR="004E6662" w:rsidRDefault="004E6662" w:rsidP="004E6662">
      <w:pPr>
        <w:pStyle w:val="ListParagraph"/>
        <w:ind w:left="792"/>
      </w:pPr>
      <w:r>
        <w:t xml:space="preserve">        "success": "true"</w:t>
      </w:r>
    </w:p>
    <w:p w14:paraId="7047799E" w14:textId="77777777" w:rsidR="004E6662" w:rsidRDefault="004E6662" w:rsidP="004E6662">
      <w:pPr>
        <w:pStyle w:val="ListParagraph"/>
        <w:ind w:left="792"/>
      </w:pPr>
      <w:r>
        <w:t xml:space="preserve">    }</w:t>
      </w:r>
    </w:p>
    <w:p w14:paraId="6CE29ECC" w14:textId="53790FD3" w:rsidR="00C12352" w:rsidRPr="00C12352" w:rsidRDefault="004E6662" w:rsidP="006A5B50">
      <w:pPr>
        <w:pStyle w:val="ListParagraph"/>
        <w:ind w:left="792"/>
      </w:pPr>
      <w:r>
        <w:t>}</w:t>
      </w:r>
      <w:r w:rsidR="00C12352" w:rsidRPr="006A5B50">
        <w:rPr>
          <w:rFonts w:ascii="Courier New" w:hAnsi="Courier New" w:cs="Courier New"/>
          <w:sz w:val="20"/>
        </w:rPr>
        <w:br/>
      </w:r>
    </w:p>
    <w:p w14:paraId="5028BA75" w14:textId="3BDC0A8C" w:rsidR="001A3B89" w:rsidRDefault="001A3B89" w:rsidP="00C12352"/>
    <w:p w14:paraId="2EF5A74E" w14:textId="77777777" w:rsidR="00886E1A" w:rsidRPr="00886E1A" w:rsidRDefault="00886E1A" w:rsidP="00886E1A"/>
    <w:p w14:paraId="77978D38" w14:textId="77777777" w:rsidR="00783376" w:rsidRDefault="00783376" w:rsidP="00783376">
      <w:pPr>
        <w:pStyle w:val="Heading2"/>
      </w:pPr>
      <w:bookmarkStart w:id="185" w:name="_Toc483908164"/>
      <w:r>
        <w:t>Privacy Protection Module (PPM)</w:t>
      </w:r>
      <w:bookmarkEnd w:id="185"/>
    </w:p>
    <w:p w14:paraId="0C11A378" w14:textId="77777777" w:rsidR="00783376" w:rsidRDefault="00783376" w:rsidP="00783376">
      <w:r>
        <w:t xml:space="preserve">PPM is a separate repository within the GitHub </w:t>
      </w:r>
      <w:hyperlink r:id="rId33" w:history="1">
        <w:r w:rsidRPr="009F348E">
          <w:rPr>
            <w:rStyle w:val="Hyperlink"/>
          </w:rPr>
          <w:t>usdot-jpo-ode</w:t>
        </w:r>
      </w:hyperlink>
      <w:r>
        <w:t xml:space="preserve"> organization. ODE interfaces with the PPM module via Kafka messaging hub. Please refer to the GitHub repository </w:t>
      </w:r>
      <w:hyperlink r:id="rId34" w:history="1">
        <w:r w:rsidRPr="00CF009D">
          <w:rPr>
            <w:rStyle w:val="Hyperlink"/>
          </w:rPr>
          <w:t>https://github.com/usdot-jpo-ode/jpo-cvdp</w:t>
        </w:r>
      </w:hyperlink>
      <w:r>
        <w:t xml:space="preserve"> for details. For instructions about </w:t>
      </w:r>
      <w:r>
        <w:lastRenderedPageBreak/>
        <w:t xml:space="preserve">configuration and integration of the PPM with ODE, please refer to the ODE README file at the root of the GitHub page </w:t>
      </w:r>
      <w:hyperlink r:id="rId35" w:history="1">
        <w:r w:rsidRPr="00CF009D">
          <w:rPr>
            <w:rStyle w:val="Hyperlink"/>
          </w:rPr>
          <w:t>https://github.com/usdot-jpo-ode/jpo-ode</w:t>
        </w:r>
      </w:hyperlink>
      <w:r>
        <w:t xml:space="preserve"> .</w:t>
      </w:r>
    </w:p>
    <w:p w14:paraId="4585F05F" w14:textId="77777777" w:rsidR="001A3B89" w:rsidRDefault="001A3B89" w:rsidP="00CA4BB4">
      <w:pPr>
        <w:pStyle w:val="Heading2"/>
      </w:pPr>
      <w:bookmarkStart w:id="186" w:name="_Toc483908165"/>
      <w:r>
        <w:t>Inbound TIM Distribution</w:t>
      </w:r>
      <w:bookmarkEnd w:id="186"/>
    </w:p>
    <w:p w14:paraId="3E634C7F" w14:textId="77777777" w:rsidR="001A3B89" w:rsidRDefault="001A3B89" w:rsidP="00CA4BB4">
      <w:r>
        <w:t>TBD</w:t>
      </w:r>
    </w:p>
    <w:p w14:paraId="027A71C4" w14:textId="77777777" w:rsidR="001A3B89" w:rsidRDefault="00B63D68" w:rsidP="00CA4BB4">
      <w:pPr>
        <w:pStyle w:val="Heading2"/>
      </w:pPr>
      <w:bookmarkStart w:id="187" w:name="_Toc483908166"/>
      <w:r>
        <w:t>Data validation</w:t>
      </w:r>
      <w:bookmarkEnd w:id="187"/>
    </w:p>
    <w:p w14:paraId="2E6B2693" w14:textId="77777777" w:rsidR="001A3B89" w:rsidRDefault="001A3B89" w:rsidP="00CA4BB4">
      <w:r>
        <w:t>TBD</w:t>
      </w:r>
    </w:p>
    <w:p w14:paraId="5FB39BFC" w14:textId="77777777" w:rsidR="001A3B89" w:rsidRDefault="00B63D68" w:rsidP="00CA4BB4">
      <w:pPr>
        <w:pStyle w:val="Heading2"/>
      </w:pPr>
      <w:bookmarkStart w:id="188" w:name="_Toc483908167"/>
      <w:r>
        <w:t>Data Sanitization</w:t>
      </w:r>
      <w:bookmarkEnd w:id="188"/>
    </w:p>
    <w:p w14:paraId="08740770" w14:textId="77777777" w:rsidR="00B63D68" w:rsidRPr="00B63D68" w:rsidRDefault="00B63D68" w:rsidP="00CA4BB4">
      <w:r>
        <w:t>TBD</w:t>
      </w:r>
    </w:p>
    <w:p w14:paraId="664E14F3" w14:textId="5D56C657" w:rsidR="001A3B89" w:rsidRDefault="003E6A4D" w:rsidP="002F74C6">
      <w:pPr>
        <w:pStyle w:val="Heading2"/>
      </w:pPr>
      <w:r>
        <w:t xml:space="preserve">String </w:t>
      </w:r>
      <w:r w:rsidR="00BB7C94">
        <w:t>S3 Depositor</w:t>
      </w:r>
    </w:p>
    <w:p w14:paraId="7A416D5B" w14:textId="77777777" w:rsidR="0078272F" w:rsidRDefault="0078272F">
      <w:r>
        <w:t xml:space="preserve">The ODE has the capability to deposit any string messages to any S3 buckets using the application in the jpo-s3-depositor repository. To obtain and build this service, follow the instructions in the ODE README.md document. Once downloaded and compiled, all the user must do is set the relevant environment variables, the rest is managed automatically by </w:t>
      </w:r>
      <w:proofErr w:type="spellStart"/>
      <w:r>
        <w:t>docker</w:t>
      </w:r>
      <w:proofErr w:type="spellEnd"/>
      <w:r>
        <w:t xml:space="preserve">-compose. </w:t>
      </w:r>
    </w:p>
    <w:p w14:paraId="389875F4" w14:textId="3D116F8D" w:rsidR="0078272F" w:rsidRDefault="0078272F">
      <w:r>
        <w:t xml:space="preserve">Four example S3 depositor configurations are provided in the </w:t>
      </w:r>
      <w:proofErr w:type="spellStart"/>
      <w:r>
        <w:t>docker-compose.yml</w:t>
      </w:r>
      <w:proofErr w:type="spellEnd"/>
      <w:r>
        <w:t xml:space="preserve"> file in the root of the </w:t>
      </w:r>
      <w:proofErr w:type="spellStart"/>
      <w:r>
        <w:t>jpo</w:t>
      </w:r>
      <w:proofErr w:type="spellEnd"/>
      <w:r>
        <w:t>-ode directory</w:t>
      </w:r>
      <w:r w:rsidR="003E6A4D">
        <w:t>, a BSM and TIM depositor for both CVPEP and RDE</w:t>
      </w:r>
      <w:r>
        <w:t xml:space="preserve">: </w:t>
      </w:r>
      <w:r w:rsidRPr="0078272F">
        <w:t>cvpep_bsm_s3dep</w:t>
      </w:r>
      <w:r>
        <w:t xml:space="preserve">, </w:t>
      </w:r>
      <w:r w:rsidRPr="0078272F">
        <w:t>rde_bsm_s3dep</w:t>
      </w:r>
      <w:r>
        <w:t xml:space="preserve">, </w:t>
      </w:r>
      <w:r w:rsidRPr="0078272F">
        <w:t>cvpep_tim_s3dep</w:t>
      </w:r>
      <w:r>
        <w:t xml:space="preserve">, and </w:t>
      </w:r>
      <w:r w:rsidRPr="0078272F">
        <w:t>rde_tim_s3dep</w:t>
      </w:r>
      <w:r>
        <w:t>. These example templates are provided for convenience</w:t>
      </w:r>
      <w:r w:rsidR="00FE4FCA">
        <w:t xml:space="preserve"> and guidance but may be removed/commented out by adding a # symbol to the front of each line</w:t>
      </w:r>
      <w:r w:rsidR="003E6A4D">
        <w:t xml:space="preserve">, or copied to create new a new S3 depositor. </w:t>
      </w:r>
    </w:p>
    <w:p w14:paraId="06F6636D" w14:textId="77777777" w:rsidR="003E6A4D" w:rsidRDefault="003E6A4D"/>
    <w:p w14:paraId="3D36584E" w14:textId="20F11F9E" w:rsidR="00783376" w:rsidRDefault="00783376" w:rsidP="00783376">
      <w:pPr>
        <w:pStyle w:val="Heading2"/>
      </w:pPr>
      <w:bookmarkStart w:id="189" w:name="_Toc483908168"/>
      <w:r>
        <w:t xml:space="preserve">VSD </w:t>
      </w:r>
      <w:r w:rsidR="003E6A4D">
        <w:t xml:space="preserve">to SDC UDP </w:t>
      </w:r>
      <w:r>
        <w:t>Deposit Service</w:t>
      </w:r>
      <w:bookmarkEnd w:id="189"/>
    </w:p>
    <w:p w14:paraId="68E6859F" w14:textId="77777777" w:rsidR="00783376" w:rsidRDefault="00783376" w:rsidP="00783376">
      <w:r>
        <w:t xml:space="preserve">ODE sends VSD message to SDC using UDP protocol. Unlike TCP, UDP is a best effort delivery service which means that the protocol does not wait for an acknowledgement from the receiver. The VSD depositor is implemented as a module in the ODE and follows the VSD dialog for depositing VSD message to US DOT Situation Data Clearinghouse (SDC) specified by the Southeast Michigan Test Bed documentation available upon request from </w:t>
      </w:r>
      <w:hyperlink r:id="rId36" w:history="1">
        <w:r w:rsidRPr="001E0C43">
          <w:rPr>
            <w:rStyle w:val="Hyperlink"/>
          </w:rPr>
          <w:t>https://cvcs.samanage.com</w:t>
        </w:r>
      </w:hyperlink>
      <w:r>
        <w:t xml:space="preserve"> and summarized below.</w:t>
      </w:r>
    </w:p>
    <w:p w14:paraId="6EA10411" w14:textId="77777777" w:rsidR="00783376" w:rsidRPr="00CA373C" w:rsidRDefault="00783376" w:rsidP="00783376">
      <w:pPr>
        <w:rPr>
          <w:b/>
        </w:rPr>
      </w:pPr>
      <w:r w:rsidRPr="00CA373C">
        <w:rPr>
          <w:b/>
        </w:rPr>
        <w:t>VSD Deposit Dialog</w:t>
      </w:r>
    </w:p>
    <w:p w14:paraId="3226022D" w14:textId="77777777" w:rsidR="00783376" w:rsidRDefault="00783376" w:rsidP="00783376">
      <w:pPr>
        <w:pStyle w:val="ListParagraph"/>
        <w:numPr>
          <w:ilvl w:val="1"/>
          <w:numId w:val="43"/>
        </w:numPr>
      </w:pPr>
      <w:r>
        <w:lastRenderedPageBreak/>
        <w:t>ODE ------ServiceRequest-----&gt; SDC</w:t>
      </w:r>
      <w:r>
        <w:tab/>
      </w:r>
      <w:r>
        <w:tab/>
        <w:t>// ODE sends service request to SDC</w:t>
      </w:r>
    </w:p>
    <w:p w14:paraId="772E57E1" w14:textId="77777777" w:rsidR="00783376" w:rsidRDefault="00783376" w:rsidP="00783376">
      <w:pPr>
        <w:pStyle w:val="ListParagraph"/>
        <w:numPr>
          <w:ilvl w:val="1"/>
          <w:numId w:val="43"/>
        </w:numPr>
      </w:pPr>
      <w:r>
        <w:t>ODE &lt;----</w:t>
      </w:r>
      <w:proofErr w:type="spellStart"/>
      <w:r>
        <w:t>ServiceResponse</w:t>
      </w:r>
      <w:proofErr w:type="spellEnd"/>
      <w:r>
        <w:t>----- SDC</w:t>
      </w:r>
      <w:r>
        <w:tab/>
      </w:r>
      <w:r>
        <w:tab/>
        <w:t>// ODE receives service response from SDC</w:t>
      </w:r>
    </w:p>
    <w:p w14:paraId="47EE4348" w14:textId="77777777" w:rsidR="00783376" w:rsidRPr="00B63D68" w:rsidRDefault="00783376" w:rsidP="00783376">
      <w:pPr>
        <w:pStyle w:val="ListParagraph"/>
        <w:numPr>
          <w:ilvl w:val="1"/>
          <w:numId w:val="43"/>
        </w:numPr>
      </w:pPr>
      <w:r>
        <w:t>ODE --------</w:t>
      </w:r>
      <w:proofErr w:type="spellStart"/>
      <w:r>
        <w:t>VsdMessage</w:t>
      </w:r>
      <w:proofErr w:type="spellEnd"/>
      <w:r>
        <w:t>-------&gt; SDC</w:t>
      </w:r>
      <w:r>
        <w:tab/>
      </w:r>
      <w:r>
        <w:tab/>
        <w:t>// ODE sends the actual VSD message to SDC</w:t>
      </w:r>
    </w:p>
    <w:p w14:paraId="1A97F467" w14:textId="77777777" w:rsidR="00783376" w:rsidRPr="009559DA" w:rsidRDefault="00783376" w:rsidP="00783376">
      <w:pPr>
        <w:rPr>
          <w:u w:val="single"/>
        </w:rPr>
      </w:pPr>
      <w:r w:rsidRPr="009559DA">
        <w:rPr>
          <w:u w:val="single"/>
        </w:rPr>
        <w:t>Requirements for sending VSD message to SDC over UDP</w:t>
      </w:r>
      <w:r>
        <w:rPr>
          <w:u w:val="single"/>
        </w:rPr>
        <w:t xml:space="preserve"> are the following:</w:t>
      </w:r>
    </w:p>
    <w:p w14:paraId="5287E5B0" w14:textId="77777777" w:rsidR="00783376" w:rsidRDefault="00783376" w:rsidP="00783376">
      <w:pPr>
        <w:pStyle w:val="ListParagraph"/>
        <w:numPr>
          <w:ilvl w:val="0"/>
          <w:numId w:val="52"/>
        </w:numPr>
      </w:pPr>
      <w:r>
        <w:t>IP address or Domain Name of the SDC server</w:t>
      </w:r>
    </w:p>
    <w:p w14:paraId="42837BB6" w14:textId="45662107" w:rsidR="00783376" w:rsidRDefault="00783376" w:rsidP="00783376">
      <w:pPr>
        <w:pStyle w:val="ListParagraph"/>
        <w:numPr>
          <w:ilvl w:val="0"/>
          <w:numId w:val="52"/>
        </w:numPr>
      </w:pPr>
      <w:r>
        <w:t>Port number of the SDC server</w:t>
      </w:r>
    </w:p>
    <w:p w14:paraId="279F1D0A" w14:textId="77777777" w:rsidR="003763F0" w:rsidRDefault="003763F0" w:rsidP="003763F0">
      <w:pPr>
        <w:pStyle w:val="Heading3"/>
      </w:pPr>
      <w:bookmarkStart w:id="190" w:name="_Toc483908169"/>
      <w:r>
        <w:t>VSD Deposit Service Messages and Alerts</w:t>
      </w:r>
      <w:bookmarkEnd w:id="190"/>
    </w:p>
    <w:p w14:paraId="1E29DB48" w14:textId="512DDC98"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ODE Deposit Service messages and alerts. </w:t>
      </w:r>
    </w:p>
    <w:p w14:paraId="46CE1A0B" w14:textId="36BA8B40" w:rsidR="003763F0" w:rsidRDefault="003763F0" w:rsidP="003763F0">
      <w:pPr>
        <w:pStyle w:val="Caption"/>
        <w:keepNext/>
      </w:pPr>
      <w:bookmarkStart w:id="191" w:name="_Ref483489995"/>
      <w:r>
        <w:t xml:space="preserve">Table </w:t>
      </w:r>
      <w:bookmarkEnd w:id="191"/>
      <w:r w:rsidR="00443882">
        <w:t>1</w:t>
      </w:r>
      <w:r>
        <w:t xml:space="preserve"> </w:t>
      </w:r>
      <w:r w:rsidR="002B624D">
        <w:t>–</w:t>
      </w:r>
      <w:r>
        <w:t xml:space="preserve"> </w:t>
      </w:r>
      <w:r w:rsidR="002B624D">
        <w:t>VSD Deposit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301673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BC9FD5F" w14:textId="77777777" w:rsidR="003763F0" w:rsidRDefault="003763F0" w:rsidP="00443E64">
            <w:r>
              <w:t>Message or Alert</w:t>
            </w:r>
          </w:p>
        </w:tc>
        <w:tc>
          <w:tcPr>
            <w:tcW w:w="2345" w:type="dxa"/>
          </w:tcPr>
          <w:p w14:paraId="3F0A1C8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1F41F1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0D58640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271DCD2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4F22C3F" w14:textId="77777777" w:rsidR="0060553C" w:rsidRDefault="00BC5D3B" w:rsidP="0060553C">
            <w:pPr>
              <w:pStyle w:val="ListParagraph"/>
              <w:numPr>
                <w:ilvl w:val="0"/>
                <w:numId w:val="54"/>
              </w:numPr>
              <w:rPr>
                <w:rFonts w:ascii="Monaco" w:hAnsi="Monaco" w:cs="Times New Roman"/>
                <w:color w:val="3933FF"/>
                <w:sz w:val="17"/>
                <w:szCs w:val="17"/>
              </w:rPr>
            </w:pPr>
            <w:r w:rsidRPr="00EB4A6F">
              <w:rPr>
                <w:rFonts w:ascii="Monaco" w:hAnsi="Monaco" w:cs="Times New Roman"/>
                <w:color w:val="3933FF"/>
                <w:sz w:val="17"/>
                <w:szCs w:val="17"/>
              </w:rPr>
              <w:t>"Error creating VSD depositor socket with port {}"</w:t>
            </w:r>
          </w:p>
          <w:p w14:paraId="37E256B8" w14:textId="3998654C" w:rsidR="003763F0" w:rsidRPr="0060553C" w:rsidRDefault="00BC5D3B" w:rsidP="0060553C">
            <w:pPr>
              <w:pStyle w:val="ListParagraph"/>
              <w:numPr>
                <w:ilvl w:val="0"/>
                <w:numId w:val="54"/>
              </w:numPr>
              <w:rPr>
                <w:rFonts w:ascii="Monaco" w:hAnsi="Monaco" w:cs="Times New Roman"/>
                <w:color w:val="3933FF"/>
                <w:sz w:val="17"/>
                <w:szCs w:val="17"/>
              </w:rPr>
            </w:pPr>
            <w:proofErr w:type="spellStart"/>
            <w:r w:rsidRPr="0060553C">
              <w:rPr>
                <w:rFonts w:ascii="Monaco" w:hAnsi="Monaco" w:cs="Times New Roman"/>
                <w:color w:val="3933FF"/>
                <w:sz w:val="17"/>
                <w:szCs w:val="17"/>
              </w:rPr>
              <w:t>SocketException</w:t>
            </w:r>
            <w:proofErr w:type="spellEnd"/>
          </w:p>
        </w:tc>
        <w:tc>
          <w:tcPr>
            <w:tcW w:w="2345" w:type="dxa"/>
          </w:tcPr>
          <w:p w14:paraId="0125963B" w14:textId="2BA6A16D" w:rsidR="003763F0" w:rsidRDefault="007D2D91"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A01108E" w14:textId="673A4448"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When a VSD arrives over UDP, the VSD depositor service tries to create a new datagram socket with a given port. This error message is logged when ODE fails to create a new datagram socket due to port being </w:t>
            </w:r>
            <w:r w:rsidR="002A2BA7">
              <w:t>bound</w:t>
            </w:r>
            <w:r>
              <w:t xml:space="preserve"> to some other program.</w:t>
            </w:r>
          </w:p>
        </w:tc>
        <w:tc>
          <w:tcPr>
            <w:tcW w:w="3330" w:type="dxa"/>
          </w:tcPr>
          <w:p w14:paraId="35E4D721" w14:textId="461BF333"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If the port is already </w:t>
            </w:r>
            <w:r w:rsidR="002A2BA7">
              <w:t>bound</w:t>
            </w:r>
            <w:r>
              <w:t xml:space="preserve"> to some other program or if the socket creation fails for some other reason, this message is logged in the application log file.</w:t>
            </w:r>
          </w:p>
        </w:tc>
      </w:tr>
      <w:tr w:rsidR="003763F0" w14:paraId="68263F7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2A2385AB" w14:textId="77777777" w:rsidR="00D43D48" w:rsidRDefault="0060553C" w:rsidP="00D43D48">
            <w:pPr>
              <w:pStyle w:val="ListParagraph"/>
              <w:numPr>
                <w:ilvl w:val="0"/>
                <w:numId w:val="56"/>
              </w:numPr>
              <w:rPr>
                <w:rFonts w:ascii="Monaco" w:hAnsi="Monaco" w:cs="Times New Roman"/>
                <w:color w:val="3933FF"/>
                <w:sz w:val="17"/>
                <w:szCs w:val="17"/>
              </w:rPr>
            </w:pPr>
            <w:r w:rsidRPr="0060553C">
              <w:rPr>
                <w:rFonts w:ascii="Monaco" w:hAnsi="Monaco" w:cs="Times New Roman"/>
                <w:color w:val="3933FF"/>
                <w:sz w:val="17"/>
                <w:szCs w:val="17"/>
              </w:rPr>
              <w:t>Error Sending VSD to SDC</w:t>
            </w:r>
          </w:p>
          <w:p w14:paraId="3D54A105" w14:textId="1EB58E9B" w:rsidR="003763F0" w:rsidRPr="00D43D48" w:rsidRDefault="00D43D48" w:rsidP="00D43D48">
            <w:pPr>
              <w:pStyle w:val="ListParagraph"/>
              <w:numPr>
                <w:ilvl w:val="0"/>
                <w:numId w:val="56"/>
              </w:numPr>
              <w:rPr>
                <w:rFonts w:ascii="Monaco" w:hAnsi="Monaco" w:cs="Times New Roman"/>
                <w:color w:val="3933FF"/>
                <w:sz w:val="17"/>
                <w:szCs w:val="17"/>
              </w:rPr>
            </w:pPr>
            <w:proofErr w:type="spellStart"/>
            <w:r w:rsidRPr="00D43D48">
              <w:rPr>
                <w:rFonts w:ascii="Monaco" w:hAnsi="Monaco" w:cs="Times New Roman"/>
                <w:sz w:val="17"/>
                <w:szCs w:val="17"/>
              </w:rPr>
              <w:t>IOException</w:t>
            </w:r>
            <w:proofErr w:type="spellEnd"/>
          </w:p>
        </w:tc>
        <w:tc>
          <w:tcPr>
            <w:tcW w:w="2345" w:type="dxa"/>
          </w:tcPr>
          <w:p w14:paraId="72B211B5" w14:textId="64EB0623" w:rsidR="003763F0" w:rsidRDefault="00D43D48"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45E453D" w14:textId="1278D145" w:rsidR="003763F0" w:rsidRDefault="00575E3E" w:rsidP="002870D8">
            <w:pPr>
              <w:cnfStyle w:val="000000000000" w:firstRow="0" w:lastRow="0" w:firstColumn="0" w:lastColumn="0" w:oddVBand="0" w:evenVBand="0" w:oddHBand="0" w:evenHBand="0" w:firstRowFirstColumn="0" w:firstRowLastColumn="0" w:lastRowFirstColumn="0" w:lastRowLastColumn="0"/>
            </w:pPr>
            <w:r>
              <w:t>When a datagram socket tries to send</w:t>
            </w:r>
            <w:r w:rsidR="003462F3">
              <w:t xml:space="preserve"> VSD to SDC, </w:t>
            </w:r>
            <w:r w:rsidR="000F721D">
              <w:t xml:space="preserve">this error </w:t>
            </w:r>
            <w:r w:rsidR="005721F6">
              <w:t xml:space="preserve">maybe logged if the socket fails to send </w:t>
            </w:r>
            <w:r w:rsidR="007077A2">
              <w:t xml:space="preserve">VSD due </w:t>
            </w:r>
            <w:r w:rsidR="002870D8">
              <w:t>Input Output Exception</w:t>
            </w:r>
            <w:r w:rsidR="00956D27">
              <w:t>.</w:t>
            </w:r>
          </w:p>
        </w:tc>
        <w:tc>
          <w:tcPr>
            <w:tcW w:w="3330" w:type="dxa"/>
          </w:tcPr>
          <w:p w14:paraId="1F931200" w14:textId="1168B439" w:rsidR="003763F0" w:rsidRDefault="00047C29" w:rsidP="00443E64">
            <w:pPr>
              <w:cnfStyle w:val="000000000000" w:firstRow="0" w:lastRow="0" w:firstColumn="0" w:lastColumn="0" w:oddVBand="0" w:evenVBand="0" w:oddHBand="0" w:evenHBand="0" w:firstRowFirstColumn="0" w:firstRowLastColumn="0" w:lastRowFirstColumn="0" w:lastRowLastColumn="0"/>
            </w:pPr>
            <w:r>
              <w:t xml:space="preserve">If the datagram socket fails to send the </w:t>
            </w:r>
            <w:r w:rsidR="007E7476">
              <w:t xml:space="preserve">VSD to SD due to </w:t>
            </w:r>
            <w:proofErr w:type="spellStart"/>
            <w:r w:rsidR="007E7476">
              <w:t>IOException</w:t>
            </w:r>
            <w:proofErr w:type="spellEnd"/>
            <w:r w:rsidR="007E7476">
              <w:t>, this message is logged in the application log file.</w:t>
            </w:r>
          </w:p>
        </w:tc>
      </w:tr>
      <w:tr w:rsidR="003763F0" w14:paraId="439D859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4A2800B6" w14:textId="77777777" w:rsidR="003363D7" w:rsidRDefault="0077763C" w:rsidP="003363D7">
            <w:pPr>
              <w:pStyle w:val="ListParagraph"/>
              <w:numPr>
                <w:ilvl w:val="0"/>
                <w:numId w:val="57"/>
              </w:numPr>
              <w:rPr>
                <w:rFonts w:ascii="Monaco" w:hAnsi="Monaco" w:cs="Times New Roman"/>
                <w:color w:val="3933FF"/>
                <w:sz w:val="17"/>
                <w:szCs w:val="17"/>
              </w:rPr>
            </w:pPr>
            <w:r w:rsidRPr="0077763C">
              <w:rPr>
                <w:rFonts w:ascii="Monaco" w:hAnsi="Monaco" w:cs="Times New Roman"/>
                <w:color w:val="3933FF"/>
                <w:sz w:val="17"/>
                <w:szCs w:val="17"/>
              </w:rPr>
              <w:t>Error Encoding VSD ServiceRequest</w:t>
            </w:r>
          </w:p>
          <w:p w14:paraId="2B642354" w14:textId="77777777" w:rsidR="007D6419" w:rsidRPr="007D6419" w:rsidRDefault="003363D7" w:rsidP="007D6419">
            <w:pPr>
              <w:pStyle w:val="ListParagraph"/>
              <w:numPr>
                <w:ilvl w:val="0"/>
                <w:numId w:val="57"/>
              </w:numPr>
              <w:rPr>
                <w:rFonts w:ascii="Monaco" w:hAnsi="Monaco" w:cs="Times New Roman"/>
                <w:color w:val="3933FF"/>
                <w:sz w:val="17"/>
                <w:szCs w:val="17"/>
              </w:rPr>
            </w:pPr>
            <w:proofErr w:type="spellStart"/>
            <w:r w:rsidRPr="003363D7">
              <w:rPr>
                <w:rFonts w:ascii="Monaco" w:hAnsi="Monaco" w:cs="Times New Roman"/>
                <w:sz w:val="17"/>
                <w:szCs w:val="17"/>
              </w:rPr>
              <w:t>EncodeFailedException</w:t>
            </w:r>
            <w:proofErr w:type="spellEnd"/>
          </w:p>
          <w:p w14:paraId="1B0C5721" w14:textId="38D47B94" w:rsidR="00CF65D3" w:rsidRPr="000E6034" w:rsidRDefault="007D6419" w:rsidP="000E6034">
            <w:pPr>
              <w:pStyle w:val="ListParagraph"/>
              <w:numPr>
                <w:ilvl w:val="0"/>
                <w:numId w:val="57"/>
              </w:numPr>
              <w:rPr>
                <w:rFonts w:ascii="Monaco" w:hAnsi="Monaco" w:cs="Times New Roman"/>
                <w:color w:val="3933FF"/>
                <w:sz w:val="17"/>
                <w:szCs w:val="17"/>
              </w:rPr>
            </w:pPr>
            <w:proofErr w:type="spellStart"/>
            <w:r w:rsidRPr="007D6419">
              <w:rPr>
                <w:rFonts w:ascii="Monaco" w:hAnsi="Monaco" w:cs="Times New Roman"/>
                <w:sz w:val="17"/>
                <w:szCs w:val="17"/>
              </w:rPr>
              <w:t>EncodeNotSupportedException</w:t>
            </w:r>
            <w:proofErr w:type="spellEnd"/>
          </w:p>
          <w:p w14:paraId="1E5EDF81" w14:textId="77777777" w:rsidR="003763F0" w:rsidRPr="009417E3" w:rsidRDefault="003763F0" w:rsidP="00443E64"/>
        </w:tc>
        <w:tc>
          <w:tcPr>
            <w:tcW w:w="2345" w:type="dxa"/>
          </w:tcPr>
          <w:p w14:paraId="38B10EB6" w14:textId="35A42123" w:rsidR="003763F0" w:rsidRDefault="001E515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B8E3474" w14:textId="66A944DC" w:rsidR="003763F0" w:rsidRDefault="00C30617" w:rsidP="00C30617">
            <w:pPr>
              <w:cnfStyle w:val="000000100000" w:firstRow="0" w:lastRow="0" w:firstColumn="0" w:lastColumn="0" w:oddVBand="0" w:evenVBand="0" w:oddHBand="1" w:evenHBand="0" w:firstRowFirstColumn="0" w:firstRowLastColumn="0" w:lastRowFirstColumn="0" w:lastRowLastColumn="0"/>
            </w:pPr>
            <w:r>
              <w:t xml:space="preserve">When the depositor service modifies </w:t>
            </w:r>
            <w:r w:rsidR="00C33C31">
              <w:t>the received service request, it tries to encode the request</w:t>
            </w:r>
            <w:r>
              <w:t xml:space="preserve"> before sending to SDC. This message is logged when </w:t>
            </w:r>
            <w:r>
              <w:lastRenderedPageBreak/>
              <w:t>the ODE fails to encode the service request properly.</w:t>
            </w:r>
          </w:p>
        </w:tc>
        <w:tc>
          <w:tcPr>
            <w:tcW w:w="3330" w:type="dxa"/>
          </w:tcPr>
          <w:p w14:paraId="197F4C44" w14:textId="6F03383F" w:rsidR="003763F0" w:rsidRDefault="00C30617" w:rsidP="00443E64">
            <w:pPr>
              <w:cnfStyle w:val="000000100000" w:firstRow="0" w:lastRow="0" w:firstColumn="0" w:lastColumn="0" w:oddVBand="0" w:evenVBand="0" w:oddHBand="1" w:evenHBand="0" w:firstRowFirstColumn="0" w:firstRowLastColumn="0" w:lastRowFirstColumn="0" w:lastRowLastColumn="0"/>
            </w:pPr>
            <w:r>
              <w:lastRenderedPageBreak/>
              <w:t>If ODE fails to encode the modified service request properly, this message is logged in the application log file.</w:t>
            </w:r>
          </w:p>
        </w:tc>
      </w:tr>
      <w:tr w:rsidR="003763F0" w14:paraId="4A5438EE"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EA11F4C" w14:textId="77777777" w:rsidR="002834B9" w:rsidRDefault="002834B9" w:rsidP="002834B9">
            <w:pPr>
              <w:pStyle w:val="ListParagraph"/>
              <w:numPr>
                <w:ilvl w:val="0"/>
                <w:numId w:val="58"/>
              </w:numPr>
              <w:rPr>
                <w:rFonts w:ascii="Monaco" w:hAnsi="Monaco" w:cs="Times New Roman"/>
                <w:color w:val="3933FF"/>
                <w:sz w:val="17"/>
                <w:szCs w:val="17"/>
              </w:rPr>
            </w:pPr>
            <w:r w:rsidRPr="002834B9">
              <w:rPr>
                <w:rFonts w:ascii="Monaco" w:hAnsi="Monaco" w:cs="Times New Roman"/>
                <w:color w:val="3933FF"/>
                <w:sz w:val="17"/>
                <w:szCs w:val="17"/>
              </w:rPr>
              <w:t xml:space="preserve">Error Receiving VSD Deposit </w:t>
            </w:r>
            <w:proofErr w:type="spellStart"/>
            <w:r w:rsidRPr="002834B9">
              <w:rPr>
                <w:rFonts w:ascii="Monaco" w:hAnsi="Monaco" w:cs="Times New Roman"/>
                <w:color w:val="3933FF"/>
                <w:sz w:val="17"/>
                <w:szCs w:val="17"/>
              </w:rPr>
              <w:t>ServiceResponse</w:t>
            </w:r>
            <w:proofErr w:type="spellEnd"/>
          </w:p>
          <w:p w14:paraId="0D1A2D13" w14:textId="6668982B" w:rsidR="003763F0" w:rsidRPr="002834B9" w:rsidRDefault="002834B9" w:rsidP="002834B9">
            <w:pPr>
              <w:pStyle w:val="ListParagraph"/>
              <w:numPr>
                <w:ilvl w:val="0"/>
                <w:numId w:val="58"/>
              </w:numPr>
              <w:rPr>
                <w:rFonts w:ascii="Monaco" w:hAnsi="Monaco" w:cs="Times New Roman"/>
                <w:color w:val="3933FF"/>
                <w:sz w:val="17"/>
                <w:szCs w:val="17"/>
              </w:rPr>
            </w:pPr>
            <w:proofErr w:type="spellStart"/>
            <w:r w:rsidRPr="002834B9">
              <w:rPr>
                <w:rFonts w:ascii="Monaco" w:hAnsi="Monaco" w:cs="Times New Roman"/>
                <w:sz w:val="17"/>
                <w:szCs w:val="17"/>
              </w:rPr>
              <w:t>IOException</w:t>
            </w:r>
            <w:proofErr w:type="spellEnd"/>
          </w:p>
        </w:tc>
        <w:tc>
          <w:tcPr>
            <w:tcW w:w="2345" w:type="dxa"/>
          </w:tcPr>
          <w:p w14:paraId="403FEF1E" w14:textId="5C489619" w:rsidR="003763F0" w:rsidRDefault="002834B9"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6FC53B18" w14:textId="2DAB36D3" w:rsidR="003763F0" w:rsidRDefault="002834B9" w:rsidP="00C33C31">
            <w:pPr>
              <w:cnfStyle w:val="000000000000" w:firstRow="0" w:lastRow="0" w:firstColumn="0" w:lastColumn="0" w:oddVBand="0" w:evenVBand="0" w:oddHBand="0" w:evenHBand="0" w:firstRowFirstColumn="0" w:firstRowLastColumn="0" w:lastRowFirstColumn="0" w:lastRowLastColumn="0"/>
            </w:pPr>
            <w:r>
              <w:t xml:space="preserve">When the ODE waits for </w:t>
            </w:r>
            <w:r w:rsidR="00C33C31">
              <w:t xml:space="preserve">service </w:t>
            </w:r>
            <w:r>
              <w:t xml:space="preserve">response from SDC, this error message may be logged if the datagram socket fails to receive service response from SDC due to </w:t>
            </w:r>
            <w:proofErr w:type="spellStart"/>
            <w:r>
              <w:t>IOException</w:t>
            </w:r>
            <w:proofErr w:type="spellEnd"/>
            <w:r>
              <w:t xml:space="preserve"> with the socket.</w:t>
            </w:r>
          </w:p>
        </w:tc>
        <w:tc>
          <w:tcPr>
            <w:tcW w:w="3330" w:type="dxa"/>
          </w:tcPr>
          <w:p w14:paraId="7C7908D1" w14:textId="5983DD56" w:rsidR="003763F0" w:rsidRDefault="002834B9" w:rsidP="002834B9">
            <w:pPr>
              <w:cnfStyle w:val="000000000000" w:firstRow="0" w:lastRow="0" w:firstColumn="0" w:lastColumn="0" w:oddVBand="0" w:evenVBand="0" w:oddHBand="0" w:evenHBand="0" w:firstRowFirstColumn="0" w:firstRowLastColumn="0" w:lastRowFirstColumn="0" w:lastRowLastColumn="0"/>
            </w:pPr>
            <w:r>
              <w:t>If the listening datagram socket fails to receive the incoming service response from SDC, this message is logged in the application log file.</w:t>
            </w:r>
          </w:p>
        </w:tc>
      </w:tr>
      <w:tr w:rsidR="002834B9" w14:paraId="2456C53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38E6EB7A" w14:textId="77777777" w:rsid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color w:val="3933FF"/>
                <w:sz w:val="17"/>
                <w:szCs w:val="17"/>
              </w:rPr>
              <w:t xml:space="preserve">Error Decoding VSD Deposit </w:t>
            </w:r>
            <w:proofErr w:type="spellStart"/>
            <w:r w:rsidRPr="002834B9">
              <w:rPr>
                <w:rFonts w:ascii="Monaco" w:hAnsi="Monaco" w:cs="Times New Roman"/>
                <w:color w:val="3933FF"/>
                <w:sz w:val="17"/>
                <w:szCs w:val="17"/>
              </w:rPr>
              <w:t>ServiceResponse</w:t>
            </w:r>
            <w:proofErr w:type="spellEnd"/>
          </w:p>
          <w:p w14:paraId="6017A5E1" w14:textId="77777777"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t>DecodeFailedException</w:t>
            </w:r>
            <w:proofErr w:type="spellEnd"/>
          </w:p>
          <w:p w14:paraId="50F65B9F" w14:textId="392A4A80"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t>DecodeNotSupportedException</w:t>
            </w:r>
            <w:proofErr w:type="spellEnd"/>
          </w:p>
        </w:tc>
        <w:tc>
          <w:tcPr>
            <w:tcW w:w="2345" w:type="dxa"/>
          </w:tcPr>
          <w:p w14:paraId="1625D242" w14:textId="07FC5AB2" w:rsidR="002834B9" w:rsidRDefault="002834B9"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43FFEC3E" w14:textId="06C38BC2" w:rsidR="002834B9" w:rsidRDefault="00C33C31" w:rsidP="00C33C31">
            <w:pPr>
              <w:cnfStyle w:val="000000100000" w:firstRow="0" w:lastRow="0" w:firstColumn="0" w:lastColumn="0" w:oddVBand="0" w:evenVBand="0" w:oddHBand="1" w:evenHBand="0" w:firstRowFirstColumn="0" w:firstRowLastColumn="0" w:lastRowFirstColumn="0" w:lastRowLastColumn="0"/>
            </w:pPr>
            <w:r>
              <w:t>When the ODE receives service response from SDC, the depositor service tries to decode the service response first. This message is logged if the decoder fails to properly decode the response.</w:t>
            </w:r>
          </w:p>
        </w:tc>
        <w:tc>
          <w:tcPr>
            <w:tcW w:w="3330" w:type="dxa"/>
          </w:tcPr>
          <w:p w14:paraId="4C16DE30" w14:textId="4FA75D40" w:rsidR="002834B9" w:rsidRDefault="00C33C31" w:rsidP="00C33C31">
            <w:pPr>
              <w:cnfStyle w:val="000000100000" w:firstRow="0" w:lastRow="0" w:firstColumn="0" w:lastColumn="0" w:oddVBand="0" w:evenVBand="0" w:oddHBand="1" w:evenHBand="0" w:firstRowFirstColumn="0" w:firstRowLastColumn="0" w:lastRowFirstColumn="0" w:lastRowLastColumn="0"/>
            </w:pPr>
            <w:r>
              <w:t>If the depositor service fails to properly decode the incoming service response, this message is logged in the application log file.</w:t>
            </w:r>
          </w:p>
        </w:tc>
      </w:tr>
    </w:tbl>
    <w:p w14:paraId="1C18D7CF" w14:textId="77777777" w:rsidR="003763F0" w:rsidRDefault="003763F0" w:rsidP="004677FC"/>
    <w:p w14:paraId="492DC8BD" w14:textId="420B3C69" w:rsidR="00783376" w:rsidRDefault="00783376" w:rsidP="00783376">
      <w:pPr>
        <w:pStyle w:val="Heading2"/>
      </w:pPr>
      <w:bookmarkStart w:id="192" w:name="_Toc483908170"/>
      <w:r>
        <w:t>VSD Receiver Service</w:t>
      </w:r>
      <w:bookmarkEnd w:id="192"/>
    </w:p>
    <w:p w14:paraId="7C7AC968" w14:textId="77777777" w:rsidR="00783376" w:rsidRDefault="00783376" w:rsidP="00783376">
      <w:r>
        <w:t xml:space="preserve">The ODE receives VSD messages via UDP/IP at its VSD Receiver service. This service will accept ServiceRequest and </w:t>
      </w:r>
      <w:proofErr w:type="spellStart"/>
      <w:r>
        <w:t>VehSitDataMessage</w:t>
      </w:r>
      <w:proofErr w:type="spellEnd"/>
      <w:r>
        <w:t xml:space="preserve"> datagrams. Upon receipt of a ServiceRequest, the receiver works with the VSD depositor service to forward the ServiceRequest to the SDC and await a </w:t>
      </w:r>
      <w:proofErr w:type="spellStart"/>
      <w:r>
        <w:t>ServiceResponse</w:t>
      </w:r>
      <w:proofErr w:type="spellEnd"/>
      <w:r>
        <w:t xml:space="preserve">. When the matching </w:t>
      </w:r>
      <w:proofErr w:type="spellStart"/>
      <w:r>
        <w:t>ServiceResponse</w:t>
      </w:r>
      <w:proofErr w:type="spellEnd"/>
      <w:r>
        <w:t xml:space="preserve"> is returned the ODE forwards the response back to the sender. This completes the trust establishment process. Once trust is established, the sender starts sending VSD messages to ODE which then will be forwarded to the SDC. Upon arrival of VSDs, the ODE also extracts BSMs from VSDs and publishes them to the appropriate BSM Kafka topics.</w:t>
      </w:r>
    </w:p>
    <w:p w14:paraId="0D8D9751" w14:textId="77777777" w:rsidR="00783376" w:rsidRDefault="00783376" w:rsidP="00783376">
      <w:pPr>
        <w:jc w:val="both"/>
      </w:pPr>
      <w:r>
        <w:t xml:space="preserve">Configuration options (set in </w:t>
      </w:r>
      <w:proofErr w:type="spellStart"/>
      <w:r>
        <w:t>application.properties</w:t>
      </w:r>
      <w:proofErr w:type="spellEnd"/>
      <w:r>
        <w:t xml:space="preserve">) can be found in </w:t>
      </w:r>
      <w:r>
        <w:fldChar w:fldCharType="begin"/>
      </w:r>
      <w:r>
        <w:instrText xml:space="preserve"> REF _Ref483487699 \h </w:instrText>
      </w:r>
      <w:r>
        <w:fldChar w:fldCharType="separate"/>
      </w:r>
      <w:r>
        <w:t xml:space="preserve">Table </w:t>
      </w:r>
      <w:r>
        <w:rPr>
          <w:noProof/>
        </w:rPr>
        <w:t>1</w:t>
      </w:r>
      <w:r>
        <w:t xml:space="preserve"> - ODE Application Properties</w:t>
      </w:r>
      <w:r>
        <w:fldChar w:fldCharType="end"/>
      </w:r>
      <w:r>
        <w:t>.</w:t>
      </w:r>
    </w:p>
    <w:p w14:paraId="0BF2ADB6" w14:textId="77777777" w:rsidR="00783376" w:rsidRDefault="00783376" w:rsidP="00783376">
      <w:pPr>
        <w:jc w:val="both"/>
      </w:pPr>
    </w:p>
    <w:p w14:paraId="77FEC3D4" w14:textId="271EAC68" w:rsidR="00783376" w:rsidRDefault="00783376" w:rsidP="00783376">
      <w:pPr>
        <w:keepNext/>
        <w:jc w:val="center"/>
      </w:pPr>
      <w:r>
        <w:rPr>
          <w:noProof/>
          <w:lang w:eastAsia="en-US"/>
        </w:rPr>
        <w:lastRenderedPageBreak/>
        <w:drawing>
          <wp:inline distT="0" distB="0" distL="0" distR="0" wp14:anchorId="5E8D9DAC" wp14:editId="79E6C472">
            <wp:extent cx="7709535" cy="25525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dProcessDiagram.png"/>
                    <pic:cNvPicPr/>
                  </pic:nvPicPr>
                  <pic:blipFill>
                    <a:blip r:embed="rId37">
                      <a:extLst>
                        <a:ext uri="{28A0092B-C50C-407E-A947-70E740481C1C}">
                          <a14:useLocalDpi xmlns:a14="http://schemas.microsoft.com/office/drawing/2010/main" val="0"/>
                        </a:ext>
                      </a:extLst>
                    </a:blip>
                    <a:stretch>
                      <a:fillRect/>
                    </a:stretch>
                  </pic:blipFill>
                  <pic:spPr>
                    <a:xfrm>
                      <a:off x="0" y="0"/>
                      <a:ext cx="7717800" cy="2555331"/>
                    </a:xfrm>
                    <a:prstGeom prst="rect">
                      <a:avLst/>
                    </a:prstGeom>
                  </pic:spPr>
                </pic:pic>
              </a:graphicData>
            </a:graphic>
          </wp:inline>
        </w:drawing>
      </w:r>
    </w:p>
    <w:p w14:paraId="03AB9C5F" w14:textId="0D3D226F" w:rsidR="00783376" w:rsidRDefault="00783376" w:rsidP="00783376">
      <w:pPr>
        <w:pStyle w:val="Caption"/>
        <w:jc w:val="center"/>
      </w:pPr>
      <w:bookmarkStart w:id="193" w:name="_Ref483487917"/>
      <w:r>
        <w:t xml:space="preserve">Figure </w:t>
      </w:r>
      <w:r w:rsidR="005735E7">
        <w:fldChar w:fldCharType="begin"/>
      </w:r>
      <w:r w:rsidR="005735E7">
        <w:instrText xml:space="preserve"> SEQ Figure \* ARABIC </w:instrText>
      </w:r>
      <w:r w:rsidR="005735E7">
        <w:fldChar w:fldCharType="separate"/>
      </w:r>
      <w:r w:rsidR="00771AF3">
        <w:rPr>
          <w:noProof/>
        </w:rPr>
        <w:t>2</w:t>
      </w:r>
      <w:r w:rsidR="005735E7">
        <w:rPr>
          <w:noProof/>
        </w:rPr>
        <w:fldChar w:fldCharType="end"/>
      </w:r>
      <w:bookmarkEnd w:id="193"/>
      <w:r>
        <w:t xml:space="preserve"> - VSD</w:t>
      </w:r>
      <w:r w:rsidRPr="004E462A">
        <w:t xml:space="preserve"> Dialog Flow Diagram</w:t>
      </w:r>
    </w:p>
    <w:p w14:paraId="699AA1D4" w14:textId="77777777" w:rsidR="00783376" w:rsidRDefault="00783376" w:rsidP="00783376"/>
    <w:p w14:paraId="6C3F407E" w14:textId="77777777" w:rsidR="00783376" w:rsidRDefault="00783376" w:rsidP="00783376">
      <w:pPr>
        <w:spacing w:line="240" w:lineRule="auto"/>
        <w:contextualSpacing/>
        <w:jc w:val="both"/>
      </w:pPr>
      <w:r>
        <w:t xml:space="preserve">Notes for </w:t>
      </w:r>
      <w:r>
        <w:fldChar w:fldCharType="begin"/>
      </w:r>
      <w:r>
        <w:instrText xml:space="preserve"> REF _Ref483487917 \h </w:instrText>
      </w:r>
      <w:r>
        <w:fldChar w:fldCharType="separate"/>
      </w:r>
      <w:r>
        <w:t xml:space="preserve">Figure </w:t>
      </w:r>
      <w:r>
        <w:rPr>
          <w:noProof/>
        </w:rPr>
        <w:t>2</w:t>
      </w:r>
      <w:r>
        <w:fldChar w:fldCharType="end"/>
      </w:r>
      <w:r>
        <w:t>:</w:t>
      </w:r>
    </w:p>
    <w:p w14:paraId="519A12FD" w14:textId="77777777" w:rsidR="00783376" w:rsidRDefault="00783376" w:rsidP="00783376">
      <w:pPr>
        <w:pStyle w:val="ListParagraph"/>
        <w:numPr>
          <w:ilvl w:val="0"/>
          <w:numId w:val="53"/>
        </w:numPr>
        <w:spacing w:line="240" w:lineRule="auto"/>
        <w:jc w:val="both"/>
      </w:pPr>
      <w:r>
        <w:t>Random Ports: These ports could have a range of values.</w:t>
      </w:r>
    </w:p>
    <w:p w14:paraId="1ED75F6F" w14:textId="77777777" w:rsidR="00783376" w:rsidRDefault="00783376" w:rsidP="00783376">
      <w:pPr>
        <w:pStyle w:val="ListParagraph"/>
        <w:numPr>
          <w:ilvl w:val="0"/>
          <w:numId w:val="53"/>
        </w:numPr>
        <w:spacing w:line="240" w:lineRule="auto"/>
        <w:jc w:val="both"/>
      </w:pPr>
      <w:r>
        <w:t xml:space="preserve">Port A: Can be configured in </w:t>
      </w:r>
      <w:proofErr w:type="spellStart"/>
      <w:r>
        <w:t>application.properties</w:t>
      </w:r>
      <w:proofErr w:type="spellEnd"/>
    </w:p>
    <w:p w14:paraId="4774F1E7" w14:textId="77777777" w:rsidR="00783376" w:rsidRDefault="00783376" w:rsidP="00783376">
      <w:pPr>
        <w:pStyle w:val="ListParagraph"/>
        <w:numPr>
          <w:ilvl w:val="0"/>
          <w:numId w:val="53"/>
        </w:numPr>
        <w:spacing w:line="240" w:lineRule="auto"/>
        <w:jc w:val="both"/>
      </w:pPr>
      <w:r>
        <w:t xml:space="preserve">Port B: Can be configured in </w:t>
      </w:r>
      <w:proofErr w:type="spellStart"/>
      <w:r>
        <w:t>application.properties</w:t>
      </w:r>
      <w:proofErr w:type="spellEnd"/>
    </w:p>
    <w:p w14:paraId="6C70F6D1" w14:textId="77777777" w:rsidR="00783376" w:rsidRDefault="00783376" w:rsidP="00783376">
      <w:pPr>
        <w:pStyle w:val="ListParagraph"/>
        <w:numPr>
          <w:ilvl w:val="0"/>
          <w:numId w:val="53"/>
        </w:numPr>
        <w:spacing w:line="240" w:lineRule="auto"/>
        <w:jc w:val="both"/>
      </w:pPr>
      <w:r>
        <w:t>Service Request 1: Original request whose destination field contains Port D</w:t>
      </w:r>
    </w:p>
    <w:p w14:paraId="44B9B034" w14:textId="77777777" w:rsidR="00783376" w:rsidRDefault="00783376" w:rsidP="00783376">
      <w:pPr>
        <w:pStyle w:val="ListParagraph"/>
        <w:numPr>
          <w:ilvl w:val="0"/>
          <w:numId w:val="53"/>
        </w:numPr>
        <w:spacing w:line="240" w:lineRule="auto"/>
        <w:jc w:val="both"/>
      </w:pPr>
      <w:r>
        <w:t>Service Request 2: Modified request whose destination field contains Port A</w:t>
      </w:r>
    </w:p>
    <w:p w14:paraId="22A99388" w14:textId="72BB1E35" w:rsidR="00783376" w:rsidRDefault="00783376" w:rsidP="00783376">
      <w:pPr>
        <w:pStyle w:val="ListParagraph"/>
        <w:numPr>
          <w:ilvl w:val="0"/>
          <w:numId w:val="53"/>
        </w:numPr>
        <w:spacing w:line="240" w:lineRule="auto"/>
        <w:jc w:val="both"/>
      </w:pPr>
      <w:r>
        <w:t>Firewall rules should be configured to allow inbound and outbound ports for ODE.</w:t>
      </w:r>
    </w:p>
    <w:p w14:paraId="7DABACC6" w14:textId="77777777" w:rsidR="003763F0" w:rsidRDefault="003763F0" w:rsidP="003763F0">
      <w:pPr>
        <w:pStyle w:val="Heading3"/>
      </w:pPr>
      <w:bookmarkStart w:id="194" w:name="_Toc483908171"/>
      <w:r>
        <w:t>VSD Receiver Service Messages and Alerts</w:t>
      </w:r>
      <w:bookmarkEnd w:id="194"/>
    </w:p>
    <w:p w14:paraId="3E1013AD" w14:textId="33982EA2"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w:t>
      </w:r>
      <w:r w:rsidR="004748A1">
        <w:t>VSD Receive</w:t>
      </w:r>
      <w:r w:rsidR="00443882">
        <w:t>r</w:t>
      </w:r>
      <w:r w:rsidR="004748A1">
        <w:t xml:space="preserve"> </w:t>
      </w:r>
      <w:r>
        <w:t xml:space="preserve">Service messages and alerts. </w:t>
      </w:r>
    </w:p>
    <w:p w14:paraId="09CFB57C" w14:textId="6B417D08" w:rsidR="003763F0" w:rsidRDefault="003763F0" w:rsidP="003763F0">
      <w:pPr>
        <w:pStyle w:val="Caption"/>
        <w:keepNext/>
      </w:pPr>
      <w:r>
        <w:lastRenderedPageBreak/>
        <w:t xml:space="preserve">Table </w:t>
      </w:r>
      <w:r w:rsidR="00443882">
        <w:t>1</w:t>
      </w:r>
      <w:r>
        <w:t xml:space="preserve"> </w:t>
      </w:r>
      <w:r w:rsidR="00443882">
        <w:t>–</w:t>
      </w:r>
      <w:r>
        <w:t xml:space="preserve"> </w:t>
      </w:r>
      <w:r w:rsidR="00443882">
        <w:t>VSD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F116B5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071FD2A" w14:textId="77777777" w:rsidR="003763F0" w:rsidRDefault="003763F0" w:rsidP="00443E64">
            <w:r>
              <w:t>Message or Alert</w:t>
            </w:r>
          </w:p>
        </w:tc>
        <w:tc>
          <w:tcPr>
            <w:tcW w:w="2345" w:type="dxa"/>
          </w:tcPr>
          <w:p w14:paraId="3009E0B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5FDB52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711A754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0EDD17B6" w14:textId="77777777" w:rsidTr="0030714D">
        <w:trPr>
          <w:cnfStyle w:val="000000100000" w:firstRow="0" w:lastRow="0" w:firstColumn="0" w:lastColumn="0" w:oddVBand="0" w:evenVBand="0" w:oddHBand="1" w:evenHBand="0" w:firstRowFirstColumn="0" w:firstRowLastColumn="0" w:lastRowFirstColumn="0" w:lastRowLastColumn="0"/>
          <w:trHeight w:val="2339"/>
        </w:trPr>
        <w:tc>
          <w:tcPr>
            <w:cnfStyle w:val="001000000000" w:firstRow="0" w:lastRow="0" w:firstColumn="1" w:lastColumn="0" w:oddVBand="0" w:evenVBand="0" w:oddHBand="0" w:evenHBand="0" w:firstRowFirstColumn="0" w:firstRowLastColumn="0" w:lastRowFirstColumn="0" w:lastRowLastColumn="0"/>
            <w:tcW w:w="4125" w:type="dxa"/>
          </w:tcPr>
          <w:p w14:paraId="1A71D459" w14:textId="6F1300A4" w:rsidR="00832DFA" w:rsidRPr="00A74B1B" w:rsidRDefault="00832DFA" w:rsidP="00EB4A6F">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7A508CBF" w14:textId="059C0CAA" w:rsidR="003763F0" w:rsidRPr="00A74B1B" w:rsidRDefault="00EB4A6F" w:rsidP="00EB4A6F">
            <w:pPr>
              <w:pStyle w:val="ListParagraph"/>
              <w:numPr>
                <w:ilvl w:val="0"/>
                <w:numId w:val="54"/>
              </w:numPr>
              <w:rPr>
                <w:rFonts w:ascii="Monaco" w:hAnsi="Monaco" w:cs="Times New Roman"/>
                <w:sz w:val="17"/>
                <w:szCs w:val="17"/>
              </w:rPr>
            </w:pPr>
            <w:proofErr w:type="spellStart"/>
            <w:r w:rsidRPr="00A74B1B">
              <w:rPr>
                <w:rFonts w:ascii="Monaco" w:hAnsi="Monaco" w:cs="Times New Roman"/>
                <w:sz w:val="17"/>
                <w:szCs w:val="17"/>
              </w:rPr>
              <w:t>SocketException</w:t>
            </w:r>
            <w:proofErr w:type="spellEnd"/>
          </w:p>
        </w:tc>
        <w:tc>
          <w:tcPr>
            <w:tcW w:w="2345" w:type="dxa"/>
          </w:tcPr>
          <w:p w14:paraId="7F3483E7" w14:textId="1E6F4458" w:rsidR="003763F0" w:rsidRDefault="00EB4A6F"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CB53353" w14:textId="1A70CF19" w:rsidR="003763F0" w:rsidRDefault="00B2719A" w:rsidP="00B2719A">
            <w:pPr>
              <w:cnfStyle w:val="000000100000" w:firstRow="0" w:lastRow="0" w:firstColumn="0" w:lastColumn="0" w:oddVBand="0" w:evenVBand="0" w:oddHBand="1" w:evenHBand="0" w:firstRowFirstColumn="0" w:firstRowLastColumn="0" w:lastRowFirstColumn="0" w:lastRowLastColumn="0"/>
            </w:pPr>
            <w:r>
              <w:t>When the VSDM receiver is initialized, a datagram socket is created to listen for incoming messages from black</w:t>
            </w:r>
            <w:r w:rsidR="00B05113">
              <w:t xml:space="preserve"> </w:t>
            </w:r>
            <w:r>
              <w:t>box. This error message is logged when ODE fails to create a new datagram socket due to port being bound to some other program or some other reasons.</w:t>
            </w:r>
          </w:p>
        </w:tc>
        <w:tc>
          <w:tcPr>
            <w:tcW w:w="3330" w:type="dxa"/>
          </w:tcPr>
          <w:p w14:paraId="6E7EBB1C" w14:textId="51E6B313" w:rsidR="003763F0" w:rsidRDefault="0030714D" w:rsidP="00B05113">
            <w:pPr>
              <w:cnfStyle w:val="000000100000" w:firstRow="0" w:lastRow="0" w:firstColumn="0" w:lastColumn="0" w:oddVBand="0" w:evenVBand="0" w:oddHBand="1" w:evenHBand="0" w:firstRowFirstColumn="0" w:firstRowLastColumn="0" w:lastRowFirstColumn="0" w:lastRowLastColumn="0"/>
            </w:pPr>
            <w:r>
              <w:t xml:space="preserve">If the port is already </w:t>
            </w:r>
            <w:r w:rsidR="00B05113">
              <w:t>bound</w:t>
            </w:r>
            <w:r>
              <w:t xml:space="preserve"> to some other program or if the socket creation fails for some other reason, this message is logged in the application log file.</w:t>
            </w:r>
          </w:p>
        </w:tc>
      </w:tr>
      <w:tr w:rsidR="003763F0" w14:paraId="2593328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8B31E0A" w14:textId="77777777" w:rsidR="006639DA" w:rsidRPr="00A74B1B" w:rsidRDefault="006639DA" w:rsidP="006639DA">
            <w:pPr>
              <w:pStyle w:val="ListParagraph"/>
              <w:numPr>
                <w:ilvl w:val="0"/>
                <w:numId w:val="60"/>
              </w:numPr>
              <w:rPr>
                <w:rFonts w:ascii="Monaco" w:hAnsi="Monaco" w:cs="Times New Roman"/>
                <w:sz w:val="17"/>
                <w:szCs w:val="17"/>
              </w:rPr>
            </w:pPr>
            <w:r w:rsidRPr="00A74B1B">
              <w:rPr>
                <w:rFonts w:ascii="Monaco" w:hAnsi="Monaco" w:cs="Times New Roman"/>
                <w:sz w:val="17"/>
                <w:szCs w:val="17"/>
              </w:rPr>
              <w:t>Error receiving packet</w:t>
            </w:r>
          </w:p>
          <w:p w14:paraId="52E36261" w14:textId="4058FB39" w:rsidR="003763F0" w:rsidRPr="00A74B1B" w:rsidRDefault="006639DA" w:rsidP="00443E64">
            <w:pPr>
              <w:pStyle w:val="ListParagraph"/>
              <w:numPr>
                <w:ilvl w:val="0"/>
                <w:numId w:val="60"/>
              </w:numPr>
              <w:rPr>
                <w:rFonts w:ascii="Monaco" w:hAnsi="Monaco" w:cs="Times New Roman"/>
                <w:sz w:val="17"/>
                <w:szCs w:val="17"/>
              </w:rPr>
            </w:pPr>
            <w:proofErr w:type="spellStart"/>
            <w:r w:rsidRPr="00A74B1B">
              <w:rPr>
                <w:rFonts w:ascii="Monaco" w:hAnsi="Monaco" w:cs="Times New Roman"/>
                <w:sz w:val="17"/>
                <w:szCs w:val="17"/>
              </w:rPr>
              <w:t>IOException</w:t>
            </w:r>
            <w:proofErr w:type="spellEnd"/>
          </w:p>
        </w:tc>
        <w:tc>
          <w:tcPr>
            <w:tcW w:w="2345" w:type="dxa"/>
          </w:tcPr>
          <w:p w14:paraId="78420517" w14:textId="1C66A276" w:rsidR="003763F0" w:rsidRDefault="006639DA"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17CA4C1A" w14:textId="3DEFFDA0" w:rsidR="003763F0" w:rsidRDefault="006639DA" w:rsidP="002D474A">
            <w:pPr>
              <w:cnfStyle w:val="000000000000" w:firstRow="0" w:lastRow="0" w:firstColumn="0" w:lastColumn="0" w:oddVBand="0" w:evenVBand="0" w:oddHBand="0" w:evenHBand="0" w:firstRowFirstColumn="0" w:firstRowLastColumn="0" w:lastRowFirstColumn="0" w:lastRowLastColumn="0"/>
            </w:pPr>
            <w:r>
              <w:t xml:space="preserve">When the ODE waits for </w:t>
            </w:r>
            <w:r w:rsidR="002D474A">
              <w:t>packets from black box</w:t>
            </w:r>
            <w:r>
              <w:t xml:space="preserve">, this error message may be logged if the datagram socket fails to receive </w:t>
            </w:r>
            <w:r w:rsidR="002D474A">
              <w:t>any packets</w:t>
            </w:r>
            <w:r>
              <w:t xml:space="preserve"> due to </w:t>
            </w:r>
            <w:proofErr w:type="spellStart"/>
            <w:r>
              <w:t>IOException</w:t>
            </w:r>
            <w:proofErr w:type="spellEnd"/>
            <w:r>
              <w:t xml:space="preserve"> with the socket.</w:t>
            </w:r>
          </w:p>
        </w:tc>
        <w:tc>
          <w:tcPr>
            <w:tcW w:w="3330" w:type="dxa"/>
          </w:tcPr>
          <w:p w14:paraId="46D647F4" w14:textId="07D76F46" w:rsidR="003763F0" w:rsidRDefault="002D474A" w:rsidP="002D474A">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black box, this message is logged in the application log file.</w:t>
            </w:r>
          </w:p>
        </w:tc>
      </w:tr>
      <w:tr w:rsidR="003763F0" w14:paraId="4EF09A8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AFE5024" w14:textId="77777777" w:rsidR="00C37E28" w:rsidRPr="00A74B1B" w:rsidRDefault="00C37E28" w:rsidP="00C37E28">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p w14:paraId="1B076667" w14:textId="77777777" w:rsidR="003763F0" w:rsidRPr="00A74B1B" w:rsidRDefault="003763F0" w:rsidP="00443E64"/>
        </w:tc>
        <w:tc>
          <w:tcPr>
            <w:tcW w:w="2345" w:type="dxa"/>
          </w:tcPr>
          <w:p w14:paraId="05F037B7" w14:textId="78AF43B4" w:rsidR="003763F0" w:rsidRDefault="00C37E2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6B962718" w14:textId="104E3469" w:rsidR="003763F0" w:rsidRDefault="00C37E28" w:rsidP="00443E64">
            <w:pPr>
              <w:cnfStyle w:val="000000100000" w:firstRow="0" w:lastRow="0" w:firstColumn="0" w:lastColumn="0" w:oddVBand="0" w:evenVBand="0" w:oddHBand="1" w:evenHBand="0" w:firstRowFirstColumn="0" w:firstRowLastColumn="0" w:lastRowFirstColumn="0" w:lastRowLastColumn="0"/>
            </w:pPr>
            <w:r>
              <w:t xml:space="preserve">When the VSDM receiver receives a packet from black box, it decodes the packet first. This message is logged if the decoded packet is of type other than ServiceRequest or </w:t>
            </w:r>
            <w:proofErr w:type="spellStart"/>
            <w:r>
              <w:t>VehSitDataMessage</w:t>
            </w:r>
            <w:proofErr w:type="spellEnd"/>
            <w:r>
              <w:t>.</w:t>
            </w:r>
          </w:p>
        </w:tc>
        <w:tc>
          <w:tcPr>
            <w:tcW w:w="3330" w:type="dxa"/>
          </w:tcPr>
          <w:p w14:paraId="7A66A5B9" w14:textId="391C5DFB" w:rsidR="003763F0" w:rsidRDefault="00C37E28" w:rsidP="00443E64">
            <w:pPr>
              <w:cnfStyle w:val="000000100000" w:firstRow="0" w:lastRow="0" w:firstColumn="0" w:lastColumn="0" w:oddVBand="0" w:evenVBand="0" w:oddHBand="1" w:evenHBand="0" w:firstRowFirstColumn="0" w:firstRowLastColumn="0" w:lastRowFirstColumn="0" w:lastRowLastColumn="0"/>
            </w:pPr>
            <w:r>
              <w:t>If the packet received from black box and decoded on the receiver end is of unknown message type, then this message is logged in the application log file.</w:t>
            </w:r>
          </w:p>
        </w:tc>
      </w:tr>
      <w:tr w:rsidR="003763F0" w14:paraId="1A2B1759"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0306CEA0" w14:textId="77777777" w:rsidR="003909CF" w:rsidRPr="00A74B1B" w:rsidRDefault="0006261D"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Unable to decode UDP message {}</w:t>
            </w:r>
          </w:p>
          <w:p w14:paraId="77E4B65C" w14:textId="77777777" w:rsidR="003909CF"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DecodeFailedException</w:t>
            </w:r>
            <w:proofErr w:type="spellEnd"/>
          </w:p>
          <w:p w14:paraId="7F64EB4E" w14:textId="05B7C010" w:rsidR="003763F0"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DecodeNotSupportedException</w:t>
            </w:r>
            <w:proofErr w:type="spellEnd"/>
          </w:p>
        </w:tc>
        <w:tc>
          <w:tcPr>
            <w:tcW w:w="2345" w:type="dxa"/>
          </w:tcPr>
          <w:p w14:paraId="5DA40D5D" w14:textId="11DA0E5F" w:rsidR="003763F0" w:rsidRDefault="003909CF"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9A196B4" w14:textId="700A0E03"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When ODE receives </w:t>
            </w:r>
            <w:r w:rsidR="000A47D6">
              <w:t>any packet</w:t>
            </w:r>
            <w:r>
              <w:t xml:space="preserve"> from </w:t>
            </w:r>
            <w:r w:rsidR="000A47D6">
              <w:t>black box</w:t>
            </w:r>
            <w:r>
              <w:t xml:space="preserve">, the </w:t>
            </w:r>
            <w:r w:rsidR="000A47D6">
              <w:t>receive</w:t>
            </w:r>
            <w:r>
              <w:t xml:space="preserve">r service tries to decode the </w:t>
            </w:r>
            <w:r w:rsidR="000A47D6">
              <w:t>packet</w:t>
            </w:r>
            <w:r>
              <w:t xml:space="preserve"> first. This message is logged if the decoder fails to properly decode the </w:t>
            </w:r>
            <w:r w:rsidR="000A47D6">
              <w:t>packet</w:t>
            </w:r>
            <w:r>
              <w:t>.</w:t>
            </w:r>
          </w:p>
        </w:tc>
        <w:tc>
          <w:tcPr>
            <w:tcW w:w="3330" w:type="dxa"/>
          </w:tcPr>
          <w:p w14:paraId="471F6323" w14:textId="6D098405"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If the </w:t>
            </w:r>
            <w:r w:rsidR="000A47D6">
              <w:t>receiver</w:t>
            </w:r>
            <w:r>
              <w:t xml:space="preserve"> service fails to properly decode the incoming </w:t>
            </w:r>
            <w:r w:rsidR="000A47D6">
              <w:t>packets from black box</w:t>
            </w:r>
            <w:r>
              <w:t>, this message is logged in the application log file.</w:t>
            </w:r>
          </w:p>
        </w:tc>
      </w:tr>
      <w:tr w:rsidR="00A059D6" w14:paraId="6647AF3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F5F26EA" w14:textId="77777777" w:rsidR="00B63E02" w:rsidRPr="00A74B1B" w:rsidRDefault="00A059D6" w:rsidP="00B63E02">
            <w:pPr>
              <w:pStyle w:val="ListParagraph"/>
              <w:numPr>
                <w:ilvl w:val="0"/>
                <w:numId w:val="62"/>
              </w:numPr>
              <w:rPr>
                <w:rFonts w:ascii="Monaco" w:hAnsi="Monaco" w:cs="Times New Roman"/>
                <w:sz w:val="17"/>
                <w:szCs w:val="17"/>
              </w:rPr>
            </w:pPr>
            <w:r w:rsidRPr="00A74B1B">
              <w:rPr>
                <w:rFonts w:ascii="Monaco" w:hAnsi="Monaco" w:cs="Times New Roman"/>
                <w:sz w:val="17"/>
                <w:szCs w:val="17"/>
              </w:rPr>
              <w:t xml:space="preserve">Unable to convert </w:t>
            </w:r>
            <w:proofErr w:type="spellStart"/>
            <w:r w:rsidRPr="00A74B1B">
              <w:rPr>
                <w:rFonts w:ascii="Monaco" w:hAnsi="Monaco" w:cs="Times New Roman"/>
                <w:sz w:val="17"/>
                <w:szCs w:val="17"/>
              </w:rPr>
              <w:t>VehSitDataMessage</w:t>
            </w:r>
            <w:proofErr w:type="spellEnd"/>
            <w:r w:rsidRPr="00A74B1B">
              <w:rPr>
                <w:rFonts w:ascii="Monaco" w:hAnsi="Monaco" w:cs="Times New Roman"/>
                <w:sz w:val="17"/>
                <w:szCs w:val="17"/>
              </w:rPr>
              <w:t xml:space="preserve"> bundle to BSM list.</w:t>
            </w:r>
          </w:p>
          <w:p w14:paraId="7AAA6048" w14:textId="16784773" w:rsidR="00A059D6" w:rsidRPr="00A74B1B" w:rsidRDefault="00B63E02" w:rsidP="00B63E02">
            <w:pPr>
              <w:pStyle w:val="ListParagraph"/>
              <w:numPr>
                <w:ilvl w:val="0"/>
                <w:numId w:val="62"/>
              </w:numPr>
              <w:rPr>
                <w:rFonts w:ascii="Monaco" w:hAnsi="Monaco" w:cs="Times New Roman"/>
                <w:b w:val="0"/>
                <w:bCs w:val="0"/>
                <w:sz w:val="17"/>
                <w:szCs w:val="17"/>
              </w:rPr>
            </w:pPr>
            <w:proofErr w:type="spellStart"/>
            <w:r w:rsidRPr="00A74B1B">
              <w:rPr>
                <w:rFonts w:ascii="Monaco" w:hAnsi="Monaco" w:cs="Times New Roman"/>
                <w:sz w:val="17"/>
                <w:szCs w:val="17"/>
              </w:rPr>
              <w:t>IllegalArgumentException</w:t>
            </w:r>
            <w:proofErr w:type="spellEnd"/>
          </w:p>
        </w:tc>
        <w:tc>
          <w:tcPr>
            <w:tcW w:w="2345" w:type="dxa"/>
          </w:tcPr>
          <w:p w14:paraId="753CB4C5" w14:textId="7AA89670" w:rsidR="00A059D6" w:rsidRDefault="00A059D6"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34EFEB45" w14:textId="516233D7" w:rsidR="00A059D6" w:rsidRDefault="00B63E02" w:rsidP="000A47D6">
            <w:pPr>
              <w:cnfStyle w:val="000000100000" w:firstRow="0" w:lastRow="0" w:firstColumn="0" w:lastColumn="0" w:oddVBand="0" w:evenVBand="0" w:oddHBand="1" w:evenHBand="0" w:firstRowFirstColumn="0" w:firstRowLastColumn="0" w:lastRowFirstColumn="0" w:lastRowLastColumn="0"/>
            </w:pPr>
            <w:r>
              <w:t xml:space="preserve">When the receiver receives VSD, it tries to extract BSMs out of the VSD. This error </w:t>
            </w:r>
            <w:r>
              <w:lastRenderedPageBreak/>
              <w:t>message is logged if the VSD bundle doesn’t have any BSM records.</w:t>
            </w:r>
          </w:p>
        </w:tc>
        <w:tc>
          <w:tcPr>
            <w:tcW w:w="3330" w:type="dxa"/>
          </w:tcPr>
          <w:p w14:paraId="732179B9" w14:textId="30AC7338" w:rsidR="00A059D6" w:rsidRDefault="00B63E02" w:rsidP="000A47D6">
            <w:pPr>
              <w:cnfStyle w:val="000000100000" w:firstRow="0" w:lastRow="0" w:firstColumn="0" w:lastColumn="0" w:oddVBand="0" w:evenVBand="0" w:oddHBand="1" w:evenHBand="0" w:firstRowFirstColumn="0" w:firstRowLastColumn="0" w:lastRowFirstColumn="0" w:lastRowLastColumn="0"/>
            </w:pPr>
            <w:r>
              <w:lastRenderedPageBreak/>
              <w:t xml:space="preserve">If the VSDM receiver receives a VSD that doesn’t contain any BSM records, this message is </w:t>
            </w:r>
            <w:r>
              <w:lastRenderedPageBreak/>
              <w:t>logged in the application log file.</w:t>
            </w:r>
          </w:p>
        </w:tc>
      </w:tr>
      <w:tr w:rsidR="00B63E02" w14:paraId="6452A47A"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37BA2CC9" w14:textId="77777777"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lastRenderedPageBreak/>
              <w:t>Unable to convert BSM</w:t>
            </w:r>
          </w:p>
          <w:p w14:paraId="664B1D6D" w14:textId="682E4703"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t>OssBsmPart2Exception</w:t>
            </w:r>
          </w:p>
        </w:tc>
        <w:tc>
          <w:tcPr>
            <w:tcW w:w="2345" w:type="dxa"/>
          </w:tcPr>
          <w:p w14:paraId="6AB4DB6D" w14:textId="591C0AFA" w:rsidR="00B63E02" w:rsidRDefault="00B63E02"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752D5F7" w14:textId="136F8519" w:rsidR="00B63E02" w:rsidRDefault="001150A7" w:rsidP="001150A7">
            <w:pPr>
              <w:cnfStyle w:val="000000000000" w:firstRow="0" w:lastRow="0" w:firstColumn="0" w:lastColumn="0" w:oddVBand="0" w:evenVBand="0" w:oddHBand="0" w:evenHBand="0" w:firstRowFirstColumn="0" w:firstRowLastColumn="0" w:lastRowFirstColumn="0" w:lastRowLastColumn="0"/>
            </w:pPr>
            <w:r>
              <w:t>When the VSDM receiver extracts BSMs from VSD, it tries to convert the generic BSM into J2735BSM format. This error message is logged if the receiver fails to properly perform conversion to J2735BSM format.</w:t>
            </w:r>
          </w:p>
        </w:tc>
        <w:tc>
          <w:tcPr>
            <w:tcW w:w="3330" w:type="dxa"/>
          </w:tcPr>
          <w:p w14:paraId="7FE737BF" w14:textId="3851C774" w:rsidR="00B63E02" w:rsidRDefault="001150A7" w:rsidP="000A47D6">
            <w:pPr>
              <w:cnfStyle w:val="000000000000" w:firstRow="0" w:lastRow="0" w:firstColumn="0" w:lastColumn="0" w:oddVBand="0" w:evenVBand="0" w:oddHBand="0" w:evenHBand="0" w:firstRowFirstColumn="0" w:firstRowLastColumn="0" w:lastRowFirstColumn="0" w:lastRowLastColumn="0"/>
            </w:pPr>
            <w:r>
              <w:t>If the VSDM receiver fails to convert generic BSM to J2735BSM, this message is logged in the application log file.</w:t>
            </w:r>
          </w:p>
        </w:tc>
      </w:tr>
    </w:tbl>
    <w:p w14:paraId="59AC9DFE" w14:textId="5B5356BB" w:rsidR="003763F0" w:rsidRDefault="003763F0" w:rsidP="004677FC">
      <w:pPr>
        <w:spacing w:line="240" w:lineRule="auto"/>
        <w:jc w:val="both"/>
      </w:pPr>
    </w:p>
    <w:p w14:paraId="27333D8B" w14:textId="6CF066F3" w:rsidR="004748A1" w:rsidRDefault="004748A1" w:rsidP="004677FC">
      <w:pPr>
        <w:pStyle w:val="Heading2"/>
      </w:pPr>
      <w:bookmarkStart w:id="195" w:name="_Toc483908172"/>
      <w:r>
        <w:t>BSM Receive Service via UDP</w:t>
      </w:r>
      <w:bookmarkEnd w:id="195"/>
    </w:p>
    <w:p w14:paraId="1C0FA61B" w14:textId="5EBF82C3" w:rsidR="007E5CC3" w:rsidRDefault="007E5CC3" w:rsidP="00B348E2">
      <w:pPr>
        <w:jc w:val="both"/>
      </w:pPr>
      <w:r>
        <w:t>The ODE receives BSM messages via UDP/IP at its BSM Receiver service</w:t>
      </w:r>
      <w:r w:rsidR="005651B6">
        <w:t xml:space="preserve"> on the default port 46800 which can be changed through ode properties</w:t>
      </w:r>
      <w:r>
        <w:t xml:space="preserve">. </w:t>
      </w:r>
      <w:r w:rsidR="005651B6">
        <w:t>BSM dialog does not include trust establishment phase, hence the BSMs are directly sent to ODE</w:t>
      </w:r>
      <w:r>
        <w:t>. Once BSMs are received,</w:t>
      </w:r>
      <w:r w:rsidR="005651B6">
        <w:t xml:space="preserve"> they will be published to the BSM </w:t>
      </w:r>
      <w:proofErr w:type="spellStart"/>
      <w:r w:rsidR="005651B6">
        <w:t>kafka</w:t>
      </w:r>
      <w:proofErr w:type="spellEnd"/>
      <w:r w:rsidR="005651B6">
        <w:t xml:space="preserve"> topics. [ODE-314] BSM Process then consumes the BSMs from the corresponding </w:t>
      </w:r>
      <w:proofErr w:type="spellStart"/>
      <w:r w:rsidR="005651B6">
        <w:t>kafka</w:t>
      </w:r>
      <w:proofErr w:type="spellEnd"/>
      <w:r w:rsidR="005651B6">
        <w:t xml:space="preserve"> topics. The consumed BSMs </w:t>
      </w:r>
      <w:r>
        <w:t>will</w:t>
      </w:r>
      <w:r w:rsidR="005651B6">
        <w:t xml:space="preserve"> then</w:t>
      </w:r>
      <w:r>
        <w:t xml:space="preserve"> </w:t>
      </w:r>
      <w:r w:rsidR="005651B6">
        <w:t>be</w:t>
      </w:r>
      <w:r>
        <w:t xml:space="preserve"> inserted in</w:t>
      </w:r>
      <w:r w:rsidR="005651B6">
        <w:t>to</w:t>
      </w:r>
      <w:r>
        <w:t xml:space="preserve"> a hash map where the keys will be the temp ID of the BSM and the value will be a queue of corresponding BSMs with the particular </w:t>
      </w:r>
      <w:proofErr w:type="spellStart"/>
      <w:r>
        <w:t>tempID</w:t>
      </w:r>
      <w:proofErr w:type="spellEnd"/>
      <w:r>
        <w:t>. When a BSM is inserted to the queue</w:t>
      </w:r>
      <w:r w:rsidR="005651B6">
        <w:t xml:space="preserve">, </w:t>
      </w:r>
      <w:r>
        <w:t>it will check if the queue has 10 BSMs. In the case that the queue has 10 BSMs</w:t>
      </w:r>
      <w:r w:rsidR="006E7C7C">
        <w:t xml:space="preserve">, it will package them into VSD and publish it to the VSD </w:t>
      </w:r>
      <w:proofErr w:type="spellStart"/>
      <w:r w:rsidR="006E7C7C">
        <w:t>kafka</w:t>
      </w:r>
      <w:proofErr w:type="spellEnd"/>
      <w:r w:rsidR="006E7C7C">
        <w:t xml:space="preserve"> topic. Else, it will wait for more incoming BSMs.</w:t>
      </w:r>
    </w:p>
    <w:p w14:paraId="5DAA5C01" w14:textId="1A3A15BA" w:rsidR="004748A1" w:rsidRDefault="004748A1" w:rsidP="004677FC"/>
    <w:p w14:paraId="6BA4B589" w14:textId="34DBE8C3" w:rsidR="004748A1" w:rsidRDefault="004748A1" w:rsidP="004748A1">
      <w:pPr>
        <w:pStyle w:val="Heading3"/>
      </w:pPr>
      <w:bookmarkStart w:id="196" w:name="_Toc483908173"/>
      <w:r>
        <w:t>BSM Receiver Service Messages and Alerts</w:t>
      </w:r>
      <w:bookmarkEnd w:id="196"/>
    </w:p>
    <w:p w14:paraId="28D54A79" w14:textId="1ECE78F7" w:rsidR="004748A1" w:rsidRPr="002253B4" w:rsidRDefault="004748A1" w:rsidP="004748A1">
      <w:r>
        <w:fldChar w:fldCharType="begin"/>
      </w:r>
      <w:r>
        <w:instrText xml:space="preserve"> REF _Ref483489995 \h </w:instrText>
      </w:r>
      <w:r>
        <w:fldChar w:fldCharType="separate"/>
      </w:r>
      <w:r>
        <w:t xml:space="preserve">Table </w:t>
      </w:r>
      <w:r w:rsidR="0010402A">
        <w:rPr>
          <w:noProof/>
        </w:rPr>
        <w:t>1</w:t>
      </w:r>
      <w:r>
        <w:fldChar w:fldCharType="end"/>
      </w:r>
      <w:r>
        <w:t xml:space="preserve"> provides a detailed list of the BSM Receive</w:t>
      </w:r>
      <w:r w:rsidR="0010402A">
        <w:t>r</w:t>
      </w:r>
      <w:r>
        <w:t xml:space="preserve"> Service messages and alerts. </w:t>
      </w:r>
    </w:p>
    <w:p w14:paraId="1996C79F" w14:textId="7FC7DACA" w:rsidR="004748A1" w:rsidRDefault="004748A1" w:rsidP="004748A1">
      <w:pPr>
        <w:pStyle w:val="Caption"/>
        <w:keepNext/>
      </w:pPr>
      <w:r>
        <w:t xml:space="preserve">Table </w:t>
      </w:r>
      <w:r w:rsidR="0010402A">
        <w:t>1</w:t>
      </w:r>
      <w:r>
        <w:t xml:space="preserve"> </w:t>
      </w:r>
      <w:r w:rsidR="0010402A">
        <w:t>–</w:t>
      </w:r>
      <w:r>
        <w:t xml:space="preserve"> </w:t>
      </w:r>
      <w:r w:rsidR="0010402A">
        <w:t>BSM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4748A1" w14:paraId="2F53BE8F" w14:textId="77777777" w:rsidTr="009C5090">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125" w:type="dxa"/>
          </w:tcPr>
          <w:p w14:paraId="4874D310" w14:textId="77777777" w:rsidR="004748A1" w:rsidRDefault="004748A1" w:rsidP="00443E64">
            <w:r>
              <w:t>Message or Alert</w:t>
            </w:r>
          </w:p>
        </w:tc>
        <w:tc>
          <w:tcPr>
            <w:tcW w:w="2345" w:type="dxa"/>
          </w:tcPr>
          <w:p w14:paraId="44D1DE69"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424E3491"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4D437106"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Criteria</w:t>
            </w:r>
          </w:p>
        </w:tc>
      </w:tr>
      <w:tr w:rsidR="004748A1" w14:paraId="41CDFDD7"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1070655F" w14:textId="77777777" w:rsidR="009C5090" w:rsidRDefault="009C5090" w:rsidP="009C5090">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3AC24373" w14:textId="42EDA3C3" w:rsidR="004748A1" w:rsidRPr="009C5090" w:rsidRDefault="009C5090" w:rsidP="009C5090">
            <w:pPr>
              <w:pStyle w:val="ListParagraph"/>
              <w:numPr>
                <w:ilvl w:val="0"/>
                <w:numId w:val="54"/>
              </w:numPr>
              <w:rPr>
                <w:rFonts w:ascii="Monaco" w:hAnsi="Monaco" w:cs="Times New Roman"/>
                <w:sz w:val="17"/>
                <w:szCs w:val="17"/>
              </w:rPr>
            </w:pPr>
            <w:proofErr w:type="spellStart"/>
            <w:r w:rsidRPr="009C5090">
              <w:rPr>
                <w:rFonts w:ascii="Monaco" w:hAnsi="Monaco" w:cs="Times New Roman"/>
                <w:sz w:val="17"/>
                <w:szCs w:val="17"/>
              </w:rPr>
              <w:t>SocketException</w:t>
            </w:r>
            <w:proofErr w:type="spellEnd"/>
          </w:p>
        </w:tc>
        <w:tc>
          <w:tcPr>
            <w:tcW w:w="2345" w:type="dxa"/>
          </w:tcPr>
          <w:p w14:paraId="49A261E7" w14:textId="5125A00B" w:rsidR="004748A1" w:rsidRDefault="009C509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592AD90" w14:textId="6F9EE6C5" w:rsidR="004748A1" w:rsidRDefault="009C5090" w:rsidP="009C5090">
            <w:pPr>
              <w:cnfStyle w:val="000000100000" w:firstRow="0" w:lastRow="0" w:firstColumn="0" w:lastColumn="0" w:oddVBand="0" w:evenVBand="0" w:oddHBand="1" w:evenHBand="0" w:firstRowFirstColumn="0" w:firstRowLastColumn="0" w:lastRowFirstColumn="0" w:lastRowLastColumn="0"/>
            </w:pPr>
            <w:r>
              <w:t xml:space="preserve">When the BSM receiver is initialized, a datagram socket is created to listen for incoming </w:t>
            </w:r>
            <w:r>
              <w:lastRenderedPageBreak/>
              <w:t>messages from OBU. This error message is logged when ODE fails to create a new datagram socket due to port being bound to some other program or some other reasons.</w:t>
            </w:r>
          </w:p>
        </w:tc>
        <w:tc>
          <w:tcPr>
            <w:tcW w:w="3330" w:type="dxa"/>
          </w:tcPr>
          <w:p w14:paraId="17195491" w14:textId="7CAC8994" w:rsidR="004748A1" w:rsidRDefault="009C5090" w:rsidP="00443E64">
            <w:pPr>
              <w:cnfStyle w:val="000000100000" w:firstRow="0" w:lastRow="0" w:firstColumn="0" w:lastColumn="0" w:oddVBand="0" w:evenVBand="0" w:oddHBand="1" w:evenHBand="0" w:firstRowFirstColumn="0" w:firstRowLastColumn="0" w:lastRowFirstColumn="0" w:lastRowLastColumn="0"/>
            </w:pPr>
            <w:r>
              <w:lastRenderedPageBreak/>
              <w:t xml:space="preserve">If the port is already bound to some other program or if the socket creation fails for some </w:t>
            </w:r>
            <w:r>
              <w:lastRenderedPageBreak/>
              <w:t>other reason, this message is logged in the application log file.</w:t>
            </w:r>
          </w:p>
        </w:tc>
      </w:tr>
      <w:tr w:rsidR="004748A1" w14:paraId="22AC8C98"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410D651B" w14:textId="77777777" w:rsidR="009C5090" w:rsidRDefault="009C5090" w:rsidP="009C5090">
            <w:pPr>
              <w:pStyle w:val="ListParagraph"/>
              <w:numPr>
                <w:ilvl w:val="0"/>
                <w:numId w:val="60"/>
              </w:numPr>
              <w:rPr>
                <w:rFonts w:ascii="Monaco" w:hAnsi="Monaco" w:cs="Times New Roman"/>
                <w:sz w:val="17"/>
                <w:szCs w:val="17"/>
              </w:rPr>
            </w:pPr>
            <w:r w:rsidRPr="00A74B1B">
              <w:rPr>
                <w:rFonts w:ascii="Monaco" w:hAnsi="Monaco" w:cs="Times New Roman"/>
                <w:sz w:val="17"/>
                <w:szCs w:val="17"/>
              </w:rPr>
              <w:lastRenderedPageBreak/>
              <w:t>Error receiving packet</w:t>
            </w:r>
          </w:p>
          <w:p w14:paraId="168FFFAB" w14:textId="39EC9659" w:rsidR="004748A1" w:rsidRPr="009C5090" w:rsidRDefault="009C5090" w:rsidP="009C5090">
            <w:pPr>
              <w:pStyle w:val="ListParagraph"/>
              <w:numPr>
                <w:ilvl w:val="0"/>
                <w:numId w:val="60"/>
              </w:numPr>
              <w:rPr>
                <w:rFonts w:ascii="Monaco" w:hAnsi="Monaco" w:cs="Times New Roman"/>
                <w:sz w:val="17"/>
                <w:szCs w:val="17"/>
              </w:rPr>
            </w:pPr>
            <w:proofErr w:type="spellStart"/>
            <w:r w:rsidRPr="009C5090">
              <w:rPr>
                <w:rFonts w:ascii="Monaco" w:hAnsi="Monaco" w:cs="Times New Roman"/>
                <w:sz w:val="17"/>
                <w:szCs w:val="17"/>
              </w:rPr>
              <w:t>IOException</w:t>
            </w:r>
            <w:proofErr w:type="spellEnd"/>
          </w:p>
        </w:tc>
        <w:tc>
          <w:tcPr>
            <w:tcW w:w="2345" w:type="dxa"/>
          </w:tcPr>
          <w:p w14:paraId="2D4FFF71" w14:textId="331E9C08" w:rsidR="004748A1" w:rsidRDefault="009C5090"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1074DFE" w14:textId="14664614" w:rsidR="004748A1" w:rsidRDefault="009C5090" w:rsidP="009C5090">
            <w:pPr>
              <w:cnfStyle w:val="000000000000" w:firstRow="0" w:lastRow="0" w:firstColumn="0" w:lastColumn="0" w:oddVBand="0" w:evenVBand="0" w:oddHBand="0" w:evenHBand="0" w:firstRowFirstColumn="0" w:firstRowLastColumn="0" w:lastRowFirstColumn="0" w:lastRowLastColumn="0"/>
            </w:pPr>
            <w:r>
              <w:t xml:space="preserve">When the ODE waits for packets from OBU, this error message may be logged if the datagram socket fails to receive any packets due to </w:t>
            </w:r>
            <w:proofErr w:type="spellStart"/>
            <w:r>
              <w:t>IOException</w:t>
            </w:r>
            <w:proofErr w:type="spellEnd"/>
            <w:r>
              <w:t xml:space="preserve"> with the socket.</w:t>
            </w:r>
          </w:p>
        </w:tc>
        <w:tc>
          <w:tcPr>
            <w:tcW w:w="3330" w:type="dxa"/>
          </w:tcPr>
          <w:p w14:paraId="4047EF1A" w14:textId="03A2F1F1" w:rsidR="004748A1" w:rsidRDefault="009C5090" w:rsidP="009C5090">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OBU, this message is logged in the application log file.</w:t>
            </w:r>
          </w:p>
        </w:tc>
      </w:tr>
      <w:tr w:rsidR="004748A1" w14:paraId="2ACF21B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09A5605" w14:textId="0DFAFC48" w:rsidR="004748A1" w:rsidRPr="00CE0F08" w:rsidRDefault="00CE0F08" w:rsidP="00443E64">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tc>
        <w:tc>
          <w:tcPr>
            <w:tcW w:w="2345" w:type="dxa"/>
          </w:tcPr>
          <w:p w14:paraId="4BE2DD80" w14:textId="3B59E660" w:rsidR="004748A1" w:rsidRDefault="00CE0F0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59584F9D" w14:textId="7C1FAD7B"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When the </w:t>
            </w:r>
            <w:r w:rsidR="00C0223C">
              <w:t>BSM</w:t>
            </w:r>
            <w:r>
              <w:t xml:space="preserve"> receiver receives a packet from </w:t>
            </w:r>
            <w:r w:rsidR="00C0223C">
              <w:t>OBU</w:t>
            </w:r>
            <w:r>
              <w:t>, it decodes the packet first. This message is logged if the decoded packet is of type other than</w:t>
            </w:r>
            <w:r w:rsidR="00C0223C">
              <w:t xml:space="preserve"> J2735Bsm</w:t>
            </w:r>
            <w:r>
              <w:t>.</w:t>
            </w:r>
          </w:p>
        </w:tc>
        <w:tc>
          <w:tcPr>
            <w:tcW w:w="3330" w:type="dxa"/>
          </w:tcPr>
          <w:p w14:paraId="2BF32B41" w14:textId="07BCC14A"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If the packet received from </w:t>
            </w:r>
            <w:r w:rsidR="00C0223C">
              <w:t>OBU</w:t>
            </w:r>
            <w:r>
              <w:t xml:space="preserve"> and decoded on the receiver end is of unknown message type, then this message is logged in the application log file.</w:t>
            </w:r>
          </w:p>
        </w:tc>
      </w:tr>
      <w:tr w:rsidR="004748A1" w14:paraId="4B6036F3"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74C95A2" w14:textId="77777777" w:rsidR="004748A1" w:rsidRPr="00886A51" w:rsidRDefault="004748A1" w:rsidP="00443E64"/>
        </w:tc>
        <w:tc>
          <w:tcPr>
            <w:tcW w:w="2345" w:type="dxa"/>
          </w:tcPr>
          <w:p w14:paraId="00155E3E"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5" w:type="dxa"/>
          </w:tcPr>
          <w:p w14:paraId="4ECD23B3"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0" w:type="dxa"/>
          </w:tcPr>
          <w:p w14:paraId="2EDF6631"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r>
    </w:tbl>
    <w:p w14:paraId="41604009" w14:textId="77777777" w:rsidR="004748A1" w:rsidRPr="004748A1" w:rsidRDefault="004748A1" w:rsidP="004677FC"/>
    <w:p w14:paraId="5C869022" w14:textId="77777777" w:rsidR="00C26C45" w:rsidRDefault="00E53E91" w:rsidP="00CB08F3">
      <w:pPr>
        <w:pStyle w:val="Heading1"/>
      </w:pPr>
      <w:bookmarkStart w:id="197" w:name="_Toc483908174"/>
      <w:r>
        <w:t>Appendix A: ODE</w:t>
      </w:r>
      <w:r w:rsidRPr="001E40C7">
        <w:t xml:space="preserve"> </w:t>
      </w:r>
      <w:r>
        <w:t>Interface Specification</w:t>
      </w:r>
      <w:bookmarkEnd w:id="197"/>
    </w:p>
    <w:p w14:paraId="30A1C191" w14:textId="0DB298C4" w:rsidR="0060433B" w:rsidRPr="0060433B" w:rsidRDefault="0060433B" w:rsidP="0060433B">
      <w:r>
        <w:t xml:space="preserve">Field devices and TMC applications interface with the ODE for both sending and receiving data to and from the ODE </w:t>
      </w:r>
    </w:p>
    <w:p w14:paraId="3C16AD85" w14:textId="77777777" w:rsidR="0060433B" w:rsidRDefault="0060433B" w:rsidP="0060433B">
      <w:r>
        <w:t>Ode provides two methods of accepting data from field devices:</w:t>
      </w:r>
    </w:p>
    <w:p w14:paraId="50A87EEC" w14:textId="3B74CCF5" w:rsidR="0060433B" w:rsidRDefault="0060433B" w:rsidP="006820F5">
      <w:pPr>
        <w:pStyle w:val="ListParagraph"/>
        <w:numPr>
          <w:ilvl w:val="0"/>
          <w:numId w:val="19"/>
        </w:numPr>
        <w:spacing w:before="0" w:after="0" w:line="240" w:lineRule="auto"/>
        <w:contextualSpacing w:val="0"/>
      </w:pPr>
      <w:r>
        <w:t xml:space="preserve">File copy: described in section </w:t>
      </w:r>
      <w:r>
        <w:fldChar w:fldCharType="begin"/>
      </w:r>
      <w:r>
        <w:instrText xml:space="preserve"> REF _Ref471804194 \r \h </w:instrText>
      </w:r>
      <w:r>
        <w:fldChar w:fldCharType="separate"/>
      </w:r>
      <w:r w:rsidR="00244E15">
        <w:t>7.1</w:t>
      </w:r>
      <w:r>
        <w:fldChar w:fldCharType="end"/>
      </w:r>
      <w:r>
        <w:t xml:space="preserve"> </w:t>
      </w:r>
    </w:p>
    <w:p w14:paraId="07602C19" w14:textId="3310D2CB" w:rsidR="0060433B" w:rsidRDefault="0060433B" w:rsidP="006820F5">
      <w:pPr>
        <w:pStyle w:val="ListParagraph"/>
        <w:numPr>
          <w:ilvl w:val="0"/>
          <w:numId w:val="19"/>
        </w:numPr>
        <w:spacing w:before="0" w:after="0" w:line="240" w:lineRule="auto"/>
        <w:contextualSpacing w:val="0"/>
      </w:pPr>
      <w:r>
        <w:t xml:space="preserve">RESTful API: upload described in section </w:t>
      </w:r>
      <w:r>
        <w:fldChar w:fldCharType="begin"/>
      </w:r>
      <w:r>
        <w:instrText xml:space="preserve"> REF _</w:instrText>
      </w:r>
      <w:r w:rsidR="00927FC8">
        <w:instrText>Ref476570427</w:instrText>
      </w:r>
      <w:r>
        <w:instrText xml:space="preserve"> \r \h </w:instrText>
      </w:r>
      <w:r>
        <w:fldChar w:fldCharType="separate"/>
      </w:r>
      <w:r w:rsidR="00927FC8">
        <w:t>7.2</w:t>
      </w:r>
      <w:r>
        <w:fldChar w:fldCharType="end"/>
      </w:r>
    </w:p>
    <w:p w14:paraId="0E26BBA6" w14:textId="25C0DE8D" w:rsidR="0060433B" w:rsidRDefault="0060433B" w:rsidP="0060433B">
      <w:r>
        <w:t xml:space="preserve">ODE provides several methods for the TMC applications </w:t>
      </w:r>
      <w:r w:rsidR="00B05D2B">
        <w:t xml:space="preserve">(or any ODE client application) </w:t>
      </w:r>
      <w:r>
        <w:t>to send and receive data</w:t>
      </w:r>
      <w:r w:rsidR="00B05D2B">
        <w:t xml:space="preserve"> to and from the ODE</w:t>
      </w:r>
    </w:p>
    <w:p w14:paraId="2D91CC45" w14:textId="17DF5917" w:rsidR="00B05D2B" w:rsidRDefault="00B05D2B" w:rsidP="006820F5">
      <w:pPr>
        <w:pStyle w:val="ListParagraph"/>
        <w:numPr>
          <w:ilvl w:val="0"/>
          <w:numId w:val="20"/>
        </w:numPr>
        <w:spacing w:before="0" w:after="0" w:line="240" w:lineRule="auto"/>
        <w:contextualSpacing w:val="0"/>
      </w:pPr>
      <w:r>
        <w:t xml:space="preserve">RESTful API: upload described in section </w:t>
      </w:r>
      <w:r>
        <w:fldChar w:fldCharType="begin"/>
      </w:r>
      <w:r>
        <w:instrText xml:space="preserve"> REF _</w:instrText>
      </w:r>
      <w:r w:rsidR="00927FC8">
        <w:instrText>Ref476570491</w:instrText>
      </w:r>
      <w:r>
        <w:instrText xml:space="preserve"> \r \h </w:instrText>
      </w:r>
      <w:r>
        <w:fldChar w:fldCharType="separate"/>
      </w:r>
      <w:r w:rsidR="00927FC8">
        <w:t>7.2</w:t>
      </w:r>
      <w:r>
        <w:fldChar w:fldCharType="end"/>
      </w:r>
    </w:p>
    <w:p w14:paraId="59D0318F" w14:textId="1F33EABC" w:rsidR="0060433B" w:rsidRDefault="00B05D2B" w:rsidP="006820F5">
      <w:pPr>
        <w:pStyle w:val="ListParagraph"/>
        <w:numPr>
          <w:ilvl w:val="0"/>
          <w:numId w:val="20"/>
        </w:numPr>
        <w:spacing w:before="0" w:after="0" w:line="240" w:lineRule="auto"/>
        <w:contextualSpacing w:val="0"/>
      </w:pPr>
      <w:r>
        <w:t xml:space="preserve">Streaming API: described in section </w:t>
      </w:r>
      <w:r>
        <w:fldChar w:fldCharType="begin"/>
      </w:r>
      <w:r>
        <w:instrText xml:space="preserve"> REF _Ref471804513 \r \h </w:instrText>
      </w:r>
      <w:r>
        <w:fldChar w:fldCharType="separate"/>
      </w:r>
      <w:r w:rsidR="00244E15">
        <w:t>7.3</w:t>
      </w:r>
      <w:r>
        <w:fldChar w:fldCharType="end"/>
      </w:r>
      <w:r>
        <w:t>.</w:t>
      </w:r>
    </w:p>
    <w:p w14:paraId="7326A029" w14:textId="59B96C93" w:rsidR="00B05D2B" w:rsidRDefault="00B05D2B" w:rsidP="00C26C45">
      <w:r>
        <w:t xml:space="preserve">All of the above interfaces </w:t>
      </w:r>
      <w:r w:rsidR="00927FC8">
        <w:t>can</w:t>
      </w:r>
      <w:r>
        <w:t xml:space="preserve"> be secured using SSL encryption. </w:t>
      </w:r>
    </w:p>
    <w:p w14:paraId="2B8D9DA3" w14:textId="5E89DEB3" w:rsidR="0060433B" w:rsidRDefault="00B05D2B" w:rsidP="0060433B">
      <w:pPr>
        <w:pStyle w:val="Heading2"/>
      </w:pPr>
      <w:bookmarkStart w:id="198" w:name="_Ref471804194"/>
      <w:bookmarkStart w:id="199" w:name="_Toc483908175"/>
      <w:r>
        <w:lastRenderedPageBreak/>
        <w:t>File Co</w:t>
      </w:r>
      <w:r w:rsidR="0060433B">
        <w:t>py Data Deposit</w:t>
      </w:r>
      <w:bookmarkEnd w:id="198"/>
      <w:bookmarkEnd w:id="199"/>
    </w:p>
    <w:p w14:paraId="67568B75" w14:textId="2766CF9D" w:rsidR="0060433B" w:rsidRPr="0060433B" w:rsidRDefault="0060433B" w:rsidP="0060433B">
      <w:r>
        <w:t xml:space="preserve">The File copy method is achieved by providing a configurable location on a shared file system where field devices will be able to deposit their data files and log files for processing. The upload location is specified by the application </w:t>
      </w:r>
      <w:r w:rsidR="008461B4">
        <w:t>properties</w:t>
      </w:r>
      <w:r>
        <w:t xml:space="preserve"> </w:t>
      </w:r>
      <w:proofErr w:type="spellStart"/>
      <w:r w:rsidRPr="00D51342">
        <w:rPr>
          <w:rStyle w:val="token"/>
          <w:rFonts w:ascii="Courier New" w:hAnsi="Courier New"/>
          <w:color w:val="343434"/>
          <w:shd w:val="clear" w:color="auto" w:fill="FCFCFC"/>
        </w:rPr>
        <w:t>ode.</w:t>
      </w:r>
      <w:r w:rsidR="008461B4">
        <w:rPr>
          <w:rStyle w:val="token"/>
          <w:rFonts w:ascii="Courier New" w:hAnsi="Courier New" w:cs="Courier New"/>
          <w:color w:val="343434"/>
          <w:shd w:val="clear" w:color="auto" w:fill="FCFCFC"/>
        </w:rPr>
        <w:t>uploadLocationRoot</w:t>
      </w:r>
      <w:proofErr w:type="spellEnd"/>
      <w:r w:rsidR="008461B4">
        <w:rPr>
          <w:rStyle w:val="token"/>
          <w:rFonts w:ascii="Courier New" w:hAnsi="Courier New" w:cs="Courier New"/>
          <w:color w:val="343434"/>
          <w:shd w:val="clear" w:color="auto" w:fill="FCFCFC"/>
        </w:rPr>
        <w:t>/</w:t>
      </w:r>
      <w:proofErr w:type="spellStart"/>
      <w:r w:rsidR="008461B4">
        <w:rPr>
          <w:rStyle w:val="token"/>
          <w:rFonts w:ascii="Courier New" w:hAnsi="Courier New" w:cs="Courier New"/>
          <w:color w:val="343434"/>
          <w:shd w:val="clear" w:color="auto" w:fill="FCFCFC"/>
        </w:rPr>
        <w:t>ode.uploadLocationBsm</w:t>
      </w:r>
      <w:proofErr w:type="spellEnd"/>
      <w:r w:rsidR="008461B4">
        <w:rPr>
          <w:rStyle w:val="token"/>
          <w:rFonts w:ascii="Arial" w:hAnsi="Arial" w:cs="Arial"/>
          <w:color w:val="5A5A5A"/>
          <w:sz w:val="27"/>
          <w:szCs w:val="27"/>
          <w:shd w:val="clear" w:color="auto" w:fill="FCFCFC"/>
        </w:rPr>
        <w:t xml:space="preserve"> </w:t>
      </w:r>
      <w:r w:rsidR="008461B4" w:rsidRPr="008461B4">
        <w:t>and</w:t>
      </w:r>
      <w:r w:rsidR="008461B4">
        <w:rPr>
          <w:rStyle w:val="token"/>
          <w:rFonts w:ascii="Arial" w:hAnsi="Arial" w:cs="Arial"/>
          <w:color w:val="5A5A5A"/>
          <w:sz w:val="27"/>
          <w:szCs w:val="27"/>
          <w:shd w:val="clear" w:color="auto" w:fill="FCFCFC"/>
        </w:rPr>
        <w:t xml:space="preserve"> </w:t>
      </w:r>
      <w:proofErr w:type="spellStart"/>
      <w:r w:rsidR="008461B4">
        <w:rPr>
          <w:rStyle w:val="token"/>
          <w:rFonts w:ascii="Courier New" w:hAnsi="Courier New" w:cs="Courier New"/>
          <w:color w:val="343434"/>
          <w:shd w:val="clear" w:color="auto" w:fill="FCFCFC"/>
        </w:rPr>
        <w:t>ode.uploadLocationRoot</w:t>
      </w:r>
      <w:proofErr w:type="spellEnd"/>
      <w:r w:rsidR="008461B4">
        <w:rPr>
          <w:rStyle w:val="token"/>
          <w:rFonts w:ascii="Courier New" w:hAnsi="Courier New" w:cs="Courier New"/>
          <w:color w:val="343434"/>
          <w:shd w:val="clear" w:color="auto" w:fill="FCFCFC"/>
        </w:rPr>
        <w:t>/</w:t>
      </w:r>
      <w:proofErr w:type="spellStart"/>
      <w:r w:rsidR="008461B4">
        <w:rPr>
          <w:rStyle w:val="token"/>
          <w:rFonts w:ascii="Courier New" w:hAnsi="Courier New" w:cs="Courier New"/>
          <w:color w:val="343434"/>
          <w:shd w:val="clear" w:color="auto" w:fill="FCFCFC"/>
        </w:rPr>
        <w:t>ode.uploadLocationMessageFrame</w:t>
      </w:r>
      <w:proofErr w:type="spellEnd"/>
      <w:r w:rsidR="00CA4412">
        <w:rPr>
          <w:rStyle w:val="token"/>
          <w:rFonts w:ascii="Courier New" w:hAnsi="Courier New" w:cs="Courier New"/>
          <w:color w:val="343434"/>
          <w:shd w:val="clear" w:color="auto" w:fill="FCFCFC"/>
        </w:rPr>
        <w:t xml:space="preserve"> and </w:t>
      </w:r>
      <w:proofErr w:type="spellStart"/>
      <w:r w:rsidR="00CA4412" w:rsidRPr="00D51342">
        <w:rPr>
          <w:rStyle w:val="token"/>
          <w:rFonts w:ascii="Courier New" w:hAnsi="Courier New"/>
          <w:color w:val="343434"/>
          <w:shd w:val="clear" w:color="auto" w:fill="FCFCFC"/>
        </w:rPr>
        <w:t>ode.</w:t>
      </w:r>
      <w:r w:rsidR="00CA4412">
        <w:rPr>
          <w:rStyle w:val="token"/>
          <w:rFonts w:ascii="Courier New" w:hAnsi="Courier New" w:cs="Courier New"/>
          <w:color w:val="343434"/>
          <w:shd w:val="clear" w:color="auto" w:fill="FCFCFC"/>
        </w:rPr>
        <w:t>uploadLocationRoot</w:t>
      </w:r>
      <w:proofErr w:type="spellEnd"/>
      <w:r w:rsidR="00CA4412">
        <w:rPr>
          <w:rStyle w:val="token"/>
          <w:rFonts w:ascii="Courier New" w:hAnsi="Courier New" w:cs="Courier New"/>
          <w:color w:val="343434"/>
          <w:shd w:val="clear" w:color="auto" w:fill="FCFCFC"/>
        </w:rPr>
        <w:t>/</w:t>
      </w:r>
      <w:proofErr w:type="spellStart"/>
      <w:r w:rsidR="00CA4412">
        <w:rPr>
          <w:rStyle w:val="token"/>
          <w:rFonts w:ascii="Courier New" w:hAnsi="Courier New" w:cs="Courier New"/>
          <w:color w:val="343434"/>
          <w:shd w:val="clear" w:color="auto" w:fill="FCFCFC"/>
        </w:rPr>
        <w:t>ode.uploadLocationBsmLog</w:t>
      </w:r>
      <w:proofErr w:type="spellEnd"/>
      <w:r w:rsidR="008461B4">
        <w:rPr>
          <w:rStyle w:val="token"/>
          <w:rFonts w:ascii="Arial" w:hAnsi="Arial" w:cs="Arial"/>
          <w:color w:val="5A5A5A"/>
          <w:sz w:val="27"/>
          <w:szCs w:val="27"/>
          <w:shd w:val="clear" w:color="auto" w:fill="FCFCFC"/>
        </w:rPr>
        <w:t xml:space="preserve">. </w:t>
      </w:r>
      <w:r w:rsidR="008461B4" w:rsidRPr="008461B4">
        <w:t xml:space="preserve">If not specified, default locations would be </w:t>
      </w:r>
      <w:r w:rsidR="008461B4">
        <w:rPr>
          <w:rStyle w:val="token"/>
          <w:rFonts w:ascii="Courier New" w:hAnsi="Courier New" w:cs="Courier New"/>
          <w:color w:val="343434"/>
          <w:shd w:val="clear" w:color="auto" w:fill="FCFCFC"/>
        </w:rPr>
        <w:t>uploads/</w:t>
      </w:r>
      <w:proofErr w:type="spellStart"/>
      <w:r w:rsidR="008461B4">
        <w:rPr>
          <w:rStyle w:val="token"/>
          <w:rFonts w:ascii="Courier New" w:hAnsi="Courier New" w:cs="Courier New"/>
          <w:color w:val="343434"/>
          <w:shd w:val="clear" w:color="auto" w:fill="FCFCFC"/>
        </w:rPr>
        <w:t>bsm</w:t>
      </w:r>
      <w:proofErr w:type="spellEnd"/>
      <w:r w:rsidR="008461B4">
        <w:rPr>
          <w:rStyle w:val="token"/>
          <w:rFonts w:ascii="Arial" w:hAnsi="Arial" w:cs="Arial"/>
          <w:color w:val="5A5A5A"/>
          <w:sz w:val="27"/>
          <w:szCs w:val="27"/>
          <w:shd w:val="clear" w:color="auto" w:fill="FCFCFC"/>
        </w:rPr>
        <w:t xml:space="preserve"> </w:t>
      </w:r>
      <w:r w:rsidR="008461B4" w:rsidRPr="008461B4">
        <w:t>and</w:t>
      </w:r>
      <w:r w:rsidR="008461B4">
        <w:rPr>
          <w:rStyle w:val="token"/>
          <w:rFonts w:ascii="Arial" w:hAnsi="Arial" w:cs="Arial"/>
          <w:color w:val="5A5A5A"/>
          <w:sz w:val="27"/>
          <w:szCs w:val="27"/>
          <w:shd w:val="clear" w:color="auto" w:fill="FCFCFC"/>
        </w:rPr>
        <w:t xml:space="preserve"> </w:t>
      </w:r>
      <w:r w:rsidR="008461B4">
        <w:rPr>
          <w:rStyle w:val="token"/>
          <w:rFonts w:ascii="Courier New" w:hAnsi="Courier New" w:cs="Courier New"/>
          <w:color w:val="343434"/>
          <w:shd w:val="clear" w:color="auto" w:fill="FCFCFC"/>
        </w:rPr>
        <w:t>uploads/</w:t>
      </w:r>
      <w:proofErr w:type="spellStart"/>
      <w:r w:rsidR="008461B4">
        <w:rPr>
          <w:rStyle w:val="token"/>
          <w:rFonts w:ascii="Courier New" w:hAnsi="Courier New" w:cs="Courier New"/>
          <w:color w:val="343434"/>
          <w:shd w:val="clear" w:color="auto" w:fill="FCFCFC"/>
        </w:rPr>
        <w:t>messageframe</w:t>
      </w:r>
      <w:proofErr w:type="spellEnd"/>
      <w:r w:rsidR="00CA4412">
        <w:rPr>
          <w:rStyle w:val="token"/>
          <w:rFonts w:ascii="Courier New" w:hAnsi="Courier New" w:cs="Courier New"/>
          <w:color w:val="343434"/>
          <w:shd w:val="clear" w:color="auto" w:fill="FCFCFC"/>
        </w:rPr>
        <w:t>, uploads/</w:t>
      </w:r>
      <w:proofErr w:type="spellStart"/>
      <w:r w:rsidR="00CA4412">
        <w:rPr>
          <w:rStyle w:val="token"/>
          <w:rFonts w:ascii="Courier New" w:hAnsi="Courier New" w:cs="Courier New"/>
          <w:color w:val="343434"/>
          <w:shd w:val="clear" w:color="auto" w:fill="FCFCFC"/>
        </w:rPr>
        <w:t>bsmlog</w:t>
      </w:r>
      <w:proofErr w:type="spellEnd"/>
      <w:r w:rsidR="008461B4">
        <w:rPr>
          <w:rStyle w:val="token"/>
          <w:rFonts w:ascii="Arial" w:hAnsi="Arial" w:cs="Arial"/>
          <w:color w:val="5A5A5A"/>
          <w:sz w:val="27"/>
          <w:szCs w:val="27"/>
          <w:shd w:val="clear" w:color="auto" w:fill="FCFCFC"/>
        </w:rPr>
        <w:t xml:space="preserve"> </w:t>
      </w:r>
      <w:r w:rsidR="008461B4" w:rsidRPr="008461B4">
        <w:t>sub-directories off of the location where ODE is launched.</w:t>
      </w:r>
      <w:r>
        <w:t xml:space="preserve"> ODE creates the specified </w:t>
      </w:r>
      <w:r w:rsidR="008461B4">
        <w:t>directories</w:t>
      </w:r>
      <w:r>
        <w:t xml:space="preserve"> if </w:t>
      </w:r>
      <w:r w:rsidR="008461B4">
        <w:t>they do</w:t>
      </w:r>
      <w:r>
        <w:t xml:space="preserve"> not exist. </w:t>
      </w:r>
    </w:p>
    <w:p w14:paraId="3F0B0A4D" w14:textId="36EF341C" w:rsidR="0060433B" w:rsidRDefault="0060433B" w:rsidP="0060433B">
      <w:bookmarkStart w:id="200" w:name="_Toc462052286"/>
      <w:bookmarkStart w:id="201" w:name="_Ref471803834"/>
      <w:r>
        <w:t xml:space="preserve">Once the ODE processes the received file, it moves it to the “backup” sub-directory under the </w:t>
      </w:r>
      <w:r w:rsidR="008461B4">
        <w:t>respective</w:t>
      </w:r>
      <w:r>
        <w:t xml:space="preserve"> directory. The backed</w:t>
      </w:r>
      <w:r w:rsidR="00CA4412">
        <w:t>-</w:t>
      </w:r>
      <w:r>
        <w:t>up file is renamed with a timestamp in milliseconds.</w:t>
      </w:r>
    </w:p>
    <w:p w14:paraId="7B1A65FB" w14:textId="77777777" w:rsidR="00CA4412" w:rsidRDefault="00CA4412" w:rsidP="0060433B">
      <w:r>
        <w:t>The files copied to “</w:t>
      </w:r>
      <w:proofErr w:type="spellStart"/>
      <w:r>
        <w:rPr>
          <w:rStyle w:val="token"/>
          <w:rFonts w:ascii="Courier New" w:hAnsi="Courier New" w:cs="Courier New"/>
          <w:color w:val="343434"/>
          <w:shd w:val="clear" w:color="auto" w:fill="FCFCFC"/>
        </w:rPr>
        <w:t>ode.uploadLocationBsm</w:t>
      </w:r>
      <w:proofErr w:type="spellEnd"/>
      <w:r>
        <w:t>” are treated as raw UPER encoded BSM data. No header information is expected to precede each record.</w:t>
      </w:r>
    </w:p>
    <w:p w14:paraId="72DDC4B5" w14:textId="67BCA09F" w:rsidR="00CA4412" w:rsidRDefault="00CA4412" w:rsidP="00CA4412">
      <w:r>
        <w:t>The files copied to “</w:t>
      </w:r>
      <w:proofErr w:type="spellStart"/>
      <w:r>
        <w:rPr>
          <w:rStyle w:val="token"/>
          <w:rFonts w:ascii="Courier New" w:hAnsi="Courier New" w:cs="Courier New"/>
          <w:color w:val="343434"/>
          <w:shd w:val="clear" w:color="auto" w:fill="FCFCFC"/>
        </w:rPr>
        <w:t>ode.uploadLocationMessageFrae</w:t>
      </w:r>
      <w:proofErr w:type="spellEnd"/>
      <w:r>
        <w:t xml:space="preserve">” are treated as raw UPER encoded </w:t>
      </w:r>
      <w:proofErr w:type="spellStart"/>
      <w:r>
        <w:t>MessageFrame</w:t>
      </w:r>
      <w:proofErr w:type="spellEnd"/>
      <w:r>
        <w:t xml:space="preserve"> data containing a BSM. No header information is expected to precede each record.</w:t>
      </w:r>
    </w:p>
    <w:p w14:paraId="5BC964CC" w14:textId="0EC558D4" w:rsidR="00CA4412" w:rsidRDefault="00CA4412" w:rsidP="00CA4412">
      <w:r>
        <w:t>The files copied to “</w:t>
      </w:r>
      <w:proofErr w:type="spellStart"/>
      <w:r>
        <w:rPr>
          <w:rStyle w:val="token"/>
          <w:rFonts w:ascii="Courier New" w:hAnsi="Courier New" w:cs="Courier New"/>
          <w:color w:val="343434"/>
          <w:shd w:val="clear" w:color="auto" w:fill="FCFCFC"/>
        </w:rPr>
        <w:t>ode.uploadLocationBsmLog</w:t>
      </w:r>
      <w:proofErr w:type="spellEnd"/>
      <w:r>
        <w:t>” are treated as binary data of variable length records conforming to the specification in . No header information is expected to precede each record.</w:t>
      </w:r>
    </w:p>
    <w:tbl>
      <w:tblPr>
        <w:tblStyle w:val="GridTable4-Accent11"/>
        <w:tblW w:w="0" w:type="auto"/>
        <w:tblLook w:val="04A0" w:firstRow="1" w:lastRow="0" w:firstColumn="1" w:lastColumn="0" w:noHBand="0" w:noVBand="1"/>
      </w:tblPr>
      <w:tblGrid>
        <w:gridCol w:w="2425"/>
        <w:gridCol w:w="990"/>
        <w:gridCol w:w="9535"/>
      </w:tblGrid>
      <w:tr w:rsidR="007F467D" w:rsidRPr="003048A6" w14:paraId="5617C05A" w14:textId="77777777" w:rsidTr="006A5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574E253" w14:textId="77777777" w:rsidR="007F467D" w:rsidRPr="003048A6" w:rsidRDefault="007F467D" w:rsidP="00D0595A">
            <w:r w:rsidRPr="003048A6">
              <w:t>Field Name</w:t>
            </w:r>
          </w:p>
        </w:tc>
        <w:tc>
          <w:tcPr>
            <w:tcW w:w="990" w:type="dxa"/>
          </w:tcPr>
          <w:p w14:paraId="001B6605"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pPr>
            <w:r w:rsidRPr="003048A6">
              <w:t>Field Length (bytes)</w:t>
            </w:r>
          </w:p>
        </w:tc>
        <w:tc>
          <w:tcPr>
            <w:tcW w:w="9535" w:type="dxa"/>
          </w:tcPr>
          <w:p w14:paraId="36257574"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pPr>
            <w:r w:rsidRPr="003048A6">
              <w:t>Description</w:t>
            </w:r>
          </w:p>
        </w:tc>
      </w:tr>
      <w:tr w:rsidR="007F467D" w:rsidRPr="003048A6" w14:paraId="3F209727"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83B236B" w14:textId="77777777" w:rsidR="007F467D" w:rsidRPr="003048A6" w:rsidRDefault="007F467D" w:rsidP="00D0595A">
            <w:r w:rsidRPr="003048A6">
              <w:t>direction</w:t>
            </w:r>
          </w:p>
        </w:tc>
        <w:tc>
          <w:tcPr>
            <w:tcW w:w="990" w:type="dxa"/>
          </w:tcPr>
          <w:p w14:paraId="3FCAC133"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1</w:t>
            </w:r>
          </w:p>
        </w:tc>
        <w:tc>
          <w:tcPr>
            <w:tcW w:w="9535" w:type="dxa"/>
          </w:tcPr>
          <w:p w14:paraId="606288A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0 for EV(</w:t>
            </w:r>
            <w:proofErr w:type="spellStart"/>
            <w:r w:rsidRPr="003048A6">
              <w:t>Tx</w:t>
            </w:r>
            <w:proofErr w:type="spellEnd"/>
            <w:r w:rsidRPr="003048A6">
              <w:t>), 1 for RV(Rx)</w:t>
            </w:r>
          </w:p>
        </w:tc>
      </w:tr>
      <w:tr w:rsidR="007F467D" w:rsidRPr="003048A6" w14:paraId="46C57C7E"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60538703" w14:textId="77777777" w:rsidR="007F467D" w:rsidRPr="003048A6" w:rsidRDefault="007F467D" w:rsidP="00D0595A">
            <w:proofErr w:type="spellStart"/>
            <w:r w:rsidRPr="003048A6">
              <w:t>utctimeInSec</w:t>
            </w:r>
            <w:proofErr w:type="spellEnd"/>
          </w:p>
        </w:tc>
        <w:tc>
          <w:tcPr>
            <w:tcW w:w="990" w:type="dxa"/>
          </w:tcPr>
          <w:p w14:paraId="7F6F61BE"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4</w:t>
            </w:r>
          </w:p>
        </w:tc>
        <w:tc>
          <w:tcPr>
            <w:tcW w:w="9535" w:type="dxa"/>
          </w:tcPr>
          <w:p w14:paraId="6F05A630"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 xml:space="preserve">UTC time in seconds from </w:t>
            </w:r>
            <w:proofErr w:type="spellStart"/>
            <w:r w:rsidRPr="003048A6">
              <w:t>Epoc</w:t>
            </w:r>
            <w:proofErr w:type="spellEnd"/>
            <w:r w:rsidRPr="003048A6">
              <w:t xml:space="preserve"> 1/1/1970</w:t>
            </w:r>
          </w:p>
        </w:tc>
      </w:tr>
      <w:tr w:rsidR="007F467D" w:rsidRPr="003048A6" w14:paraId="71557A4A"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145CDC2" w14:textId="77777777" w:rsidR="007F467D" w:rsidRPr="003048A6" w:rsidRDefault="007F467D" w:rsidP="00D0595A">
            <w:proofErr w:type="spellStart"/>
            <w:r w:rsidRPr="003048A6">
              <w:t>mSec</w:t>
            </w:r>
            <w:proofErr w:type="spellEnd"/>
          </w:p>
        </w:tc>
        <w:tc>
          <w:tcPr>
            <w:tcW w:w="990" w:type="dxa"/>
          </w:tcPr>
          <w:p w14:paraId="0DF3591B"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2</w:t>
            </w:r>
          </w:p>
        </w:tc>
        <w:tc>
          <w:tcPr>
            <w:tcW w:w="9535" w:type="dxa"/>
          </w:tcPr>
          <w:p w14:paraId="4BAE1B2D"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 xml:space="preserve">milliseconds part of UTC time </w:t>
            </w:r>
          </w:p>
        </w:tc>
      </w:tr>
      <w:tr w:rsidR="007F467D" w:rsidRPr="003048A6" w14:paraId="0A11ADBF"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77416D21" w14:textId="77777777" w:rsidR="007F467D" w:rsidRPr="003048A6" w:rsidRDefault="007F467D" w:rsidP="00D0595A">
            <w:proofErr w:type="spellStart"/>
            <w:r w:rsidRPr="003048A6">
              <w:t>verificationStatus</w:t>
            </w:r>
            <w:proofErr w:type="spellEnd"/>
          </w:p>
        </w:tc>
        <w:tc>
          <w:tcPr>
            <w:tcW w:w="990" w:type="dxa"/>
          </w:tcPr>
          <w:p w14:paraId="24047BC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1</w:t>
            </w:r>
          </w:p>
        </w:tc>
        <w:tc>
          <w:tcPr>
            <w:tcW w:w="9535" w:type="dxa"/>
          </w:tcPr>
          <w:p w14:paraId="5B0C8330" w14:textId="36881DBE"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Flag indicating whether the BSM record contained in</w:t>
            </w:r>
            <w:r>
              <w:t xml:space="preserve"> the</w:t>
            </w:r>
            <w:r w:rsidRPr="003048A6">
              <w:t xml:space="preserve"> </w:t>
            </w:r>
            <w:r w:rsidRPr="006A5B50">
              <w:rPr>
                <w:b/>
              </w:rPr>
              <w:t>payload</w:t>
            </w:r>
            <w:r w:rsidRPr="003048A6">
              <w:t xml:space="preserve"> </w:t>
            </w:r>
            <w:r>
              <w:t xml:space="preserve">field </w:t>
            </w:r>
            <w:r w:rsidRPr="003048A6">
              <w:t>had valid signature or not. This field exists only if direction is 1 for RV(Rx). Zero indicates invalid signature, 1 indicates valid signature.</w:t>
            </w:r>
            <w:r>
              <w:t xml:space="preserve"> For </w:t>
            </w:r>
            <w:proofErr w:type="spellStart"/>
            <w:r>
              <w:t>Tx</w:t>
            </w:r>
            <w:proofErr w:type="spellEnd"/>
            <w:r>
              <w:t xml:space="preserve"> messages, it is assumed that the received data is from a trusted OBU and valid</w:t>
            </w:r>
          </w:p>
        </w:tc>
      </w:tr>
      <w:tr w:rsidR="007F467D" w:rsidRPr="003048A6" w14:paraId="7B85131E"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3431BAD" w14:textId="77777777" w:rsidR="007F467D" w:rsidRPr="003048A6" w:rsidRDefault="007F467D" w:rsidP="00D0595A">
            <w:r w:rsidRPr="003048A6">
              <w:t>length</w:t>
            </w:r>
          </w:p>
        </w:tc>
        <w:tc>
          <w:tcPr>
            <w:tcW w:w="990" w:type="dxa"/>
          </w:tcPr>
          <w:p w14:paraId="2089AAE5"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2</w:t>
            </w:r>
          </w:p>
        </w:tc>
        <w:tc>
          <w:tcPr>
            <w:tcW w:w="9535" w:type="dxa"/>
          </w:tcPr>
          <w:p w14:paraId="5C6DCE0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Length of data contained in the following payload</w:t>
            </w:r>
          </w:p>
        </w:tc>
      </w:tr>
      <w:tr w:rsidR="007F467D" w:rsidRPr="003048A6" w14:paraId="25887C30"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3B3B516C" w14:textId="77777777" w:rsidR="007F467D" w:rsidRPr="003048A6" w:rsidRDefault="007F467D" w:rsidP="00D0595A">
            <w:r w:rsidRPr="003048A6">
              <w:t>payload</w:t>
            </w:r>
          </w:p>
        </w:tc>
        <w:tc>
          <w:tcPr>
            <w:tcW w:w="990" w:type="dxa"/>
          </w:tcPr>
          <w:p w14:paraId="6DAF68E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2302</w:t>
            </w:r>
          </w:p>
        </w:tc>
        <w:tc>
          <w:tcPr>
            <w:tcW w:w="9535" w:type="dxa"/>
          </w:tcPr>
          <w:p w14:paraId="7D579F55" w14:textId="10A235A3"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 xml:space="preserve">RAW encoded data in 1609.2 format containing a </w:t>
            </w:r>
            <w:proofErr w:type="spellStart"/>
            <w:r w:rsidRPr="003048A6">
              <w:t>MessageFrame</w:t>
            </w:r>
            <w:proofErr w:type="spellEnd"/>
            <w:r>
              <w:t xml:space="preserve"> header plus BSM or raw BSM</w:t>
            </w:r>
          </w:p>
        </w:tc>
      </w:tr>
    </w:tbl>
    <w:p w14:paraId="3404A74A" w14:textId="4B69E665" w:rsidR="00CA4412" w:rsidRDefault="007F467D" w:rsidP="0060433B">
      <w:r>
        <w:lastRenderedPageBreak/>
        <w:t xml:space="preserve">ODE will use </w:t>
      </w:r>
      <w:proofErr w:type="spellStart"/>
      <w:r w:rsidRPr="003048A6">
        <w:t>utctimeInSec</w:t>
      </w:r>
      <w:proofErr w:type="spellEnd"/>
      <w:r>
        <w:t xml:space="preserve"> plus </w:t>
      </w:r>
      <w:proofErr w:type="spellStart"/>
      <w:r>
        <w:t>mSec</w:t>
      </w:r>
      <w:proofErr w:type="spellEnd"/>
      <w:r>
        <w:t xml:space="preserve"> fields to populate the </w:t>
      </w:r>
      <w:proofErr w:type="spellStart"/>
      <w:r>
        <w:t>generatedAt</w:t>
      </w:r>
      <w:proofErr w:type="spellEnd"/>
      <w:r>
        <w:t xml:space="preserve"> field of the output messages if and only if the payload is not signed with a valid signature. If the payload contains a valid 1609.2 signature, the </w:t>
      </w:r>
      <w:proofErr w:type="spellStart"/>
      <w:r>
        <w:t>generationTime</w:t>
      </w:r>
      <w:proofErr w:type="spellEnd"/>
      <w:r>
        <w:t xml:space="preserve"> from 1609.2 header will be used. </w:t>
      </w:r>
      <w:r w:rsidRPr="006A5B50">
        <w:rPr>
          <w:u w:val="single"/>
        </w:rPr>
        <w:t xml:space="preserve">For raw BSM and </w:t>
      </w:r>
      <w:proofErr w:type="spellStart"/>
      <w:r w:rsidRPr="006A5B50">
        <w:rPr>
          <w:u w:val="single"/>
        </w:rPr>
        <w:t>MessageFrame</w:t>
      </w:r>
      <w:proofErr w:type="spellEnd"/>
      <w:r w:rsidRPr="006A5B50">
        <w:rPr>
          <w:u w:val="single"/>
        </w:rPr>
        <w:t xml:space="preserve"> files, the </w:t>
      </w:r>
      <w:proofErr w:type="spellStart"/>
      <w:r w:rsidRPr="006A5B50">
        <w:rPr>
          <w:u w:val="single"/>
        </w:rPr>
        <w:t>generatedAt</w:t>
      </w:r>
      <w:proofErr w:type="spellEnd"/>
      <w:r w:rsidRPr="006A5B50">
        <w:rPr>
          <w:u w:val="single"/>
        </w:rPr>
        <w:t xml:space="preserve"> field will not be populated.</w:t>
      </w:r>
      <w:r>
        <w:t xml:space="preserve"> </w:t>
      </w:r>
      <w:r w:rsidR="00D73A36" w:rsidRPr="006A5B50">
        <w:rPr>
          <w:highlight w:val="yellow"/>
        </w:rPr>
        <w:t xml:space="preserve">In such use cases, as of this writing, the </w:t>
      </w:r>
      <w:proofErr w:type="spellStart"/>
      <w:r w:rsidR="00D73A36" w:rsidRPr="006A5B50">
        <w:rPr>
          <w:highlight w:val="yellow"/>
        </w:rPr>
        <w:t>generatedAt</w:t>
      </w:r>
      <w:proofErr w:type="spellEnd"/>
      <w:r w:rsidR="00D73A36" w:rsidRPr="006A5B50">
        <w:rPr>
          <w:highlight w:val="yellow"/>
        </w:rPr>
        <w:t xml:space="preserve"> field is being populated with the value of the </w:t>
      </w:r>
      <w:proofErr w:type="spellStart"/>
      <w:r w:rsidR="00D73A36" w:rsidRPr="006A5B50">
        <w:rPr>
          <w:highlight w:val="yellow"/>
        </w:rPr>
        <w:t>receivedAt</w:t>
      </w:r>
      <w:proofErr w:type="spellEnd"/>
      <w:r w:rsidR="00D73A36" w:rsidRPr="006A5B50">
        <w:rPr>
          <w:highlight w:val="yellow"/>
        </w:rPr>
        <w:t xml:space="preserve"> field. This is for test purposes only. Eventually, the </w:t>
      </w:r>
      <w:proofErr w:type="spellStart"/>
      <w:r w:rsidR="00D73A36" w:rsidRPr="006A5B50">
        <w:rPr>
          <w:highlight w:val="yellow"/>
        </w:rPr>
        <w:t>generatedAt</w:t>
      </w:r>
      <w:proofErr w:type="spellEnd"/>
      <w:r w:rsidR="00D73A36" w:rsidRPr="006A5B50">
        <w:rPr>
          <w:highlight w:val="yellow"/>
        </w:rPr>
        <w:t xml:space="preserve"> field will be unpopulated for any messages that do not inform the true generation time of the message.</w:t>
      </w:r>
    </w:p>
    <w:p w14:paraId="6D1EDC13" w14:textId="77777777" w:rsidR="00BC38F2" w:rsidRDefault="00BC38F2" w:rsidP="00BC38F2">
      <w:pPr>
        <w:pStyle w:val="Heading3"/>
      </w:pPr>
      <w:bookmarkStart w:id="202" w:name="_Toc483908176"/>
      <w:r>
        <w:t>Messages and Alerts</w:t>
      </w:r>
      <w:bookmarkEnd w:id="202"/>
    </w:p>
    <w:p w14:paraId="53EDBE23" w14:textId="3AADE2F1" w:rsidR="00BC38F2" w:rsidRDefault="00BC38F2" w:rsidP="00BC38F2">
      <w:r>
        <w:t xml:space="preserve">This interface uses the file system to copy a file from source to destination. As a result, the messages and alerts generated by the copy command are platform dependent. The following table describes a sample set of exit codes returned by </w:t>
      </w:r>
      <w:proofErr w:type="spellStart"/>
      <w:r>
        <w:t>scp</w:t>
      </w:r>
      <w:proofErr w:type="spellEnd"/>
      <w:r>
        <w:t xml:space="preserve"> command but they may differ from the system on which ODE is deployed and running.</w:t>
      </w:r>
    </w:p>
    <w:p w14:paraId="62A41AA8" w14:textId="77777777" w:rsidR="00BC38F2" w:rsidRDefault="00BC38F2" w:rsidP="00BC38F2"/>
    <w:p w14:paraId="4C9F85FB" w14:textId="77777777" w:rsidR="00BC38F2" w:rsidRDefault="00BC38F2" w:rsidP="00BC38F2">
      <w:pPr>
        <w:pStyle w:val="Caption"/>
        <w:keepNext/>
      </w:pPr>
      <w:bookmarkStart w:id="203" w:name="_Ref481149225"/>
      <w:r>
        <w:t xml:space="preserve">Table </w:t>
      </w:r>
      <w:r w:rsidR="005735E7">
        <w:fldChar w:fldCharType="begin"/>
      </w:r>
      <w:r w:rsidR="005735E7">
        <w:instrText xml:space="preserve"> SEQ Table \* ARABIC </w:instrText>
      </w:r>
      <w:r w:rsidR="005735E7">
        <w:fldChar w:fldCharType="separate"/>
      </w:r>
      <w:r w:rsidR="00C910EC">
        <w:rPr>
          <w:noProof/>
        </w:rPr>
        <w:t>1</w:t>
      </w:r>
      <w:r w:rsidR="005735E7">
        <w:rPr>
          <w:noProof/>
        </w:rPr>
        <w:fldChar w:fldCharType="end"/>
      </w:r>
      <w:r>
        <w:t xml:space="preserve"> - </w:t>
      </w:r>
      <w:r w:rsidRPr="000970CE">
        <w:t>SCP Return Codes</w:t>
      </w:r>
      <w:bookmarkEnd w:id="203"/>
    </w:p>
    <w:tbl>
      <w:tblPr>
        <w:tblStyle w:val="GridTable4-Accent51"/>
        <w:tblW w:w="6115" w:type="dxa"/>
        <w:tblLook w:val="04A0" w:firstRow="1" w:lastRow="0" w:firstColumn="1" w:lastColumn="0" w:noHBand="0" w:noVBand="1"/>
      </w:tblPr>
      <w:tblGrid>
        <w:gridCol w:w="1525"/>
        <w:gridCol w:w="4590"/>
      </w:tblGrid>
      <w:tr w:rsidR="00BC38F2" w14:paraId="40B0A371" w14:textId="77777777" w:rsidTr="001F1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E3DE0E" w14:textId="77777777" w:rsidR="00BC38F2" w:rsidRDefault="00BC38F2" w:rsidP="001F1A9D">
            <w:pPr>
              <w:spacing w:after="300"/>
              <w:rPr>
                <w:rFonts w:ascii="Arial" w:hAnsi="Arial" w:cs="Arial"/>
                <w:b w:val="0"/>
                <w:bCs w:val="0"/>
                <w:color w:val="5A5A5A"/>
                <w:sz w:val="21"/>
                <w:szCs w:val="21"/>
              </w:rPr>
            </w:pPr>
            <w:r>
              <w:rPr>
                <w:rStyle w:val="tn-table-text"/>
                <w:rFonts w:ascii="Arial" w:hAnsi="Arial" w:cs="Arial"/>
                <w:color w:val="5A5A5A"/>
                <w:sz w:val="21"/>
                <w:szCs w:val="21"/>
              </w:rPr>
              <w:t>0</w:t>
            </w:r>
            <w:r>
              <w:rPr>
                <w:rStyle w:val="apple-converted-space"/>
                <w:rFonts w:ascii="Arial" w:hAnsi="Arial" w:cs="Arial"/>
                <w:color w:val="5A5A5A"/>
                <w:sz w:val="21"/>
                <w:szCs w:val="21"/>
              </w:rPr>
              <w:t> </w:t>
            </w:r>
          </w:p>
        </w:tc>
        <w:tc>
          <w:tcPr>
            <w:tcW w:w="4590" w:type="dxa"/>
            <w:hideMark/>
          </w:tcPr>
          <w:p w14:paraId="26CA79D5" w14:textId="77777777" w:rsidR="00BC38F2" w:rsidRDefault="00BC38F2" w:rsidP="001F1A9D">
            <w:pPr>
              <w:spacing w:after="300"/>
              <w:cnfStyle w:val="100000000000" w:firstRow="1"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Operation was successful</w:t>
            </w:r>
            <w:r>
              <w:rPr>
                <w:rStyle w:val="apple-converted-space"/>
                <w:rFonts w:ascii="Arial" w:hAnsi="Arial" w:cs="Arial"/>
                <w:color w:val="5A5A5A"/>
                <w:sz w:val="21"/>
                <w:szCs w:val="21"/>
              </w:rPr>
              <w:t> </w:t>
            </w:r>
          </w:p>
        </w:tc>
      </w:tr>
      <w:tr w:rsidR="00BC38F2" w14:paraId="5CA5610D"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AEF5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w:t>
            </w:r>
            <w:r>
              <w:rPr>
                <w:rStyle w:val="apple-converted-space"/>
                <w:rFonts w:ascii="Arial" w:hAnsi="Arial" w:cs="Arial"/>
                <w:color w:val="5A5A5A"/>
                <w:sz w:val="21"/>
                <w:szCs w:val="21"/>
              </w:rPr>
              <w:t> </w:t>
            </w:r>
          </w:p>
        </w:tc>
        <w:tc>
          <w:tcPr>
            <w:tcW w:w="4590" w:type="dxa"/>
            <w:hideMark/>
          </w:tcPr>
          <w:p w14:paraId="2E3C5C1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file copy</w:t>
            </w:r>
            <w:r>
              <w:rPr>
                <w:rStyle w:val="apple-converted-space"/>
                <w:rFonts w:ascii="Arial" w:hAnsi="Arial" w:cs="Arial"/>
                <w:color w:val="5A5A5A"/>
                <w:sz w:val="21"/>
                <w:szCs w:val="21"/>
              </w:rPr>
              <w:t> </w:t>
            </w:r>
          </w:p>
        </w:tc>
      </w:tr>
      <w:tr w:rsidR="00BC38F2" w14:paraId="4AD688C2"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F891E3E"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2</w:t>
            </w:r>
            <w:r>
              <w:rPr>
                <w:rStyle w:val="apple-converted-space"/>
                <w:rFonts w:ascii="Arial" w:hAnsi="Arial" w:cs="Arial"/>
                <w:color w:val="5A5A5A"/>
                <w:sz w:val="21"/>
                <w:szCs w:val="21"/>
              </w:rPr>
              <w:t> </w:t>
            </w:r>
          </w:p>
        </w:tc>
        <w:tc>
          <w:tcPr>
            <w:tcW w:w="4590" w:type="dxa"/>
            <w:hideMark/>
          </w:tcPr>
          <w:p w14:paraId="5A5A074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Destination is not directory, but it should be</w:t>
            </w:r>
            <w:r>
              <w:rPr>
                <w:rStyle w:val="apple-converted-space"/>
                <w:rFonts w:ascii="Arial" w:hAnsi="Arial" w:cs="Arial"/>
                <w:color w:val="5A5A5A"/>
                <w:sz w:val="21"/>
                <w:szCs w:val="21"/>
              </w:rPr>
              <w:t> </w:t>
            </w:r>
          </w:p>
        </w:tc>
      </w:tr>
      <w:tr w:rsidR="00BC38F2" w14:paraId="405FB17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9636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3</w:t>
            </w:r>
            <w:r>
              <w:rPr>
                <w:rStyle w:val="apple-converted-space"/>
                <w:rFonts w:ascii="Arial" w:hAnsi="Arial" w:cs="Arial"/>
                <w:color w:val="5A5A5A"/>
                <w:sz w:val="21"/>
                <w:szCs w:val="21"/>
              </w:rPr>
              <w:t> </w:t>
            </w:r>
          </w:p>
        </w:tc>
        <w:tc>
          <w:tcPr>
            <w:tcW w:w="4590" w:type="dxa"/>
            <w:hideMark/>
          </w:tcPr>
          <w:p w14:paraId="51763F1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Maximum </w:t>
            </w:r>
            <w:proofErr w:type="spellStart"/>
            <w:r>
              <w:rPr>
                <w:rStyle w:val="tn-table-text"/>
                <w:rFonts w:ascii="Arial" w:hAnsi="Arial" w:cs="Arial"/>
                <w:color w:val="5A5A5A"/>
                <w:sz w:val="21"/>
                <w:szCs w:val="21"/>
              </w:rPr>
              <w:t>symlink</w:t>
            </w:r>
            <w:proofErr w:type="spellEnd"/>
            <w:r>
              <w:rPr>
                <w:rStyle w:val="tn-table-text"/>
                <w:rFonts w:ascii="Arial" w:hAnsi="Arial" w:cs="Arial"/>
                <w:color w:val="5A5A5A"/>
                <w:sz w:val="21"/>
                <w:szCs w:val="21"/>
              </w:rPr>
              <w:t xml:space="preserve"> level exceeded</w:t>
            </w:r>
            <w:r>
              <w:rPr>
                <w:rStyle w:val="apple-converted-space"/>
                <w:rFonts w:ascii="Arial" w:hAnsi="Arial" w:cs="Arial"/>
                <w:color w:val="5A5A5A"/>
                <w:sz w:val="21"/>
                <w:szCs w:val="21"/>
              </w:rPr>
              <w:t> </w:t>
            </w:r>
          </w:p>
        </w:tc>
      </w:tr>
      <w:tr w:rsidR="00BC38F2" w14:paraId="1A83083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22921F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4</w:t>
            </w:r>
            <w:r>
              <w:rPr>
                <w:rStyle w:val="apple-converted-space"/>
                <w:rFonts w:ascii="Arial" w:hAnsi="Arial" w:cs="Arial"/>
                <w:color w:val="5A5A5A"/>
                <w:sz w:val="21"/>
                <w:szCs w:val="21"/>
              </w:rPr>
              <w:t> </w:t>
            </w:r>
          </w:p>
        </w:tc>
        <w:tc>
          <w:tcPr>
            <w:tcW w:w="4590" w:type="dxa"/>
            <w:hideMark/>
          </w:tcPr>
          <w:p w14:paraId="6F07D4F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Connecting to host failed.</w:t>
            </w:r>
            <w:r>
              <w:rPr>
                <w:rStyle w:val="apple-converted-space"/>
                <w:rFonts w:ascii="Arial" w:hAnsi="Arial" w:cs="Arial"/>
                <w:color w:val="5A5A5A"/>
                <w:sz w:val="21"/>
                <w:szCs w:val="21"/>
              </w:rPr>
              <w:t> </w:t>
            </w:r>
          </w:p>
        </w:tc>
      </w:tr>
      <w:tr w:rsidR="00BC38F2" w14:paraId="2CACFA9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F34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5</w:t>
            </w:r>
            <w:r>
              <w:rPr>
                <w:rStyle w:val="apple-converted-space"/>
                <w:rFonts w:ascii="Arial" w:hAnsi="Arial" w:cs="Arial"/>
                <w:color w:val="5A5A5A"/>
                <w:sz w:val="21"/>
                <w:szCs w:val="21"/>
              </w:rPr>
              <w:t> </w:t>
            </w:r>
          </w:p>
        </w:tc>
        <w:tc>
          <w:tcPr>
            <w:tcW w:w="4590" w:type="dxa"/>
            <w:hideMark/>
          </w:tcPr>
          <w:p w14:paraId="70CABC76"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broken</w:t>
            </w:r>
            <w:r>
              <w:rPr>
                <w:rStyle w:val="apple-converted-space"/>
                <w:rFonts w:ascii="Arial" w:hAnsi="Arial" w:cs="Arial"/>
                <w:color w:val="5A5A5A"/>
                <w:sz w:val="21"/>
                <w:szCs w:val="21"/>
              </w:rPr>
              <w:t> </w:t>
            </w:r>
          </w:p>
        </w:tc>
      </w:tr>
      <w:tr w:rsidR="00BC38F2" w14:paraId="7C06BBA0"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0317741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w:t>
            </w:r>
            <w:r>
              <w:rPr>
                <w:rStyle w:val="apple-converted-space"/>
                <w:rFonts w:ascii="Arial" w:hAnsi="Arial" w:cs="Arial"/>
                <w:color w:val="5A5A5A"/>
                <w:sz w:val="21"/>
                <w:szCs w:val="21"/>
              </w:rPr>
              <w:t> </w:t>
            </w:r>
          </w:p>
        </w:tc>
        <w:tc>
          <w:tcPr>
            <w:tcW w:w="4590" w:type="dxa"/>
            <w:hideMark/>
          </w:tcPr>
          <w:p w14:paraId="35CC5C8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does not exist</w:t>
            </w:r>
            <w:r>
              <w:rPr>
                <w:rStyle w:val="apple-converted-space"/>
                <w:rFonts w:ascii="Arial" w:hAnsi="Arial" w:cs="Arial"/>
                <w:color w:val="5A5A5A"/>
                <w:sz w:val="21"/>
                <w:szCs w:val="21"/>
              </w:rPr>
              <w:t> </w:t>
            </w:r>
          </w:p>
        </w:tc>
      </w:tr>
      <w:tr w:rsidR="00BC38F2" w14:paraId="016DCB4B"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8E16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w:t>
            </w:r>
            <w:r>
              <w:rPr>
                <w:rStyle w:val="apple-converted-space"/>
                <w:rFonts w:ascii="Arial" w:hAnsi="Arial" w:cs="Arial"/>
                <w:color w:val="5A5A5A"/>
                <w:sz w:val="21"/>
                <w:szCs w:val="21"/>
              </w:rPr>
              <w:t> </w:t>
            </w:r>
          </w:p>
        </w:tc>
        <w:tc>
          <w:tcPr>
            <w:tcW w:w="4590" w:type="dxa"/>
            <w:hideMark/>
          </w:tcPr>
          <w:p w14:paraId="51CB5AF8"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permission to access file.</w:t>
            </w:r>
            <w:r>
              <w:rPr>
                <w:rStyle w:val="apple-converted-space"/>
                <w:rFonts w:ascii="Arial" w:hAnsi="Arial" w:cs="Arial"/>
                <w:color w:val="5A5A5A"/>
                <w:sz w:val="21"/>
                <w:szCs w:val="21"/>
              </w:rPr>
              <w:t> </w:t>
            </w:r>
          </w:p>
        </w:tc>
      </w:tr>
      <w:tr w:rsidR="00BC38F2" w14:paraId="6766D698"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6C1C9EA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8</w:t>
            </w:r>
            <w:r>
              <w:rPr>
                <w:rStyle w:val="apple-converted-space"/>
                <w:rFonts w:ascii="Arial" w:hAnsi="Arial" w:cs="Arial"/>
                <w:color w:val="5A5A5A"/>
                <w:sz w:val="21"/>
                <w:szCs w:val="21"/>
              </w:rPr>
              <w:t> </w:t>
            </w:r>
          </w:p>
        </w:tc>
        <w:tc>
          <w:tcPr>
            <w:tcW w:w="4590" w:type="dxa"/>
            <w:hideMark/>
          </w:tcPr>
          <w:p w14:paraId="20FEBB5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General error in </w:t>
            </w:r>
            <w:proofErr w:type="spellStart"/>
            <w:r>
              <w:rPr>
                <w:rStyle w:val="tn-table-text"/>
                <w:rFonts w:ascii="Arial" w:hAnsi="Arial" w:cs="Arial"/>
                <w:color w:val="5A5A5A"/>
                <w:sz w:val="21"/>
                <w:szCs w:val="21"/>
              </w:rPr>
              <w:t>sftp</w:t>
            </w:r>
            <w:proofErr w:type="spellEnd"/>
            <w:r>
              <w:rPr>
                <w:rStyle w:val="tn-table-text"/>
                <w:rFonts w:ascii="Arial" w:hAnsi="Arial" w:cs="Arial"/>
                <w:color w:val="5A5A5A"/>
                <w:sz w:val="21"/>
                <w:szCs w:val="21"/>
              </w:rPr>
              <w:t xml:space="preserve"> protocol</w:t>
            </w:r>
            <w:r>
              <w:rPr>
                <w:rStyle w:val="apple-converted-space"/>
                <w:rFonts w:ascii="Arial" w:hAnsi="Arial" w:cs="Arial"/>
                <w:color w:val="5A5A5A"/>
                <w:sz w:val="21"/>
                <w:szCs w:val="21"/>
              </w:rPr>
              <w:t> </w:t>
            </w:r>
          </w:p>
        </w:tc>
      </w:tr>
      <w:tr w:rsidR="00BC38F2" w14:paraId="6E8927E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3701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9</w:t>
            </w:r>
            <w:r>
              <w:rPr>
                <w:rStyle w:val="apple-converted-space"/>
                <w:rFonts w:ascii="Arial" w:hAnsi="Arial" w:cs="Arial"/>
                <w:color w:val="5A5A5A"/>
                <w:sz w:val="21"/>
                <w:szCs w:val="21"/>
              </w:rPr>
              <w:t> </w:t>
            </w:r>
          </w:p>
        </w:tc>
        <w:tc>
          <w:tcPr>
            <w:tcW w:w="4590" w:type="dxa"/>
            <w:hideMark/>
          </w:tcPr>
          <w:p w14:paraId="092F16C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transfer protocol mismatch</w:t>
            </w:r>
            <w:r>
              <w:rPr>
                <w:rStyle w:val="apple-converted-space"/>
                <w:rFonts w:ascii="Arial" w:hAnsi="Arial" w:cs="Arial"/>
                <w:color w:val="5A5A5A"/>
                <w:sz w:val="21"/>
                <w:szCs w:val="21"/>
              </w:rPr>
              <w:t> </w:t>
            </w:r>
          </w:p>
        </w:tc>
      </w:tr>
      <w:tr w:rsidR="00BC38F2" w14:paraId="79B59DDA"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ECCCCC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10</w:t>
            </w:r>
            <w:r>
              <w:rPr>
                <w:rStyle w:val="apple-converted-space"/>
                <w:rFonts w:ascii="Arial" w:hAnsi="Arial" w:cs="Arial"/>
                <w:color w:val="5A5A5A"/>
                <w:sz w:val="21"/>
                <w:szCs w:val="21"/>
              </w:rPr>
              <w:t> </w:t>
            </w:r>
          </w:p>
        </w:tc>
        <w:tc>
          <w:tcPr>
            <w:tcW w:w="4590" w:type="dxa"/>
            <w:hideMark/>
          </w:tcPr>
          <w:p w14:paraId="31D9559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file matches a given criteria</w:t>
            </w:r>
            <w:r>
              <w:rPr>
                <w:rStyle w:val="apple-converted-space"/>
                <w:rFonts w:ascii="Arial" w:hAnsi="Arial" w:cs="Arial"/>
                <w:color w:val="5A5A5A"/>
                <w:sz w:val="21"/>
                <w:szCs w:val="21"/>
              </w:rPr>
              <w:t> </w:t>
            </w:r>
          </w:p>
        </w:tc>
      </w:tr>
      <w:tr w:rsidR="00BC38F2" w14:paraId="324C98FE"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5BB2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65</w:t>
            </w:r>
            <w:r>
              <w:rPr>
                <w:rStyle w:val="apple-converted-space"/>
                <w:rFonts w:ascii="Arial" w:hAnsi="Arial" w:cs="Arial"/>
                <w:color w:val="5A5A5A"/>
                <w:sz w:val="21"/>
                <w:szCs w:val="21"/>
              </w:rPr>
              <w:t> </w:t>
            </w:r>
          </w:p>
        </w:tc>
        <w:tc>
          <w:tcPr>
            <w:tcW w:w="4590" w:type="dxa"/>
            <w:hideMark/>
          </w:tcPr>
          <w:p w14:paraId="0A99332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not allowed to connect</w:t>
            </w:r>
            <w:r>
              <w:rPr>
                <w:rStyle w:val="apple-converted-space"/>
                <w:rFonts w:ascii="Arial" w:hAnsi="Arial" w:cs="Arial"/>
                <w:color w:val="5A5A5A"/>
                <w:sz w:val="21"/>
                <w:szCs w:val="21"/>
              </w:rPr>
              <w:t> </w:t>
            </w:r>
          </w:p>
        </w:tc>
      </w:tr>
      <w:tr w:rsidR="00BC38F2" w14:paraId="73B73C6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F960DB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66</w:t>
            </w:r>
            <w:r>
              <w:rPr>
                <w:rStyle w:val="apple-converted-space"/>
                <w:rFonts w:ascii="Arial" w:hAnsi="Arial" w:cs="Arial"/>
                <w:color w:val="5A5A5A"/>
                <w:sz w:val="21"/>
                <w:szCs w:val="21"/>
              </w:rPr>
              <w:t> </w:t>
            </w:r>
          </w:p>
        </w:tc>
        <w:tc>
          <w:tcPr>
            <w:tcW w:w="4590" w:type="dxa"/>
            <w:hideMark/>
          </w:tcPr>
          <w:p w14:paraId="7A99A76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General error in </w:t>
            </w:r>
            <w:proofErr w:type="spellStart"/>
            <w:r>
              <w:rPr>
                <w:rStyle w:val="tn-table-text"/>
                <w:rFonts w:ascii="Arial" w:hAnsi="Arial" w:cs="Arial"/>
                <w:color w:val="5A5A5A"/>
                <w:sz w:val="21"/>
                <w:szCs w:val="21"/>
              </w:rPr>
              <w:t>ssh</w:t>
            </w:r>
            <w:proofErr w:type="spellEnd"/>
            <w:r>
              <w:rPr>
                <w:rStyle w:val="tn-table-text"/>
                <w:rFonts w:ascii="Arial" w:hAnsi="Arial" w:cs="Arial"/>
                <w:color w:val="5A5A5A"/>
                <w:sz w:val="21"/>
                <w:szCs w:val="21"/>
              </w:rPr>
              <w:t xml:space="preserve"> protocol</w:t>
            </w:r>
            <w:r>
              <w:rPr>
                <w:rStyle w:val="apple-converted-space"/>
                <w:rFonts w:ascii="Arial" w:hAnsi="Arial" w:cs="Arial"/>
                <w:color w:val="5A5A5A"/>
                <w:sz w:val="21"/>
                <w:szCs w:val="21"/>
              </w:rPr>
              <w:t> </w:t>
            </w:r>
          </w:p>
        </w:tc>
      </w:tr>
      <w:tr w:rsidR="00BC38F2" w14:paraId="0ABF0911"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457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67</w:t>
            </w:r>
            <w:r>
              <w:rPr>
                <w:rStyle w:val="apple-converted-space"/>
                <w:rFonts w:ascii="Arial" w:hAnsi="Arial" w:cs="Arial"/>
                <w:color w:val="5A5A5A"/>
                <w:sz w:val="21"/>
                <w:szCs w:val="21"/>
              </w:rPr>
              <w:t> </w:t>
            </w:r>
          </w:p>
        </w:tc>
        <w:tc>
          <w:tcPr>
            <w:tcW w:w="4590" w:type="dxa"/>
            <w:hideMark/>
          </w:tcPr>
          <w:p w14:paraId="70DDDEF3"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Key exchange failed</w:t>
            </w:r>
            <w:r>
              <w:rPr>
                <w:rStyle w:val="apple-converted-space"/>
                <w:rFonts w:ascii="Arial" w:hAnsi="Arial" w:cs="Arial"/>
                <w:color w:val="5A5A5A"/>
                <w:sz w:val="21"/>
                <w:szCs w:val="21"/>
              </w:rPr>
              <w:t> </w:t>
            </w:r>
          </w:p>
        </w:tc>
      </w:tr>
      <w:tr w:rsidR="00BC38F2" w14:paraId="63A6A1E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5DCB7D28"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68</w:t>
            </w:r>
            <w:r>
              <w:rPr>
                <w:rStyle w:val="apple-converted-space"/>
                <w:rFonts w:ascii="Arial" w:hAnsi="Arial" w:cs="Arial"/>
                <w:color w:val="5A5A5A"/>
                <w:sz w:val="21"/>
                <w:szCs w:val="21"/>
              </w:rPr>
              <w:t> </w:t>
            </w:r>
          </w:p>
        </w:tc>
        <w:tc>
          <w:tcPr>
            <w:tcW w:w="4590" w:type="dxa"/>
            <w:hideMark/>
          </w:tcPr>
          <w:p w14:paraId="628D5945"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Reserved</w:t>
            </w:r>
            <w:r>
              <w:rPr>
                <w:rStyle w:val="apple-converted-space"/>
                <w:rFonts w:ascii="Arial" w:hAnsi="Arial" w:cs="Arial"/>
                <w:color w:val="5A5A5A"/>
                <w:sz w:val="21"/>
                <w:szCs w:val="21"/>
              </w:rPr>
              <w:t> </w:t>
            </w:r>
          </w:p>
        </w:tc>
      </w:tr>
      <w:tr w:rsidR="00BC38F2" w14:paraId="70C044F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EF69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69</w:t>
            </w:r>
            <w:r>
              <w:rPr>
                <w:rStyle w:val="apple-converted-space"/>
                <w:rFonts w:ascii="Arial" w:hAnsi="Arial" w:cs="Arial"/>
                <w:color w:val="5A5A5A"/>
                <w:sz w:val="21"/>
                <w:szCs w:val="21"/>
              </w:rPr>
              <w:t> </w:t>
            </w:r>
          </w:p>
        </w:tc>
        <w:tc>
          <w:tcPr>
            <w:tcW w:w="4590" w:type="dxa"/>
            <w:hideMark/>
          </w:tcPr>
          <w:p w14:paraId="0F66AB24"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MAC error</w:t>
            </w:r>
            <w:r>
              <w:rPr>
                <w:rStyle w:val="apple-converted-space"/>
                <w:rFonts w:ascii="Arial" w:hAnsi="Arial" w:cs="Arial"/>
                <w:color w:val="5A5A5A"/>
                <w:sz w:val="21"/>
                <w:szCs w:val="21"/>
              </w:rPr>
              <w:t> </w:t>
            </w:r>
          </w:p>
        </w:tc>
      </w:tr>
      <w:tr w:rsidR="00BC38F2" w14:paraId="75BE3589"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B229D1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70</w:t>
            </w:r>
            <w:r>
              <w:rPr>
                <w:rStyle w:val="apple-converted-space"/>
                <w:rFonts w:ascii="Arial" w:hAnsi="Arial" w:cs="Arial"/>
                <w:color w:val="5A5A5A"/>
                <w:sz w:val="21"/>
                <w:szCs w:val="21"/>
              </w:rPr>
              <w:t> </w:t>
            </w:r>
          </w:p>
        </w:tc>
        <w:tc>
          <w:tcPr>
            <w:tcW w:w="4590" w:type="dxa"/>
            <w:hideMark/>
          </w:tcPr>
          <w:p w14:paraId="19F20BDF"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Compression error</w:t>
            </w:r>
            <w:r>
              <w:rPr>
                <w:rStyle w:val="apple-converted-space"/>
                <w:rFonts w:ascii="Arial" w:hAnsi="Arial" w:cs="Arial"/>
                <w:color w:val="5A5A5A"/>
                <w:sz w:val="21"/>
                <w:szCs w:val="21"/>
              </w:rPr>
              <w:t> </w:t>
            </w:r>
          </w:p>
        </w:tc>
      </w:tr>
      <w:tr w:rsidR="00BC38F2" w14:paraId="76A7E7F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8CC92"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71</w:t>
            </w:r>
            <w:r>
              <w:rPr>
                <w:rStyle w:val="apple-converted-space"/>
                <w:rFonts w:ascii="Arial" w:hAnsi="Arial" w:cs="Arial"/>
                <w:color w:val="5A5A5A"/>
                <w:sz w:val="21"/>
                <w:szCs w:val="21"/>
              </w:rPr>
              <w:t> </w:t>
            </w:r>
          </w:p>
        </w:tc>
        <w:tc>
          <w:tcPr>
            <w:tcW w:w="4590" w:type="dxa"/>
            <w:hideMark/>
          </w:tcPr>
          <w:p w14:paraId="5B6CC3FF"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Service not available</w:t>
            </w:r>
            <w:r>
              <w:rPr>
                <w:rStyle w:val="apple-converted-space"/>
                <w:rFonts w:ascii="Arial" w:hAnsi="Arial" w:cs="Arial"/>
                <w:color w:val="5A5A5A"/>
                <w:sz w:val="21"/>
                <w:szCs w:val="21"/>
              </w:rPr>
              <w:t> </w:t>
            </w:r>
          </w:p>
        </w:tc>
      </w:tr>
      <w:tr w:rsidR="00BC38F2" w14:paraId="6CF32245"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27C24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72</w:t>
            </w:r>
            <w:r>
              <w:rPr>
                <w:rStyle w:val="apple-converted-space"/>
                <w:rFonts w:ascii="Arial" w:hAnsi="Arial" w:cs="Arial"/>
                <w:color w:val="5A5A5A"/>
                <w:sz w:val="21"/>
                <w:szCs w:val="21"/>
              </w:rPr>
              <w:t> </w:t>
            </w:r>
          </w:p>
        </w:tc>
        <w:tc>
          <w:tcPr>
            <w:tcW w:w="4590" w:type="dxa"/>
            <w:hideMark/>
          </w:tcPr>
          <w:p w14:paraId="0F8142F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Protocol version not supported</w:t>
            </w:r>
            <w:r>
              <w:rPr>
                <w:rStyle w:val="apple-converted-space"/>
                <w:rFonts w:ascii="Arial" w:hAnsi="Arial" w:cs="Arial"/>
                <w:color w:val="5A5A5A"/>
                <w:sz w:val="21"/>
                <w:szCs w:val="21"/>
              </w:rPr>
              <w:t> </w:t>
            </w:r>
          </w:p>
        </w:tc>
      </w:tr>
      <w:tr w:rsidR="00BC38F2" w14:paraId="0CE2BB7C"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6ACC6"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73</w:t>
            </w:r>
            <w:r>
              <w:rPr>
                <w:rStyle w:val="apple-converted-space"/>
                <w:rFonts w:ascii="Arial" w:hAnsi="Arial" w:cs="Arial"/>
                <w:color w:val="5A5A5A"/>
                <w:sz w:val="21"/>
                <w:szCs w:val="21"/>
              </w:rPr>
              <w:t> </w:t>
            </w:r>
          </w:p>
        </w:tc>
        <w:tc>
          <w:tcPr>
            <w:tcW w:w="4590" w:type="dxa"/>
            <w:hideMark/>
          </w:tcPr>
          <w:p w14:paraId="51CEFD92"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key not verifiable</w:t>
            </w:r>
            <w:r>
              <w:rPr>
                <w:rStyle w:val="apple-converted-space"/>
                <w:rFonts w:ascii="Arial" w:hAnsi="Arial" w:cs="Arial"/>
                <w:color w:val="5A5A5A"/>
                <w:sz w:val="21"/>
                <w:szCs w:val="21"/>
              </w:rPr>
              <w:t> </w:t>
            </w:r>
          </w:p>
        </w:tc>
      </w:tr>
      <w:tr w:rsidR="00BC38F2" w14:paraId="53FBE6D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713F37A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74</w:t>
            </w:r>
            <w:r>
              <w:rPr>
                <w:rStyle w:val="apple-converted-space"/>
                <w:rFonts w:ascii="Arial" w:hAnsi="Arial" w:cs="Arial"/>
                <w:color w:val="5A5A5A"/>
                <w:sz w:val="21"/>
                <w:szCs w:val="21"/>
              </w:rPr>
              <w:t> </w:t>
            </w:r>
          </w:p>
        </w:tc>
        <w:tc>
          <w:tcPr>
            <w:tcW w:w="4590" w:type="dxa"/>
            <w:hideMark/>
          </w:tcPr>
          <w:p w14:paraId="2147A118"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failed</w:t>
            </w:r>
            <w:r>
              <w:rPr>
                <w:rStyle w:val="apple-converted-space"/>
                <w:rFonts w:ascii="Arial" w:hAnsi="Arial" w:cs="Arial"/>
                <w:color w:val="5A5A5A"/>
                <w:sz w:val="21"/>
                <w:szCs w:val="21"/>
              </w:rPr>
              <w:t> </w:t>
            </w:r>
          </w:p>
        </w:tc>
      </w:tr>
      <w:tr w:rsidR="00BC38F2" w14:paraId="758949D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4A1A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75</w:t>
            </w:r>
            <w:r>
              <w:rPr>
                <w:rStyle w:val="apple-converted-space"/>
                <w:rFonts w:ascii="Arial" w:hAnsi="Arial" w:cs="Arial"/>
                <w:color w:val="5A5A5A"/>
                <w:sz w:val="21"/>
                <w:szCs w:val="21"/>
              </w:rPr>
              <w:t> </w:t>
            </w:r>
          </w:p>
        </w:tc>
        <w:tc>
          <w:tcPr>
            <w:tcW w:w="4590" w:type="dxa"/>
            <w:hideMark/>
          </w:tcPr>
          <w:p w14:paraId="55493BD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Disconnected by application</w:t>
            </w:r>
            <w:r>
              <w:rPr>
                <w:rStyle w:val="apple-converted-space"/>
                <w:rFonts w:ascii="Arial" w:hAnsi="Arial" w:cs="Arial"/>
                <w:color w:val="5A5A5A"/>
                <w:sz w:val="21"/>
                <w:szCs w:val="21"/>
              </w:rPr>
              <w:t> </w:t>
            </w:r>
          </w:p>
        </w:tc>
      </w:tr>
      <w:tr w:rsidR="00BC38F2" w14:paraId="746C4777"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EE3EBA5"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76</w:t>
            </w:r>
            <w:r>
              <w:rPr>
                <w:rStyle w:val="apple-converted-space"/>
                <w:rFonts w:ascii="Arial" w:hAnsi="Arial" w:cs="Arial"/>
                <w:color w:val="5A5A5A"/>
                <w:sz w:val="21"/>
                <w:szCs w:val="21"/>
              </w:rPr>
              <w:t> </w:t>
            </w:r>
          </w:p>
        </w:tc>
        <w:tc>
          <w:tcPr>
            <w:tcW w:w="4590" w:type="dxa"/>
            <w:hideMark/>
          </w:tcPr>
          <w:p w14:paraId="78D3E7B0"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Too many connections</w:t>
            </w:r>
            <w:r>
              <w:rPr>
                <w:rStyle w:val="apple-converted-space"/>
                <w:rFonts w:ascii="Arial" w:hAnsi="Arial" w:cs="Arial"/>
                <w:color w:val="5A5A5A"/>
                <w:sz w:val="21"/>
                <w:szCs w:val="21"/>
              </w:rPr>
              <w:t> </w:t>
            </w:r>
          </w:p>
        </w:tc>
      </w:tr>
      <w:tr w:rsidR="00BC38F2" w14:paraId="109F2D19"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E9C3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77</w:t>
            </w:r>
            <w:r>
              <w:rPr>
                <w:rStyle w:val="apple-converted-space"/>
                <w:rFonts w:ascii="Arial" w:hAnsi="Arial" w:cs="Arial"/>
                <w:color w:val="5A5A5A"/>
                <w:sz w:val="21"/>
                <w:szCs w:val="21"/>
              </w:rPr>
              <w:t> </w:t>
            </w:r>
          </w:p>
        </w:tc>
        <w:tc>
          <w:tcPr>
            <w:tcW w:w="4590" w:type="dxa"/>
            <w:hideMark/>
          </w:tcPr>
          <w:p w14:paraId="5ABC9B50"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Authentication cancelled by user</w:t>
            </w:r>
            <w:r>
              <w:rPr>
                <w:rStyle w:val="apple-converted-space"/>
                <w:rFonts w:ascii="Arial" w:hAnsi="Arial" w:cs="Arial"/>
                <w:color w:val="5A5A5A"/>
                <w:sz w:val="21"/>
                <w:szCs w:val="21"/>
              </w:rPr>
              <w:t> </w:t>
            </w:r>
          </w:p>
        </w:tc>
      </w:tr>
      <w:tr w:rsidR="00BC38F2" w14:paraId="4CE88494"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591D42D"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78</w:t>
            </w:r>
            <w:r>
              <w:rPr>
                <w:rStyle w:val="apple-converted-space"/>
                <w:rFonts w:ascii="Arial" w:hAnsi="Arial" w:cs="Arial"/>
                <w:color w:val="5A5A5A"/>
                <w:sz w:val="21"/>
                <w:szCs w:val="21"/>
              </w:rPr>
              <w:t> </w:t>
            </w:r>
          </w:p>
        </w:tc>
        <w:tc>
          <w:tcPr>
            <w:tcW w:w="4590" w:type="dxa"/>
            <w:hideMark/>
          </w:tcPr>
          <w:p w14:paraId="06858FC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more authentication methods available</w:t>
            </w:r>
            <w:r>
              <w:rPr>
                <w:rStyle w:val="apple-converted-space"/>
                <w:rFonts w:ascii="Arial" w:hAnsi="Arial" w:cs="Arial"/>
                <w:color w:val="5A5A5A"/>
                <w:sz w:val="21"/>
                <w:szCs w:val="21"/>
              </w:rPr>
              <w:t> </w:t>
            </w:r>
          </w:p>
        </w:tc>
      </w:tr>
      <w:tr w:rsidR="00BC38F2" w14:paraId="06F47AA3"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2F4B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79</w:t>
            </w:r>
            <w:r>
              <w:rPr>
                <w:rStyle w:val="apple-converted-space"/>
                <w:rFonts w:ascii="Arial" w:hAnsi="Arial" w:cs="Arial"/>
                <w:color w:val="5A5A5A"/>
                <w:sz w:val="21"/>
                <w:szCs w:val="21"/>
              </w:rPr>
              <w:t> </w:t>
            </w:r>
          </w:p>
        </w:tc>
        <w:tc>
          <w:tcPr>
            <w:tcW w:w="4590" w:type="dxa"/>
            <w:hideMark/>
          </w:tcPr>
          <w:p w14:paraId="30E2C6E1"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Invalid user name</w:t>
            </w:r>
            <w:r>
              <w:rPr>
                <w:rStyle w:val="apple-converted-space"/>
                <w:rFonts w:ascii="Arial" w:hAnsi="Arial" w:cs="Arial"/>
                <w:color w:val="5A5A5A"/>
                <w:sz w:val="21"/>
                <w:szCs w:val="21"/>
              </w:rPr>
              <w:t> </w:t>
            </w:r>
          </w:p>
        </w:tc>
      </w:tr>
    </w:tbl>
    <w:p w14:paraId="6C116AF8" w14:textId="77777777" w:rsidR="00BC38F2" w:rsidRPr="005D4B91" w:rsidRDefault="00BC38F2" w:rsidP="00BC38F2"/>
    <w:p w14:paraId="60117B6C" w14:textId="3C7394B3" w:rsidR="00C910EC" w:rsidRDefault="00C910EC" w:rsidP="00C910EC">
      <w:pPr>
        <w:pStyle w:val="Caption"/>
        <w:keepNext/>
      </w:pPr>
      <w:r>
        <w:t xml:space="preserve">Table </w:t>
      </w:r>
      <w:r w:rsidR="005735E7">
        <w:fldChar w:fldCharType="begin"/>
      </w:r>
      <w:r w:rsidR="005735E7">
        <w:instrText xml:space="preserve"> SEQ Table \* ARABIC </w:instrText>
      </w:r>
      <w:r w:rsidR="005735E7">
        <w:fldChar w:fldCharType="separate"/>
      </w:r>
      <w:r>
        <w:rPr>
          <w:noProof/>
        </w:rPr>
        <w:t>2</w:t>
      </w:r>
      <w:r w:rsidR="005735E7">
        <w:rPr>
          <w:noProof/>
        </w:rPr>
        <w:fldChar w:fldCharType="end"/>
      </w:r>
      <w:r>
        <w:t xml:space="preserve"> - File Copy Data Deposit </w:t>
      </w:r>
      <w:r>
        <w:rPr>
          <w:noProof/>
        </w:rPr>
        <w:t>Messages and Alerts</w:t>
      </w:r>
    </w:p>
    <w:tbl>
      <w:tblPr>
        <w:tblStyle w:val="GridTable4-Accent11"/>
        <w:tblW w:w="12955" w:type="dxa"/>
        <w:tblLook w:val="04A0" w:firstRow="1" w:lastRow="0" w:firstColumn="1" w:lastColumn="0" w:noHBand="0" w:noVBand="1"/>
      </w:tblPr>
      <w:tblGrid>
        <w:gridCol w:w="4125"/>
        <w:gridCol w:w="2345"/>
        <w:gridCol w:w="3155"/>
        <w:gridCol w:w="3330"/>
      </w:tblGrid>
      <w:tr w:rsidR="009417E3" w14:paraId="0D3FE332" w14:textId="77777777" w:rsidTr="00941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7341AF4A" w14:textId="77777777" w:rsidR="009417E3" w:rsidRDefault="009417E3" w:rsidP="009417E3">
            <w:r>
              <w:t>Message or Alert</w:t>
            </w:r>
          </w:p>
        </w:tc>
        <w:tc>
          <w:tcPr>
            <w:tcW w:w="2345" w:type="dxa"/>
          </w:tcPr>
          <w:p w14:paraId="39EEAC2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Communication Method</w:t>
            </w:r>
          </w:p>
        </w:tc>
        <w:tc>
          <w:tcPr>
            <w:tcW w:w="3155" w:type="dxa"/>
          </w:tcPr>
          <w:p w14:paraId="14505C1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69EACAF4" w14:textId="6373887A" w:rsidR="009417E3" w:rsidRDefault="009417E3" w:rsidP="009417E3">
            <w:pPr>
              <w:cnfStyle w:val="100000000000" w:firstRow="1" w:lastRow="0" w:firstColumn="0" w:lastColumn="0" w:oddVBand="0" w:evenVBand="0" w:oddHBand="0" w:evenHBand="0" w:firstRowFirstColumn="0" w:firstRowLastColumn="0" w:lastRowFirstColumn="0" w:lastRowLastColumn="0"/>
            </w:pPr>
            <w:r>
              <w:t>Criteria</w:t>
            </w:r>
          </w:p>
        </w:tc>
      </w:tr>
      <w:tr w:rsidR="009417E3" w14:paraId="4F838F82"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6FBBC1E" w14:textId="40A38E01" w:rsidR="009417E3" w:rsidRDefault="009417E3" w:rsidP="009417E3">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2345" w:type="dxa"/>
          </w:tcPr>
          <w:p w14:paraId="626CCBA0"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Command exit code</w:t>
            </w:r>
          </w:p>
        </w:tc>
        <w:tc>
          <w:tcPr>
            <w:tcW w:w="3155" w:type="dxa"/>
          </w:tcPr>
          <w:p w14:paraId="02CC9537" w14:textId="78AEA7BF" w:rsidR="009417E3" w:rsidRDefault="009417E3" w:rsidP="009417E3">
            <w:pPr>
              <w:cnfStyle w:val="000000100000" w:firstRow="0" w:lastRow="0" w:firstColumn="0" w:lastColumn="0" w:oddVBand="0" w:evenVBand="0" w:oddHBand="1" w:evenHBand="0" w:firstRowFirstColumn="0" w:firstRowLastColumn="0" w:lastRowFirstColumn="0" w:lastRowLastColumn="0"/>
            </w:pPr>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3330" w:type="dxa"/>
          </w:tcPr>
          <w:p w14:paraId="7D851B85"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Platform dependent</w:t>
            </w:r>
          </w:p>
        </w:tc>
      </w:tr>
      <w:tr w:rsidR="009417E3" w14:paraId="222C67DF"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41B4178C" w14:textId="77777777" w:rsidR="009417E3" w:rsidRDefault="009417E3" w:rsidP="009417E3">
            <w:r>
              <w:t xml:space="preserve">Post-copy: </w:t>
            </w:r>
          </w:p>
          <w:p w14:paraId="696BD892" w14:textId="77777777" w:rsidR="009417E3" w:rsidRDefault="009417E3" w:rsidP="00277F13">
            <w:pPr>
              <w:pStyle w:val="ListParagraph"/>
              <w:numPr>
                <w:ilvl w:val="0"/>
                <w:numId w:val="49"/>
              </w:numPr>
            </w:pPr>
            <w:r w:rsidRPr="00886A51">
              <w:t>“IMPORTER - Unable to open or process file: {}”</w:t>
            </w:r>
          </w:p>
          <w:p w14:paraId="052560CC" w14:textId="696055B8" w:rsidR="009417E3" w:rsidRPr="00886A51" w:rsidRDefault="009417E3" w:rsidP="00277F13">
            <w:pPr>
              <w:pStyle w:val="ListParagraph"/>
              <w:numPr>
                <w:ilvl w:val="1"/>
                <w:numId w:val="49"/>
              </w:numPr>
            </w:pPr>
            <w:proofErr w:type="spellStart"/>
            <w:r w:rsidRPr="001F1A9D">
              <w:t>FileNotFoundException</w:t>
            </w:r>
            <w:proofErr w:type="spellEnd"/>
          </w:p>
        </w:tc>
        <w:tc>
          <w:tcPr>
            <w:tcW w:w="2345" w:type="dxa"/>
          </w:tcPr>
          <w:p w14:paraId="05FF1B2D" w14:textId="70A6BDF6"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26C22F24" w14:textId="507710D3"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open the file due to file not being present.</w:t>
            </w:r>
          </w:p>
        </w:tc>
        <w:tc>
          <w:tcPr>
            <w:tcW w:w="3330" w:type="dxa"/>
          </w:tcPr>
          <w:p w14:paraId="02974ED9" w14:textId="21F24403" w:rsidR="009417E3" w:rsidRDefault="009417E3" w:rsidP="009417E3">
            <w:pPr>
              <w:cnfStyle w:val="000000000000" w:firstRow="0" w:lastRow="0" w:firstColumn="0" w:lastColumn="0" w:oddVBand="0" w:evenVBand="0" w:oddHBand="0" w:evenHBand="0" w:firstRowFirstColumn="0" w:firstRowLastColumn="0" w:lastRowFirstColumn="0" w:lastRowLastColumn="0"/>
            </w:pPr>
            <w:r>
              <w:t>I</w:t>
            </w:r>
            <w:r w:rsidRPr="001F1A9D">
              <w:t>f the file does not exist</w:t>
            </w:r>
            <w:r>
              <w:t xml:space="preserve"> when ODE starts to process it </w:t>
            </w:r>
            <w:r w:rsidRPr="001F1A9D">
              <w:t>or for some other reas</w:t>
            </w:r>
            <w:r>
              <w:t>on cannot be opened for reading, this message is logged in the application log file.</w:t>
            </w:r>
          </w:p>
        </w:tc>
      </w:tr>
      <w:tr w:rsidR="009417E3" w14:paraId="52100D5B"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3BF8C9E" w14:textId="77777777" w:rsidR="009417E3" w:rsidRDefault="009417E3" w:rsidP="009417E3">
            <w:pPr>
              <w:pStyle w:val="ListParagraph"/>
              <w:numPr>
                <w:ilvl w:val="0"/>
                <w:numId w:val="49"/>
              </w:numPr>
            </w:pPr>
            <w:r w:rsidRPr="00886A51">
              <w:t xml:space="preserve">“IMPORTER - Unable to open or process file: {}” </w:t>
            </w:r>
          </w:p>
          <w:p w14:paraId="66824018" w14:textId="77777777" w:rsidR="009417E3" w:rsidRPr="00886A51" w:rsidRDefault="009417E3" w:rsidP="009417E3">
            <w:pPr>
              <w:pStyle w:val="ListParagraph"/>
              <w:numPr>
                <w:ilvl w:val="1"/>
                <w:numId w:val="49"/>
              </w:numPr>
            </w:pPr>
            <w:proofErr w:type="spellStart"/>
            <w:r w:rsidRPr="001F1A9D">
              <w:t>SecurityException</w:t>
            </w:r>
            <w:proofErr w:type="spellEnd"/>
          </w:p>
        </w:tc>
        <w:tc>
          <w:tcPr>
            <w:tcW w:w="2345" w:type="dxa"/>
          </w:tcPr>
          <w:p w14:paraId="2DE1C97D"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Application log file</w:t>
            </w:r>
          </w:p>
        </w:tc>
        <w:tc>
          <w:tcPr>
            <w:tcW w:w="3155" w:type="dxa"/>
          </w:tcPr>
          <w:p w14:paraId="49FB820C"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When a data file is copied into one of the ODE upload folders, ODE will try to open the file and process its content. This error message is logged when ODE fails to read the file due to lack of Java security privileges.</w:t>
            </w:r>
          </w:p>
        </w:tc>
        <w:tc>
          <w:tcPr>
            <w:tcW w:w="3330" w:type="dxa"/>
          </w:tcPr>
          <w:p w14:paraId="50B8E4B2" w14:textId="3164F237" w:rsidR="009417E3" w:rsidRDefault="009417E3" w:rsidP="009417E3">
            <w:pPr>
              <w:cnfStyle w:val="000000100000" w:firstRow="0" w:lastRow="0" w:firstColumn="0" w:lastColumn="0" w:oddVBand="0" w:evenVBand="0" w:oddHBand="1" w:evenHBand="0" w:firstRowFirstColumn="0" w:firstRowLastColumn="0" w:lastRowFirstColumn="0" w:lastRowLastColumn="0"/>
            </w:pPr>
            <w:r>
              <w:t>I</w:t>
            </w:r>
            <w:r w:rsidRPr="001F1A9D">
              <w:t xml:space="preserve">f a security manager exists and its </w:t>
            </w:r>
            <w:proofErr w:type="spellStart"/>
            <w:r w:rsidRPr="001F1A9D">
              <w:t>checkRead</w:t>
            </w:r>
            <w:proofErr w:type="spellEnd"/>
            <w:r w:rsidRPr="001F1A9D">
              <w:t xml:space="preserve"> method</w:t>
            </w:r>
            <w:r>
              <w:t xml:space="preserve"> denies read access to the file, a message will be logged to the application log file.”</w:t>
            </w:r>
          </w:p>
        </w:tc>
      </w:tr>
      <w:tr w:rsidR="009417E3" w14:paraId="74290482"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624A96E3" w14:textId="77777777" w:rsidR="009417E3" w:rsidRDefault="009417E3" w:rsidP="009417E3">
            <w:pPr>
              <w:pStyle w:val="ListParagraph"/>
              <w:numPr>
                <w:ilvl w:val="0"/>
                <w:numId w:val="49"/>
              </w:numPr>
            </w:pPr>
            <w:r w:rsidRPr="00886A51">
              <w:t xml:space="preserve">“IMPORTER - Unable to open or process file: {}” </w:t>
            </w:r>
          </w:p>
          <w:p w14:paraId="29DF7508" w14:textId="77777777" w:rsidR="009417E3" w:rsidRDefault="009417E3" w:rsidP="009417E3">
            <w:pPr>
              <w:pStyle w:val="ListParagraph"/>
              <w:numPr>
                <w:ilvl w:val="1"/>
                <w:numId w:val="49"/>
              </w:numPr>
            </w:pPr>
            <w:r w:rsidRPr="00886A51">
              <w:t>"Error decoding data."</w:t>
            </w:r>
          </w:p>
          <w:p w14:paraId="628B7A80" w14:textId="2E345CF8" w:rsidR="009417E3" w:rsidRPr="00886A51" w:rsidRDefault="009417E3" w:rsidP="00277F13"/>
        </w:tc>
        <w:tc>
          <w:tcPr>
            <w:tcW w:w="2345" w:type="dxa"/>
          </w:tcPr>
          <w:p w14:paraId="1BE759E4" w14:textId="77777777"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15704E0E" w14:textId="4AC912D4"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decode the data from ASN.1 format.</w:t>
            </w:r>
          </w:p>
        </w:tc>
        <w:tc>
          <w:tcPr>
            <w:tcW w:w="3330" w:type="dxa"/>
          </w:tcPr>
          <w:p w14:paraId="106F3AD7" w14:textId="6C86BD93" w:rsidR="009417E3" w:rsidRDefault="009417E3" w:rsidP="009417E3">
            <w:pPr>
              <w:cnfStyle w:val="000000000000" w:firstRow="0" w:lastRow="0" w:firstColumn="0" w:lastColumn="0" w:oddVBand="0" w:evenVBand="0" w:oddHBand="0" w:evenHBand="0" w:firstRowFirstColumn="0" w:firstRowLastColumn="0" w:lastRowFirstColumn="0" w:lastRowLastColumn="0"/>
            </w:pPr>
            <w:r>
              <w:t>If the message is not encoded to the expected ASN.1 encoding, ODE will raise this error to indicate failure to decode the data.</w:t>
            </w:r>
          </w:p>
        </w:tc>
      </w:tr>
    </w:tbl>
    <w:p w14:paraId="496813CB" w14:textId="77777777" w:rsidR="00BC38F2" w:rsidRDefault="00BC38F2" w:rsidP="00BC38F2"/>
    <w:p w14:paraId="3D0EB364" w14:textId="77777777" w:rsidR="00273B65" w:rsidRPr="00273B65" w:rsidRDefault="00273B65" w:rsidP="00273B65"/>
    <w:p w14:paraId="6047B379" w14:textId="1A84047A" w:rsidR="00C26C45" w:rsidRDefault="00C26C45" w:rsidP="00A55F58">
      <w:pPr>
        <w:pStyle w:val="Heading2"/>
      </w:pPr>
      <w:bookmarkStart w:id="204" w:name="_Ref476570427"/>
      <w:bookmarkStart w:id="205" w:name="_Ref476570491"/>
      <w:bookmarkStart w:id="206" w:name="_Toc483908177"/>
      <w:r w:rsidRPr="001E40C7">
        <w:t xml:space="preserve">ODE </w:t>
      </w:r>
      <w:r w:rsidR="005D1916">
        <w:t>REST</w:t>
      </w:r>
      <w:r w:rsidRPr="001E40C7">
        <w:t xml:space="preserve"> API</w:t>
      </w:r>
      <w:bookmarkEnd w:id="200"/>
      <w:bookmarkEnd w:id="201"/>
      <w:bookmarkEnd w:id="204"/>
      <w:bookmarkEnd w:id="205"/>
      <w:bookmarkEnd w:id="206"/>
    </w:p>
    <w:p w14:paraId="282EA396" w14:textId="5CCD03FE" w:rsidR="00C26C45" w:rsidRPr="001E40C7" w:rsidRDefault="00C26C45" w:rsidP="00C26C45">
      <w:pPr>
        <w:rPr>
          <w:rFonts w:ascii="Arial" w:hAnsi="Arial" w:cs="Arial"/>
          <w:color w:val="252525"/>
          <w:sz w:val="21"/>
          <w:szCs w:val="21"/>
          <w:shd w:val="clear" w:color="auto" w:fill="FFFFFF"/>
        </w:rPr>
      </w:pPr>
      <w:r w:rsidRPr="00CA4BE7">
        <w:t xml:space="preserve">ODE </w:t>
      </w:r>
      <w:r w:rsidR="00ED0E13">
        <w:t xml:space="preserve">exposes a </w:t>
      </w:r>
      <w:r w:rsidRPr="00CA4BE7">
        <w:t>RESTful API for use by client</w:t>
      </w:r>
      <w:r w:rsidR="00A55F58">
        <w:t xml:space="preserve">s for </w:t>
      </w:r>
      <w:r w:rsidR="00ED0E13">
        <w:t>security</w:t>
      </w:r>
      <w:r w:rsidR="00FB7B75">
        <w:t>,</w:t>
      </w:r>
      <w:r w:rsidR="00ED0E13">
        <w:t xml:space="preserve"> </w:t>
      </w:r>
      <w:r w:rsidRPr="00CA4BE7">
        <w:t xml:space="preserve">administrative </w:t>
      </w:r>
      <w:r w:rsidR="00FB7B75">
        <w:t>and data</w:t>
      </w:r>
      <w:r w:rsidR="00A55F58">
        <w:t xml:space="preserve"> functions</w:t>
      </w:r>
      <w:r w:rsidRPr="00CA4BE7">
        <w:t xml:space="preserve">. </w:t>
      </w:r>
      <w:r>
        <w:t>Standard HTTP</w:t>
      </w:r>
      <w:r w:rsidR="00ED0E13">
        <w:t>/HTTPS</w:t>
      </w:r>
      <w:r>
        <w:t xml:space="preserve"> verbs such as </w:t>
      </w:r>
      <w:r w:rsidRPr="001E40C7">
        <w:rPr>
          <w:rFonts w:ascii="Arial" w:hAnsi="Arial" w:cs="Arial"/>
          <w:color w:val="252525"/>
          <w:sz w:val="21"/>
          <w:szCs w:val="21"/>
          <w:shd w:val="clear" w:color="auto" w:fill="FFFFFF"/>
        </w:rPr>
        <w:t>G</w:t>
      </w:r>
      <w:r w:rsidR="00ED0E13">
        <w:rPr>
          <w:rFonts w:ascii="Arial" w:hAnsi="Arial" w:cs="Arial"/>
          <w:color w:val="252525"/>
          <w:sz w:val="21"/>
          <w:szCs w:val="21"/>
          <w:shd w:val="clear" w:color="auto" w:fill="FFFFFF"/>
        </w:rPr>
        <w:t>ET, POST, PUT, DELETE, etc., will</w:t>
      </w:r>
      <w:r w:rsidRPr="001E40C7">
        <w:rPr>
          <w:rFonts w:ascii="Arial" w:hAnsi="Arial" w:cs="Arial"/>
          <w:color w:val="252525"/>
          <w:sz w:val="21"/>
          <w:szCs w:val="21"/>
          <w:shd w:val="clear" w:color="auto" w:fill="FFFFFF"/>
        </w:rPr>
        <w:t xml:space="preserve"> be deployed for various functions.</w:t>
      </w:r>
    </w:p>
    <w:p w14:paraId="20467DD9" w14:textId="0625023A"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host: </w:t>
      </w:r>
      <w:proofErr w:type="spellStart"/>
      <w:r w:rsidR="00A55F58">
        <w:rPr>
          <w:rFonts w:ascii="Courier New" w:hAnsi="Courier New" w:cs="Courier New"/>
        </w:rPr>
        <w:t>ip:port</w:t>
      </w:r>
      <w:proofErr w:type="spellEnd"/>
    </w:p>
    <w:p w14:paraId="4B56A4D4" w14:textId="073EA114" w:rsidR="00C26C45" w:rsidRPr="001E40C7" w:rsidRDefault="00A55F58"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Pr>
          <w:rFonts w:ascii="Courier New" w:hAnsi="Courier New" w:cs="Courier New"/>
        </w:rPr>
        <w:t xml:space="preserve">root context path: </w:t>
      </w:r>
      <w:r w:rsidR="000B15A1">
        <w:rPr>
          <w:rFonts w:ascii="Courier New" w:hAnsi="Courier New" w:cs="Courier New"/>
        </w:rPr>
        <w:t>ode</w:t>
      </w:r>
      <w:r>
        <w:rPr>
          <w:rFonts w:ascii="Courier New" w:hAnsi="Courier New" w:cs="Courier New"/>
        </w:rPr>
        <w:t>/</w:t>
      </w:r>
      <w:proofErr w:type="spellStart"/>
      <w:r>
        <w:rPr>
          <w:rFonts w:ascii="Courier New" w:hAnsi="Courier New" w:cs="Courier New"/>
        </w:rPr>
        <w:t>api</w:t>
      </w:r>
      <w:proofErr w:type="spellEnd"/>
      <w:r>
        <w:rPr>
          <w:rFonts w:ascii="Courier New" w:hAnsi="Courier New" w:cs="Courier New"/>
        </w:rPr>
        <w:t>/rest</w:t>
      </w:r>
    </w:p>
    <w:p w14:paraId="55FE3F4B"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schemes:</w:t>
      </w:r>
    </w:p>
    <w:p w14:paraId="15CEF7C4"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w:t>
      </w:r>
    </w:p>
    <w:p w14:paraId="4003D3AC"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https</w:t>
      </w:r>
    </w:p>
    <w:p w14:paraId="66A3F204" w14:textId="77777777" w:rsidR="008D1F2E" w:rsidRDefault="008D1F2E" w:rsidP="008D1F2E">
      <w:bookmarkStart w:id="207" w:name="_Toc462052287"/>
    </w:p>
    <w:p w14:paraId="58651E27" w14:textId="165802E1" w:rsidR="0004668C" w:rsidRDefault="0004668C" w:rsidP="00B54D4D">
      <w:r>
        <w:t>The REST API is documented using Swagger and can be found at</w:t>
      </w:r>
      <w:r w:rsidRPr="0004668C">
        <w:t xml:space="preserve"> </w:t>
      </w:r>
      <w:hyperlink r:id="rId38" w:history="1">
        <w:r w:rsidRPr="00E7671C">
          <w:rPr>
            <w:rStyle w:val="Hyperlink"/>
          </w:rPr>
          <w:t>https://usdot-jpo-ode.github.io/</w:t>
        </w:r>
      </w:hyperlink>
      <w:r>
        <w:t xml:space="preserve"> - this document is also located in the repository at docs/</w:t>
      </w:r>
      <w:proofErr w:type="spellStart"/>
      <w:r>
        <w:t>ODESwagger.yml</w:t>
      </w:r>
      <w:proofErr w:type="spellEnd"/>
      <w:r>
        <w:t>.</w:t>
      </w:r>
      <w:r w:rsidR="00B54D4D">
        <w:t xml:space="preserve"> </w:t>
      </w:r>
    </w:p>
    <w:p w14:paraId="318AC083" w14:textId="77777777" w:rsidR="00B54D4D" w:rsidRDefault="00B54D4D" w:rsidP="00B54D4D"/>
    <w:p w14:paraId="3308258D" w14:textId="77777777" w:rsidR="00B54D4D" w:rsidRDefault="00B54D4D" w:rsidP="00CA4BB4">
      <w:pPr>
        <w:keepNext/>
      </w:pPr>
      <w:r>
        <w:rPr>
          <w:noProof/>
          <w:lang w:eastAsia="en-US"/>
        </w:rPr>
        <w:lastRenderedPageBreak/>
        <w:drawing>
          <wp:inline distT="0" distB="0" distL="0" distR="0" wp14:anchorId="2FECA42B" wp14:editId="2462D98B">
            <wp:extent cx="8229600" cy="5038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5038090"/>
                    </a:xfrm>
                    <a:prstGeom prst="rect">
                      <a:avLst/>
                    </a:prstGeom>
                  </pic:spPr>
                </pic:pic>
              </a:graphicData>
            </a:graphic>
          </wp:inline>
        </w:drawing>
      </w:r>
    </w:p>
    <w:p w14:paraId="1C5FABF5" w14:textId="10A22BDF" w:rsidR="00C26C45" w:rsidRPr="00886E1A" w:rsidRDefault="00B54D4D" w:rsidP="00886E1A">
      <w:pPr>
        <w:pStyle w:val="Caption"/>
      </w:pPr>
      <w:bookmarkStart w:id="208" w:name="_Ref476590854"/>
      <w:r>
        <w:t>Figure</w:t>
      </w:r>
      <w:r w:rsidR="00ED0E13">
        <w:t xml:space="preserve"> </w:t>
      </w:r>
      <w:r w:rsidR="005735E7">
        <w:fldChar w:fldCharType="begin"/>
      </w:r>
      <w:r w:rsidR="005735E7">
        <w:instrText xml:space="preserve"> SEQ Figure \* ARABIC </w:instrText>
      </w:r>
      <w:r w:rsidR="005735E7">
        <w:fldChar w:fldCharType="separate"/>
      </w:r>
      <w:r w:rsidR="00771AF3">
        <w:rPr>
          <w:noProof/>
        </w:rPr>
        <w:t>3</w:t>
      </w:r>
      <w:r w:rsidR="005735E7">
        <w:rPr>
          <w:noProof/>
        </w:rPr>
        <w:fldChar w:fldCharType="end"/>
      </w:r>
      <w:bookmarkEnd w:id="208"/>
      <w:r w:rsidR="00ED0E13">
        <w:t xml:space="preserve"> - </w:t>
      </w:r>
      <w:r w:rsidR="00ED0E13" w:rsidRPr="001B7751">
        <w:t xml:space="preserve">ODE </w:t>
      </w:r>
      <w:r>
        <w:t>REST</w:t>
      </w:r>
      <w:bookmarkEnd w:id="207"/>
      <w:r w:rsidR="00ED0E13" w:rsidRPr="00886E1A">
        <w:t xml:space="preserve"> API </w:t>
      </w:r>
      <w:r>
        <w:t>Editor Tool</w:t>
      </w:r>
    </w:p>
    <w:p w14:paraId="4B1881A0" w14:textId="77777777" w:rsidR="00B54D4D" w:rsidRDefault="00B54D4D" w:rsidP="008D1F2E"/>
    <w:p w14:paraId="0631AB93" w14:textId="77777777" w:rsidR="00ED0E13" w:rsidRPr="00ED0E13" w:rsidRDefault="00ED0E13" w:rsidP="00ED0E13"/>
    <w:p w14:paraId="039DD5F4" w14:textId="38B68BCD" w:rsidR="005F7EB4" w:rsidRDefault="000B15A1" w:rsidP="005F7EB4">
      <w:pPr>
        <w:pStyle w:val="Heading3"/>
      </w:pPr>
      <w:bookmarkStart w:id="209" w:name="_Toc483908178"/>
      <w:commentRangeStart w:id="210"/>
      <w:r>
        <w:t>Upload BSM File</w:t>
      </w:r>
      <w:bookmarkEnd w:id="209"/>
    </w:p>
    <w:p w14:paraId="04D2A501" w14:textId="5FA8E741" w:rsidR="000B15A1" w:rsidRPr="000B15A1" w:rsidRDefault="00715139" w:rsidP="000B15A1">
      <w:r>
        <w:t>ODE Web UI uses the following http REST call to deposit a file to one of the supported upload directories.</w:t>
      </w:r>
    </w:p>
    <w:tbl>
      <w:tblPr>
        <w:tblStyle w:val="TableGrid"/>
        <w:tblW w:w="13045" w:type="dxa"/>
        <w:shd w:val="clear" w:color="auto" w:fill="D9D9D9" w:themeFill="background1" w:themeFillShade="D9"/>
        <w:tblLook w:val="04A0" w:firstRow="1" w:lastRow="0" w:firstColumn="1" w:lastColumn="0" w:noHBand="0" w:noVBand="1"/>
      </w:tblPr>
      <w:tblGrid>
        <w:gridCol w:w="1537"/>
        <w:gridCol w:w="11508"/>
      </w:tblGrid>
      <w:tr w:rsidR="005F7EB4" w:rsidRPr="008A6E46" w14:paraId="7FE0B92A" w14:textId="77777777" w:rsidTr="00F175E9">
        <w:tc>
          <w:tcPr>
            <w:tcW w:w="1537" w:type="dxa"/>
            <w:shd w:val="clear" w:color="auto" w:fill="D9D9D9" w:themeFill="background1" w:themeFillShade="D9"/>
          </w:tcPr>
          <w:p w14:paraId="7018570B" w14:textId="77777777" w:rsidR="005F7EB4" w:rsidRPr="008A6E46" w:rsidRDefault="005F7EB4" w:rsidP="006B30A2">
            <w:pPr>
              <w:rPr>
                <w:rFonts w:ascii="Courier New" w:hAnsi="Courier New" w:cs="Courier New"/>
                <w:b/>
              </w:rPr>
            </w:pPr>
            <w:r w:rsidRPr="008A6E46">
              <w:rPr>
                <w:rFonts w:ascii="Courier New" w:hAnsi="Courier New" w:cs="Courier New"/>
                <w:b/>
              </w:rPr>
              <w:t>Path</w:t>
            </w:r>
          </w:p>
        </w:tc>
        <w:tc>
          <w:tcPr>
            <w:tcW w:w="11508" w:type="dxa"/>
            <w:shd w:val="clear" w:color="auto" w:fill="D9D9D9" w:themeFill="background1" w:themeFillShade="D9"/>
          </w:tcPr>
          <w:p w14:paraId="70D03DD3" w14:textId="46D620A1" w:rsidR="005F7EB4" w:rsidRPr="008A6E46" w:rsidRDefault="00D276F1" w:rsidP="00D276F1">
            <w:pPr>
              <w:rPr>
                <w:rFonts w:ascii="Courier New" w:hAnsi="Courier New" w:cs="Courier New"/>
              </w:rPr>
            </w:pPr>
            <w:r>
              <w:rPr>
                <w:rFonts w:ascii="Courier New" w:hAnsi="Courier New" w:cs="Courier New"/>
              </w:rPr>
              <w:t>upload</w:t>
            </w:r>
            <w:r w:rsidR="000B15A1">
              <w:rPr>
                <w:rFonts w:ascii="Courier New" w:hAnsi="Courier New" w:cs="Courier New"/>
              </w:rPr>
              <w:t>/</w:t>
            </w:r>
            <w:r>
              <w:rPr>
                <w:rFonts w:ascii="Courier New" w:hAnsi="Courier New" w:cs="Courier New"/>
              </w:rPr>
              <w:t xml:space="preserve">&lt;type: </w:t>
            </w:r>
            <w:proofErr w:type="spellStart"/>
            <w:r>
              <w:rPr>
                <w:rFonts w:ascii="Courier New" w:hAnsi="Courier New" w:cs="Courier New"/>
              </w:rPr>
              <w:t>bsm</w:t>
            </w:r>
            <w:proofErr w:type="spellEnd"/>
            <w:r>
              <w:rPr>
                <w:rFonts w:ascii="Courier New" w:hAnsi="Courier New" w:cs="Courier New"/>
              </w:rPr>
              <w:t xml:space="preserve"> </w:t>
            </w:r>
            <w:r w:rsidR="00BF058B">
              <w:rPr>
                <w:rFonts w:ascii="Courier New" w:hAnsi="Courier New" w:cs="Courier New"/>
              </w:rPr>
              <w:t>|</w:t>
            </w:r>
            <w:r>
              <w:rPr>
                <w:rFonts w:ascii="Courier New" w:hAnsi="Courier New" w:cs="Courier New"/>
              </w:rPr>
              <w:t xml:space="preserve"> </w:t>
            </w:r>
            <w:r w:rsidR="00BF058B">
              <w:rPr>
                <w:rFonts w:ascii="Courier New" w:hAnsi="Courier New" w:cs="Courier New"/>
              </w:rPr>
              <w:t xml:space="preserve">mf | </w:t>
            </w:r>
            <w:proofErr w:type="spellStart"/>
            <w:r w:rsidR="00BF058B">
              <w:rPr>
                <w:rFonts w:ascii="Courier New" w:hAnsi="Courier New" w:cs="Courier New"/>
              </w:rPr>
              <w:t>bsmlog</w:t>
            </w:r>
            <w:proofErr w:type="spellEnd"/>
            <w:r>
              <w:rPr>
                <w:rFonts w:ascii="Courier New" w:hAnsi="Courier New" w:cs="Courier New"/>
              </w:rPr>
              <w:t>&gt;</w:t>
            </w:r>
          </w:p>
        </w:tc>
      </w:tr>
      <w:tr w:rsidR="005F7EB4" w:rsidRPr="008A6E46" w14:paraId="57111CF8" w14:textId="77777777" w:rsidTr="00F175E9">
        <w:tc>
          <w:tcPr>
            <w:tcW w:w="1537" w:type="dxa"/>
            <w:shd w:val="clear" w:color="auto" w:fill="D9D9D9" w:themeFill="background1" w:themeFillShade="D9"/>
          </w:tcPr>
          <w:p w14:paraId="6B2C87A7" w14:textId="77777777" w:rsidR="005F7EB4" w:rsidRPr="008A6E46" w:rsidRDefault="005F7EB4" w:rsidP="006B30A2">
            <w:pPr>
              <w:rPr>
                <w:rFonts w:ascii="Courier New" w:hAnsi="Courier New" w:cs="Courier New"/>
                <w:b/>
              </w:rPr>
            </w:pPr>
            <w:r w:rsidRPr="008A6E46">
              <w:rPr>
                <w:rFonts w:ascii="Courier New" w:hAnsi="Courier New" w:cs="Courier New"/>
                <w:b/>
              </w:rPr>
              <w:t>Verb</w:t>
            </w:r>
          </w:p>
        </w:tc>
        <w:tc>
          <w:tcPr>
            <w:tcW w:w="11508" w:type="dxa"/>
            <w:shd w:val="clear" w:color="auto" w:fill="D9D9D9" w:themeFill="background1" w:themeFillShade="D9"/>
          </w:tcPr>
          <w:p w14:paraId="265CF433" w14:textId="198217AC" w:rsidR="005F7EB4" w:rsidRPr="008A6E46" w:rsidRDefault="005F7EB4" w:rsidP="000B15A1">
            <w:pPr>
              <w:rPr>
                <w:rFonts w:ascii="Courier New" w:hAnsi="Courier New" w:cs="Courier New"/>
              </w:rPr>
            </w:pPr>
            <w:r>
              <w:rPr>
                <w:rFonts w:ascii="Arial" w:hAnsi="Arial" w:cs="Arial"/>
                <w:color w:val="252525"/>
                <w:sz w:val="21"/>
                <w:szCs w:val="21"/>
                <w:shd w:val="clear" w:color="auto" w:fill="FFFFFF"/>
              </w:rPr>
              <w:t>POST</w:t>
            </w:r>
          </w:p>
        </w:tc>
      </w:tr>
      <w:tr w:rsidR="005F7EB4" w:rsidRPr="008A6E46" w14:paraId="3A5FC8D6" w14:textId="77777777" w:rsidTr="00F175E9">
        <w:tc>
          <w:tcPr>
            <w:tcW w:w="1537" w:type="dxa"/>
            <w:shd w:val="clear" w:color="auto" w:fill="D9D9D9" w:themeFill="background1" w:themeFillShade="D9"/>
          </w:tcPr>
          <w:p w14:paraId="46914B22" w14:textId="77777777" w:rsidR="005F7EB4" w:rsidRPr="008A6E46" w:rsidRDefault="005F7EB4" w:rsidP="006B30A2">
            <w:pPr>
              <w:rPr>
                <w:rFonts w:ascii="Courier New" w:hAnsi="Courier New" w:cs="Courier New"/>
              </w:rPr>
            </w:pPr>
            <w:r w:rsidRPr="008A6E46">
              <w:rPr>
                <w:rFonts w:ascii="Courier New" w:hAnsi="Courier New" w:cs="Courier New"/>
                <w:b/>
              </w:rPr>
              <w:t>Summary</w:t>
            </w:r>
          </w:p>
        </w:tc>
        <w:tc>
          <w:tcPr>
            <w:tcW w:w="11508" w:type="dxa"/>
            <w:shd w:val="clear" w:color="auto" w:fill="D9D9D9" w:themeFill="background1" w:themeFillShade="D9"/>
          </w:tcPr>
          <w:p w14:paraId="4EFC268D" w14:textId="7A36FC04" w:rsidR="005F7EB4" w:rsidRPr="008A6E46" w:rsidRDefault="000B15A1" w:rsidP="006B30A2">
            <w:pPr>
              <w:rPr>
                <w:rFonts w:ascii="Courier New" w:hAnsi="Courier New" w:cs="Courier New"/>
              </w:rPr>
            </w:pPr>
            <w:r>
              <w:rPr>
                <w:rFonts w:ascii="Courier New" w:hAnsi="Courier New" w:cs="Courier New"/>
              </w:rPr>
              <w:t>Service to upload a file containing BSM records</w:t>
            </w:r>
          </w:p>
        </w:tc>
      </w:tr>
      <w:tr w:rsidR="00F175E9" w:rsidRPr="008A6E46" w14:paraId="40AFFE67" w14:textId="77777777" w:rsidTr="00F175E9">
        <w:tc>
          <w:tcPr>
            <w:tcW w:w="1537" w:type="dxa"/>
            <w:shd w:val="clear" w:color="auto" w:fill="D9D9D9" w:themeFill="background1" w:themeFillShade="D9"/>
          </w:tcPr>
          <w:p w14:paraId="11C1357D" w14:textId="77777777" w:rsidR="00F175E9" w:rsidRPr="008A6E46" w:rsidRDefault="00F175E9" w:rsidP="006B30A2">
            <w:pPr>
              <w:rPr>
                <w:rFonts w:ascii="Courier New" w:hAnsi="Courier New" w:cs="Courier New"/>
                <w:b/>
              </w:rPr>
            </w:pPr>
            <w:r>
              <w:rPr>
                <w:rFonts w:ascii="Courier New" w:hAnsi="Courier New" w:cs="Courier New"/>
                <w:b/>
              </w:rPr>
              <w:t>Consumes</w:t>
            </w:r>
          </w:p>
        </w:tc>
        <w:tc>
          <w:tcPr>
            <w:tcW w:w="11508" w:type="dxa"/>
            <w:shd w:val="clear" w:color="auto" w:fill="D9D9D9" w:themeFill="background1" w:themeFillShade="D9"/>
          </w:tcPr>
          <w:p w14:paraId="3C2DB61B" w14:textId="25D725A5" w:rsidR="00F175E9" w:rsidRPr="008A6E46" w:rsidRDefault="00F175E9" w:rsidP="002C04F6">
            <w:pPr>
              <w:rPr>
                <w:rFonts w:ascii="Courier New" w:hAnsi="Courier New" w:cs="Courier New"/>
              </w:rPr>
            </w:pPr>
            <w:r w:rsidRPr="008A6E46">
              <w:rPr>
                <w:rFonts w:ascii="Courier New" w:hAnsi="Courier New" w:cs="Courier New"/>
              </w:rPr>
              <w:t xml:space="preserve">- </w:t>
            </w:r>
            <w:r w:rsidR="002C04F6">
              <w:rPr>
                <w:rFonts w:ascii="Courier New" w:hAnsi="Courier New" w:cs="Courier New"/>
              </w:rPr>
              <w:t>multi-part/file</w:t>
            </w:r>
          </w:p>
        </w:tc>
      </w:tr>
      <w:tr w:rsidR="000B15A1" w:rsidRPr="008A6E46" w14:paraId="3D6BB84E" w14:textId="77777777" w:rsidTr="00F175E9">
        <w:tc>
          <w:tcPr>
            <w:tcW w:w="1537" w:type="dxa"/>
            <w:shd w:val="clear" w:color="auto" w:fill="D9D9D9" w:themeFill="background1" w:themeFillShade="D9"/>
          </w:tcPr>
          <w:p w14:paraId="07A89CE0" w14:textId="77777777" w:rsidR="000B15A1" w:rsidRPr="008A6E46" w:rsidRDefault="000B15A1" w:rsidP="000B15A1">
            <w:pPr>
              <w:rPr>
                <w:rFonts w:ascii="Courier New" w:hAnsi="Courier New" w:cs="Courier New"/>
                <w:b/>
              </w:rPr>
            </w:pPr>
            <w:r w:rsidRPr="008A6E46">
              <w:rPr>
                <w:rFonts w:ascii="Courier New" w:hAnsi="Courier New" w:cs="Courier New"/>
                <w:b/>
              </w:rPr>
              <w:t>Produces</w:t>
            </w:r>
          </w:p>
        </w:tc>
        <w:tc>
          <w:tcPr>
            <w:tcW w:w="11508" w:type="dxa"/>
            <w:shd w:val="clear" w:color="auto" w:fill="D9D9D9" w:themeFill="background1" w:themeFillShade="D9"/>
          </w:tcPr>
          <w:p w14:paraId="6A96FCC3" w14:textId="3DF02352" w:rsidR="000B15A1" w:rsidRPr="008A6E46" w:rsidRDefault="000B15A1" w:rsidP="000B15A1">
            <w:pPr>
              <w:rPr>
                <w:rFonts w:ascii="Courier New" w:hAnsi="Courier New" w:cs="Courier New"/>
              </w:rPr>
            </w:pPr>
            <w:r w:rsidRPr="008A6E46">
              <w:rPr>
                <w:rFonts w:ascii="Courier New" w:hAnsi="Courier New" w:cs="Courier New"/>
              </w:rPr>
              <w:t xml:space="preserve">- </w:t>
            </w:r>
            <w:r>
              <w:rPr>
                <w:rFonts w:ascii="Courier New" w:hAnsi="Courier New" w:cs="Courier New"/>
              </w:rPr>
              <w:t>application/</w:t>
            </w:r>
            <w:proofErr w:type="spellStart"/>
            <w:r>
              <w:rPr>
                <w:rFonts w:ascii="Courier New" w:hAnsi="Courier New" w:cs="Courier New"/>
              </w:rPr>
              <w:t>json</w:t>
            </w:r>
            <w:proofErr w:type="spellEnd"/>
          </w:p>
        </w:tc>
      </w:tr>
      <w:tr w:rsidR="005F7EB4" w:rsidRPr="008A6E46" w14:paraId="6BFCC0DA" w14:textId="77777777" w:rsidTr="00F175E9">
        <w:tc>
          <w:tcPr>
            <w:tcW w:w="1537" w:type="dxa"/>
            <w:shd w:val="clear" w:color="auto" w:fill="D9D9D9" w:themeFill="background1" w:themeFillShade="D9"/>
          </w:tcPr>
          <w:p w14:paraId="688A5EA7" w14:textId="77777777" w:rsidR="005F7EB4" w:rsidRPr="008A6E46" w:rsidRDefault="005F7EB4" w:rsidP="006B30A2">
            <w:pPr>
              <w:rPr>
                <w:rFonts w:ascii="Courier New" w:hAnsi="Courier New" w:cs="Courier New"/>
                <w:b/>
              </w:rPr>
            </w:pPr>
            <w:r w:rsidRPr="008A6E46">
              <w:rPr>
                <w:rFonts w:ascii="Courier New" w:hAnsi="Courier New" w:cs="Courier New"/>
                <w:b/>
              </w:rPr>
              <w:t>Headers</w:t>
            </w:r>
          </w:p>
        </w:tc>
        <w:tc>
          <w:tcPr>
            <w:tcW w:w="11508" w:type="dxa"/>
            <w:shd w:val="clear" w:color="auto" w:fill="D9D9D9" w:themeFill="background1" w:themeFillShade="D9"/>
          </w:tcPr>
          <w:tbl>
            <w:tblPr>
              <w:tblStyle w:val="TableGrid"/>
              <w:tblW w:w="11228" w:type="dxa"/>
              <w:tblLook w:val="04A0" w:firstRow="1" w:lastRow="0" w:firstColumn="1" w:lastColumn="0" w:noHBand="0" w:noVBand="1"/>
            </w:tblPr>
            <w:tblGrid>
              <w:gridCol w:w="2125"/>
              <w:gridCol w:w="2989"/>
              <w:gridCol w:w="4841"/>
              <w:gridCol w:w="1273"/>
            </w:tblGrid>
            <w:tr w:rsidR="005F7EB4" w:rsidRPr="008A6E46" w14:paraId="03F35146" w14:textId="77777777" w:rsidTr="00F175E9">
              <w:tc>
                <w:tcPr>
                  <w:tcW w:w="2125" w:type="dxa"/>
                </w:tcPr>
                <w:p w14:paraId="1F5E101A"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89" w:type="dxa"/>
                </w:tcPr>
                <w:p w14:paraId="769C6A57"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4841" w:type="dxa"/>
                </w:tcPr>
                <w:p w14:paraId="69A894F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0367062C" w14:textId="77777777" w:rsidR="005F7EB4" w:rsidRDefault="005F7EB4" w:rsidP="006B30A2">
                  <w:pPr>
                    <w:rPr>
                      <w:rFonts w:ascii="Courier New" w:hAnsi="Courier New" w:cs="Courier New"/>
                      <w:b/>
                    </w:rPr>
                  </w:pPr>
                  <w:r w:rsidRPr="008A6E46">
                    <w:rPr>
                      <w:rFonts w:ascii="Courier New" w:hAnsi="Courier New" w:cs="Courier New"/>
                      <w:b/>
                    </w:rPr>
                    <w:t>Required</w:t>
                  </w:r>
                </w:p>
                <w:p w14:paraId="22647BEF" w14:textId="77777777" w:rsidR="005F7EB4" w:rsidRPr="008A6E46" w:rsidRDefault="005F7EB4" w:rsidP="006B30A2">
                  <w:pPr>
                    <w:rPr>
                      <w:rFonts w:ascii="Courier New" w:hAnsi="Courier New" w:cs="Courier New"/>
                      <w:b/>
                    </w:rPr>
                  </w:pPr>
                  <w:r>
                    <w:rPr>
                      <w:rFonts w:ascii="Courier New" w:hAnsi="Courier New" w:cs="Courier New"/>
                      <w:b/>
                    </w:rPr>
                    <w:t>(T | F)</w:t>
                  </w:r>
                </w:p>
              </w:tc>
            </w:tr>
            <w:tr w:rsidR="005F7EB4" w:rsidRPr="008A6E46" w14:paraId="2A4D89F1" w14:textId="77777777" w:rsidTr="00F175E9">
              <w:tc>
                <w:tcPr>
                  <w:tcW w:w="2125" w:type="dxa"/>
                </w:tcPr>
                <w:p w14:paraId="2881AEEA" w14:textId="1847E198" w:rsidR="005F7EB4" w:rsidRPr="008A6E46" w:rsidRDefault="000B15A1" w:rsidP="006B30A2">
                  <w:pPr>
                    <w:rPr>
                      <w:rFonts w:ascii="Courier New" w:hAnsi="Courier New" w:cs="Courier New"/>
                    </w:rPr>
                  </w:pPr>
                  <w:r>
                    <w:rPr>
                      <w:rFonts w:ascii="Courier New" w:hAnsi="Courier New" w:cs="Courier New"/>
                    </w:rPr>
                    <w:t>Token</w:t>
                  </w:r>
                </w:p>
              </w:tc>
              <w:tc>
                <w:tcPr>
                  <w:tcW w:w="2989" w:type="dxa"/>
                </w:tcPr>
                <w:p w14:paraId="12202199" w14:textId="0BDCEFB9" w:rsidR="005F7EB4" w:rsidRPr="008A6E46" w:rsidRDefault="000B15A1" w:rsidP="006B30A2">
                  <w:pPr>
                    <w:rPr>
                      <w:rFonts w:ascii="Courier New" w:hAnsi="Courier New" w:cs="Courier New"/>
                    </w:rPr>
                  </w:pPr>
                  <w:r>
                    <w:rPr>
                      <w:rFonts w:ascii="Courier New" w:hAnsi="Courier New" w:cs="Courier New"/>
                    </w:rPr>
                    <w:t>Value of token</w:t>
                  </w:r>
                </w:p>
              </w:tc>
              <w:tc>
                <w:tcPr>
                  <w:tcW w:w="4841" w:type="dxa"/>
                </w:tcPr>
                <w:p w14:paraId="75B5B535" w14:textId="03E8A4A1" w:rsidR="005F7EB4" w:rsidRPr="008A6E46" w:rsidRDefault="000B15A1" w:rsidP="006B30A2">
                  <w:pPr>
                    <w:rPr>
                      <w:rFonts w:ascii="Courier New" w:hAnsi="Courier New" w:cs="Courier New"/>
                    </w:rPr>
                  </w:pPr>
                  <w:r>
                    <w:rPr>
                      <w:rFonts w:ascii="Courier New" w:hAnsi="Courier New" w:cs="Courier New"/>
                    </w:rPr>
                    <w:t>Valid security token</w:t>
                  </w:r>
                </w:p>
              </w:tc>
              <w:tc>
                <w:tcPr>
                  <w:tcW w:w="1273" w:type="dxa"/>
                </w:tcPr>
                <w:p w14:paraId="56F5AF29" w14:textId="1E9B5527" w:rsidR="005F7EB4" w:rsidRPr="008A6E46" w:rsidRDefault="000B15A1" w:rsidP="006B30A2">
                  <w:pPr>
                    <w:rPr>
                      <w:rFonts w:ascii="Courier New" w:hAnsi="Courier New" w:cs="Courier New"/>
                    </w:rPr>
                  </w:pPr>
                  <w:r>
                    <w:rPr>
                      <w:rFonts w:ascii="Courier New" w:hAnsi="Courier New" w:cs="Courier New"/>
                    </w:rPr>
                    <w:t>True</w:t>
                  </w:r>
                </w:p>
              </w:tc>
            </w:tr>
          </w:tbl>
          <w:p w14:paraId="7BB1B86A" w14:textId="77777777" w:rsidR="005F7EB4" w:rsidRPr="008A6E46" w:rsidRDefault="005F7EB4" w:rsidP="006B30A2">
            <w:pPr>
              <w:rPr>
                <w:rFonts w:ascii="Courier New" w:hAnsi="Courier New" w:cs="Courier New"/>
                <w:b/>
              </w:rPr>
            </w:pPr>
          </w:p>
        </w:tc>
      </w:tr>
      <w:tr w:rsidR="005F7EB4" w:rsidRPr="008A6E46" w14:paraId="0B5D5734" w14:textId="77777777" w:rsidTr="00F175E9">
        <w:tc>
          <w:tcPr>
            <w:tcW w:w="1537" w:type="dxa"/>
            <w:shd w:val="clear" w:color="auto" w:fill="D9D9D9" w:themeFill="background1" w:themeFillShade="D9"/>
          </w:tcPr>
          <w:p w14:paraId="5A7F5F42" w14:textId="77777777" w:rsidR="005F7EB4" w:rsidRPr="008A6E46" w:rsidRDefault="005F7EB4" w:rsidP="006B30A2">
            <w:pPr>
              <w:rPr>
                <w:rFonts w:ascii="Courier New" w:hAnsi="Courier New" w:cs="Courier New"/>
                <w:b/>
              </w:rPr>
            </w:pPr>
            <w:r>
              <w:rPr>
                <w:rFonts w:ascii="Courier New" w:hAnsi="Courier New" w:cs="Courier New"/>
                <w:b/>
              </w:rPr>
              <w:t>Parameters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3601"/>
              <w:gridCol w:w="1273"/>
              <w:gridCol w:w="1246"/>
            </w:tblGrid>
            <w:tr w:rsidR="005F7EB4" w:rsidRPr="008A6E46" w14:paraId="1CB1C963" w14:textId="77777777" w:rsidTr="00F175E9">
              <w:tc>
                <w:tcPr>
                  <w:tcW w:w="2125" w:type="dxa"/>
                </w:tcPr>
                <w:p w14:paraId="63764EC0"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70" w:type="dxa"/>
                </w:tcPr>
                <w:p w14:paraId="4CB80B8B"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3601" w:type="dxa"/>
                </w:tcPr>
                <w:p w14:paraId="4B9FADA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47D50D66" w14:textId="77777777" w:rsidR="005F7EB4" w:rsidRPr="008A6E46" w:rsidRDefault="005F7EB4" w:rsidP="006B30A2">
                  <w:pPr>
                    <w:rPr>
                      <w:rFonts w:ascii="Courier New" w:hAnsi="Courier New" w:cs="Courier New"/>
                      <w:b/>
                    </w:rPr>
                  </w:pPr>
                  <w:r w:rsidRPr="008A6E46">
                    <w:rPr>
                      <w:rFonts w:ascii="Courier New" w:hAnsi="Courier New" w:cs="Courier New"/>
                      <w:b/>
                    </w:rPr>
                    <w:t>Required</w:t>
                  </w:r>
                </w:p>
              </w:tc>
              <w:tc>
                <w:tcPr>
                  <w:tcW w:w="1246" w:type="dxa"/>
                </w:tcPr>
                <w:p w14:paraId="536FCAF6" w14:textId="77777777" w:rsidR="005F7EB4" w:rsidRDefault="005F7EB4" w:rsidP="006B30A2">
                  <w:pPr>
                    <w:rPr>
                      <w:rFonts w:ascii="Courier New" w:hAnsi="Courier New" w:cs="Courier New"/>
                      <w:b/>
                    </w:rPr>
                  </w:pPr>
                  <w:r>
                    <w:rPr>
                      <w:rFonts w:ascii="Courier New" w:hAnsi="Courier New" w:cs="Courier New"/>
                      <w:b/>
                    </w:rPr>
                    <w:t>In</w:t>
                  </w:r>
                </w:p>
                <w:p w14:paraId="02CA0F18" w14:textId="77777777" w:rsidR="005F7EB4" w:rsidRPr="008A6E46" w:rsidRDefault="005F7EB4" w:rsidP="006B30A2">
                  <w:pPr>
                    <w:rPr>
                      <w:rFonts w:ascii="Courier New" w:hAnsi="Courier New" w:cs="Courier New"/>
                      <w:b/>
                    </w:rPr>
                  </w:pPr>
                  <w:r>
                    <w:rPr>
                      <w:rFonts w:ascii="Courier New" w:hAnsi="Courier New" w:cs="Courier New"/>
                      <w:b/>
                    </w:rPr>
                    <w:t>(Q|B)</w:t>
                  </w:r>
                </w:p>
              </w:tc>
            </w:tr>
            <w:tr w:rsidR="005F7EB4" w:rsidRPr="008A6E46" w14:paraId="676F6F28" w14:textId="77777777" w:rsidTr="00F175E9">
              <w:tc>
                <w:tcPr>
                  <w:tcW w:w="2125" w:type="dxa"/>
                </w:tcPr>
                <w:p w14:paraId="6B87A13F" w14:textId="55EC7D10" w:rsidR="005F7EB4" w:rsidRPr="008A6E46" w:rsidRDefault="000B15A1" w:rsidP="006B30A2">
                  <w:pPr>
                    <w:rPr>
                      <w:rFonts w:ascii="Courier New" w:hAnsi="Courier New" w:cs="Courier New"/>
                    </w:rPr>
                  </w:pPr>
                  <w:r>
                    <w:rPr>
                      <w:rFonts w:ascii="Courier New" w:hAnsi="Courier New" w:cs="Courier New"/>
                    </w:rPr>
                    <w:t>type</w:t>
                  </w:r>
                </w:p>
              </w:tc>
              <w:tc>
                <w:tcPr>
                  <w:tcW w:w="2970" w:type="dxa"/>
                </w:tcPr>
                <w:p w14:paraId="4D41ED44" w14:textId="1FAEA844" w:rsidR="005F7EB4" w:rsidRPr="008A6E46" w:rsidRDefault="00D276F1" w:rsidP="006B30A2">
                  <w:pPr>
                    <w:rPr>
                      <w:rFonts w:ascii="Courier New" w:hAnsi="Courier New" w:cs="Courier New"/>
                    </w:rPr>
                  </w:pPr>
                  <w:proofErr w:type="spellStart"/>
                  <w:r>
                    <w:rPr>
                      <w:rFonts w:ascii="Courier New" w:hAnsi="Courier New" w:cs="Courier New"/>
                    </w:rPr>
                    <w:t>bsm</w:t>
                  </w:r>
                  <w:proofErr w:type="spellEnd"/>
                  <w:r>
                    <w:rPr>
                      <w:rFonts w:ascii="Courier New" w:hAnsi="Courier New" w:cs="Courier New"/>
                    </w:rPr>
                    <w:t xml:space="preserve"> | </w:t>
                  </w:r>
                  <w:r w:rsidR="004C1E36">
                    <w:rPr>
                      <w:rFonts w:ascii="Courier New" w:hAnsi="Courier New" w:cs="Courier New"/>
                    </w:rPr>
                    <w:t xml:space="preserve">mf | </w:t>
                  </w:r>
                  <w:proofErr w:type="spellStart"/>
                  <w:r w:rsidR="004C1E36">
                    <w:rPr>
                      <w:rFonts w:ascii="Courier New" w:hAnsi="Courier New" w:cs="Courier New"/>
                    </w:rPr>
                    <w:t>bsmlog</w:t>
                  </w:r>
                  <w:proofErr w:type="spellEnd"/>
                  <w:r w:rsidR="004C1E36">
                    <w:rPr>
                      <w:rFonts w:ascii="Courier New" w:hAnsi="Courier New" w:cs="Courier New"/>
                    </w:rPr>
                    <w:t xml:space="preserve"> </w:t>
                  </w:r>
                </w:p>
              </w:tc>
              <w:tc>
                <w:tcPr>
                  <w:tcW w:w="3601" w:type="dxa"/>
                </w:tcPr>
                <w:p w14:paraId="75381B72" w14:textId="143D251C" w:rsidR="005F7EB4" w:rsidRPr="008A6E46" w:rsidRDefault="00D276F1" w:rsidP="00D276F1">
                  <w:pPr>
                    <w:rPr>
                      <w:rFonts w:ascii="Courier New" w:hAnsi="Courier New" w:cs="Courier New"/>
                    </w:rPr>
                  </w:pPr>
                  <w:r>
                    <w:rPr>
                      <w:rFonts w:ascii="Courier New" w:hAnsi="Courier New" w:cs="Courier New"/>
                    </w:rPr>
                    <w:t>The message format of BSM in uploaded file.</w:t>
                  </w:r>
                </w:p>
              </w:tc>
              <w:tc>
                <w:tcPr>
                  <w:tcW w:w="1273" w:type="dxa"/>
                </w:tcPr>
                <w:p w14:paraId="0481EB24" w14:textId="351A4C37" w:rsidR="005F7EB4" w:rsidRPr="008A6E46" w:rsidRDefault="000B15A1" w:rsidP="006B30A2">
                  <w:pPr>
                    <w:rPr>
                      <w:rFonts w:ascii="Courier New" w:hAnsi="Courier New" w:cs="Courier New"/>
                    </w:rPr>
                  </w:pPr>
                  <w:r>
                    <w:rPr>
                      <w:rFonts w:ascii="Courier New" w:hAnsi="Courier New" w:cs="Courier New"/>
                    </w:rPr>
                    <w:t>True</w:t>
                  </w:r>
                </w:p>
              </w:tc>
              <w:tc>
                <w:tcPr>
                  <w:tcW w:w="1246" w:type="dxa"/>
                </w:tcPr>
                <w:p w14:paraId="072667F9" w14:textId="5FA2F7C2" w:rsidR="005F7EB4" w:rsidRPr="008A6E46" w:rsidRDefault="000B15A1" w:rsidP="006B30A2">
                  <w:pPr>
                    <w:rPr>
                      <w:rFonts w:ascii="Courier New" w:hAnsi="Courier New" w:cs="Courier New"/>
                    </w:rPr>
                  </w:pPr>
                  <w:r>
                    <w:rPr>
                      <w:rFonts w:ascii="Courier New" w:hAnsi="Courier New" w:cs="Courier New"/>
                    </w:rPr>
                    <w:t>Q</w:t>
                  </w:r>
                </w:p>
              </w:tc>
            </w:tr>
          </w:tbl>
          <w:p w14:paraId="3908381C" w14:textId="77777777" w:rsidR="005F7EB4" w:rsidRPr="008A6E46" w:rsidRDefault="005F7EB4" w:rsidP="006B30A2">
            <w:pPr>
              <w:rPr>
                <w:rFonts w:ascii="Courier New" w:hAnsi="Courier New" w:cs="Courier New"/>
                <w:b/>
              </w:rPr>
            </w:pPr>
          </w:p>
        </w:tc>
      </w:tr>
      <w:tr w:rsidR="005F7EB4" w:rsidRPr="008A6E46" w14:paraId="13A35E6E" w14:textId="77777777" w:rsidTr="00F175E9">
        <w:tc>
          <w:tcPr>
            <w:tcW w:w="1537" w:type="dxa"/>
            <w:shd w:val="clear" w:color="auto" w:fill="D9D9D9" w:themeFill="background1" w:themeFillShade="D9"/>
          </w:tcPr>
          <w:p w14:paraId="16E70EE1" w14:textId="77777777" w:rsidR="005F7EB4" w:rsidRPr="008A6E46" w:rsidRDefault="005F7EB4" w:rsidP="006B30A2">
            <w:pPr>
              <w:rPr>
                <w:rFonts w:ascii="Courier New" w:hAnsi="Courier New" w:cs="Courier New"/>
                <w:b/>
              </w:rPr>
            </w:pPr>
            <w:r w:rsidRPr="008A6E46">
              <w:rPr>
                <w:rFonts w:ascii="Courier New" w:hAnsi="Courier New" w:cs="Courier New"/>
                <w:b/>
              </w:rPr>
              <w:t>Responses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6120"/>
            </w:tblGrid>
            <w:tr w:rsidR="005F7EB4" w:rsidRPr="008A6E46" w14:paraId="58FF0EC8" w14:textId="77777777" w:rsidTr="00F175E9">
              <w:tc>
                <w:tcPr>
                  <w:tcW w:w="2125" w:type="dxa"/>
                </w:tcPr>
                <w:p w14:paraId="39328EED" w14:textId="77777777" w:rsidR="005F7EB4" w:rsidRPr="008A6E46" w:rsidRDefault="005F7EB4" w:rsidP="006B30A2">
                  <w:pPr>
                    <w:rPr>
                      <w:rFonts w:ascii="Courier New" w:hAnsi="Courier New" w:cs="Courier New"/>
                      <w:b/>
                    </w:rPr>
                  </w:pPr>
                  <w:r w:rsidRPr="008A6E46">
                    <w:rPr>
                      <w:rFonts w:ascii="Courier New" w:hAnsi="Courier New" w:cs="Courier New"/>
                      <w:b/>
                    </w:rPr>
                    <w:t>Code</w:t>
                  </w:r>
                </w:p>
              </w:tc>
              <w:tc>
                <w:tcPr>
                  <w:tcW w:w="2970" w:type="dxa"/>
                </w:tcPr>
                <w:p w14:paraId="63A1F4FC"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6120" w:type="dxa"/>
                </w:tcPr>
                <w:p w14:paraId="57404E0C" w14:textId="77777777" w:rsidR="005F7EB4" w:rsidRPr="008A6E46" w:rsidRDefault="005F7EB4" w:rsidP="006B30A2">
                  <w:pPr>
                    <w:rPr>
                      <w:rFonts w:ascii="Courier New" w:hAnsi="Courier New" w:cs="Courier New"/>
                      <w:b/>
                    </w:rPr>
                  </w:pPr>
                  <w:r w:rsidRPr="008A6E46">
                    <w:rPr>
                      <w:rFonts w:ascii="Courier New" w:hAnsi="Courier New" w:cs="Courier New"/>
                      <w:b/>
                    </w:rPr>
                    <w:t>Schema</w:t>
                  </w:r>
                </w:p>
              </w:tc>
            </w:tr>
            <w:tr w:rsidR="005F7EB4" w:rsidRPr="008A6E46" w14:paraId="33A95CD9" w14:textId="77777777" w:rsidTr="00F175E9">
              <w:tc>
                <w:tcPr>
                  <w:tcW w:w="2125" w:type="dxa"/>
                </w:tcPr>
                <w:p w14:paraId="4BE6E220" w14:textId="63E6D1DF" w:rsidR="005F7EB4" w:rsidRPr="008A6E46" w:rsidRDefault="000B15A1" w:rsidP="006B30A2">
                  <w:pPr>
                    <w:rPr>
                      <w:rFonts w:ascii="Courier New" w:hAnsi="Courier New" w:cs="Courier New"/>
                      <w:b/>
                    </w:rPr>
                  </w:pPr>
                  <w:r>
                    <w:rPr>
                      <w:rFonts w:ascii="Courier New" w:hAnsi="Courier New" w:cs="Courier New"/>
                      <w:b/>
                    </w:rPr>
                    <w:t>200</w:t>
                  </w:r>
                </w:p>
              </w:tc>
              <w:tc>
                <w:tcPr>
                  <w:tcW w:w="2970" w:type="dxa"/>
                </w:tcPr>
                <w:p w14:paraId="737DCCCC" w14:textId="21983E7D" w:rsidR="005F7EB4" w:rsidRPr="008D1F2E" w:rsidRDefault="000B15A1" w:rsidP="006B30A2">
                  <w:pPr>
                    <w:rPr>
                      <w:rFonts w:ascii="Courier New" w:hAnsi="Courier New" w:cs="Courier New"/>
                    </w:rPr>
                  </w:pPr>
                  <w:r>
                    <w:rPr>
                      <w:rFonts w:ascii="Courier New" w:hAnsi="Courier New" w:cs="Courier New"/>
                    </w:rPr>
                    <w:t>Upload was successful</w:t>
                  </w:r>
                </w:p>
              </w:tc>
              <w:tc>
                <w:tcPr>
                  <w:tcW w:w="6120" w:type="dxa"/>
                </w:tcPr>
                <w:p w14:paraId="3C26B2E2" w14:textId="2B5016B4" w:rsidR="005F7EB4" w:rsidRPr="008A6E46" w:rsidRDefault="000B15A1" w:rsidP="006B30A2">
                  <w:pPr>
                    <w:rPr>
                      <w:rFonts w:ascii="Courier New" w:hAnsi="Courier New" w:cs="Courier New"/>
                    </w:rPr>
                  </w:pPr>
                  <w:r>
                    <w:rPr>
                      <w:rFonts w:ascii="Courier New" w:hAnsi="Courier New" w:cs="Courier New"/>
                    </w:rPr>
                    <w:t>{</w:t>
                  </w:r>
                  <w:proofErr w:type="spellStart"/>
                  <w:r>
                    <w:rPr>
                      <w:rFonts w:ascii="Courier New" w:hAnsi="Courier New" w:cs="Courier New"/>
                    </w:rPr>
                    <w:t>Status:success</w:t>
                  </w:r>
                  <w:proofErr w:type="spellEnd"/>
                  <w:r>
                    <w:rPr>
                      <w:rFonts w:ascii="Courier New" w:hAnsi="Courier New" w:cs="Courier New"/>
                    </w:rPr>
                    <w:t>}</w:t>
                  </w:r>
                </w:p>
              </w:tc>
            </w:tr>
            <w:tr w:rsidR="005F7EB4" w:rsidRPr="008A6E46" w14:paraId="7FEC065B" w14:textId="77777777" w:rsidTr="00F175E9">
              <w:tc>
                <w:tcPr>
                  <w:tcW w:w="2125" w:type="dxa"/>
                </w:tcPr>
                <w:p w14:paraId="035BB505" w14:textId="77777777" w:rsidR="005F7EB4" w:rsidRPr="008A6E46" w:rsidRDefault="005F7EB4" w:rsidP="006B30A2">
                  <w:pPr>
                    <w:rPr>
                      <w:rFonts w:ascii="Courier New" w:hAnsi="Courier New" w:cs="Courier New"/>
                      <w:b/>
                    </w:rPr>
                  </w:pPr>
                  <w:r>
                    <w:rPr>
                      <w:rFonts w:ascii="Courier New" w:hAnsi="Courier New" w:cs="Courier New"/>
                      <w:b/>
                    </w:rPr>
                    <w:t>HTTP Status code</w:t>
                  </w:r>
                </w:p>
              </w:tc>
              <w:tc>
                <w:tcPr>
                  <w:tcW w:w="2970" w:type="dxa"/>
                </w:tcPr>
                <w:p w14:paraId="703C3F87" w14:textId="77777777" w:rsidR="005F7EB4" w:rsidRPr="008A6E46" w:rsidRDefault="005F7EB4" w:rsidP="006B30A2">
                  <w:pPr>
                    <w:rPr>
                      <w:rFonts w:ascii="Courier New" w:hAnsi="Courier New" w:cs="Courier New"/>
                    </w:rPr>
                  </w:pPr>
                  <w:r w:rsidRPr="008D1F2E">
                    <w:rPr>
                      <w:rFonts w:ascii="Courier New" w:hAnsi="Courier New" w:cs="Courier New"/>
                    </w:rPr>
                    <w:t>Description of the response</w:t>
                  </w:r>
                </w:p>
              </w:tc>
              <w:tc>
                <w:tcPr>
                  <w:tcW w:w="6120" w:type="dxa"/>
                </w:tcPr>
                <w:p w14:paraId="525E1F85" w14:textId="77777777" w:rsidR="005F7EB4" w:rsidRPr="008A6E46" w:rsidRDefault="005F7EB4" w:rsidP="006B30A2">
                  <w:pPr>
                    <w:rPr>
                      <w:rFonts w:ascii="Courier New" w:hAnsi="Courier New" w:cs="Courier New"/>
                      <w:b/>
                    </w:rPr>
                  </w:pPr>
                  <w:r>
                    <w:rPr>
                      <w:rFonts w:ascii="Courier New" w:hAnsi="Courier New" w:cs="Courier New"/>
                    </w:rPr>
                    <w:t>Schema of the response body</w:t>
                  </w:r>
                </w:p>
              </w:tc>
            </w:tr>
          </w:tbl>
          <w:p w14:paraId="1CBCD77C" w14:textId="77777777" w:rsidR="005F7EB4" w:rsidRPr="008A6E46" w:rsidRDefault="005F7EB4" w:rsidP="00ED0E13">
            <w:pPr>
              <w:keepNext/>
              <w:rPr>
                <w:rFonts w:ascii="Courier New" w:hAnsi="Courier New" w:cs="Courier New"/>
                <w:b/>
              </w:rPr>
            </w:pPr>
          </w:p>
        </w:tc>
      </w:tr>
    </w:tbl>
    <w:p w14:paraId="1FA9E79A" w14:textId="75FCA2F5" w:rsidR="005F7EB4" w:rsidRDefault="00ED0E13" w:rsidP="00ED0E13">
      <w:pPr>
        <w:pStyle w:val="Caption"/>
      </w:pPr>
      <w:r>
        <w:t xml:space="preserve">Table </w:t>
      </w:r>
      <w:r w:rsidR="005735E7">
        <w:fldChar w:fldCharType="begin"/>
      </w:r>
      <w:r w:rsidR="005735E7">
        <w:instrText xml:space="preserve"> SEQ Table \* ARABIC </w:instrText>
      </w:r>
      <w:r w:rsidR="005735E7">
        <w:fldChar w:fldCharType="separate"/>
      </w:r>
      <w:r w:rsidR="00C910EC">
        <w:rPr>
          <w:noProof/>
        </w:rPr>
        <w:t>3</w:t>
      </w:r>
      <w:r w:rsidR="005735E7">
        <w:rPr>
          <w:noProof/>
        </w:rPr>
        <w:fldChar w:fldCharType="end"/>
      </w:r>
      <w:r>
        <w:t xml:space="preserve"> - Upload BSM File API</w:t>
      </w:r>
    </w:p>
    <w:p w14:paraId="76080C49" w14:textId="3A8FCEB7"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A prototype upload BSM File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minor modifications to comply with the above specifications. </w:t>
      </w:r>
      <w:commentRangeEnd w:id="210"/>
      <w:r w:rsidR="00A529B3">
        <w:rPr>
          <w:rStyle w:val="CommentReference"/>
        </w:rPr>
        <w:commentReference w:id="210"/>
      </w:r>
    </w:p>
    <w:p w14:paraId="142BF94F" w14:textId="77777777" w:rsidR="00ED0E13" w:rsidRPr="005F7EB4" w:rsidRDefault="00ED0E13" w:rsidP="005F7EB4"/>
    <w:p w14:paraId="3AAAD05A" w14:textId="7B800CD4" w:rsidR="00F44C7C" w:rsidRDefault="00F44C7C" w:rsidP="00F44C7C">
      <w:pPr>
        <w:pStyle w:val="Heading3"/>
      </w:pPr>
      <w:bookmarkStart w:id="211" w:name="_Toc483908179"/>
      <w:bookmarkStart w:id="212" w:name="_Toc462052289"/>
      <w:bookmarkStart w:id="213" w:name="_Ref471804513"/>
      <w:r>
        <w:lastRenderedPageBreak/>
        <w:t xml:space="preserve">MANAGE SNMP </w:t>
      </w:r>
      <w:r w:rsidRPr="00E35BF2">
        <w:t>API</w:t>
      </w:r>
      <w:bookmarkEnd w:id="211"/>
    </w:p>
    <w:p w14:paraId="4607E5B6"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sidRPr="005D79AB">
        <w:rPr>
          <w:rFonts w:ascii="Segoe UI" w:eastAsia="Times New Roman" w:hAnsi="Segoe UI" w:cs="Segoe UI"/>
          <w:color w:val="333333"/>
          <w:sz w:val="24"/>
          <w:szCs w:val="24"/>
          <w:shd w:val="clear" w:color="auto" w:fill="FFFFFF"/>
          <w:lang w:eastAsia="zh-CN"/>
        </w:rPr>
        <w:t>Over an SNMP Protocol, the ODE can ping and assess the health of an existing Road Side Unit to ensure the system is up and running. To trigger a specific heartbeat call, the ODE provides two separate interfaces to deploy a message to an RSU.</w:t>
      </w:r>
    </w:p>
    <w:p w14:paraId="380448DD" w14:textId="656D9BCF" w:rsidR="00F44C7C" w:rsidRDefault="00836EF5" w:rsidP="00F44C7C">
      <w:pPr>
        <w:pStyle w:val="Heading4"/>
      </w:pPr>
      <w:r>
        <w:t xml:space="preserve">MANAGE SNMP </w:t>
      </w:r>
      <w:r w:rsidRPr="00E35BF2">
        <w:t>API</w:t>
      </w:r>
      <w:r>
        <w:t xml:space="preserve"> - </w:t>
      </w:r>
      <w:r w:rsidR="00F44C7C">
        <w:t>Web Based View</w:t>
      </w:r>
    </w:p>
    <w:p w14:paraId="176C26A5"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r>
        <w:rPr>
          <w:rFonts w:ascii="Segoe UI" w:eastAsia="Times New Roman" w:hAnsi="Segoe UI" w:cs="Segoe UI"/>
          <w:color w:val="333333"/>
          <w:sz w:val="24"/>
          <w:szCs w:val="24"/>
          <w:shd w:val="clear" w:color="auto" w:fill="FFFFFF"/>
          <w:lang w:eastAsia="zh-CN"/>
        </w:rPr>
        <w:t>To connect</w:t>
      </w:r>
      <w:r w:rsidRPr="005D79AB">
        <w:rPr>
          <w:rFonts w:ascii="Segoe UI" w:eastAsia="Times New Roman" w:hAnsi="Segoe UI" w:cs="Segoe UI"/>
          <w:color w:val="333333"/>
          <w:sz w:val="24"/>
          <w:szCs w:val="24"/>
          <w:shd w:val="clear" w:color="auto" w:fill="FFFFFF"/>
          <w:lang w:eastAsia="zh-CN"/>
        </w:rPr>
        <w:t xml:space="preserve"> heartbeat service is through the existing web interface located at the root of the application. On it, a user will see a section for RSU SNMP Query and may enter in the same IP and OID information as the API Endpoint.</w:t>
      </w:r>
    </w:p>
    <w:p w14:paraId="2B13520C"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p>
    <w:p w14:paraId="1F3F627D"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en-US"/>
        </w:rPr>
        <w:drawing>
          <wp:inline distT="0" distB="0" distL="0" distR="0" wp14:anchorId="4C083A94" wp14:editId="72BC18A1">
            <wp:extent cx="5437505" cy="4017645"/>
            <wp:effectExtent l="0" t="0" r="0" b="0"/>
            <wp:docPr id="3" name="Picture 3" descr="../../Desktop/Screen%20Shot%202017-01-31%20at%208.2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01-31%20at%208.29.01%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7505" cy="4017645"/>
                    </a:xfrm>
                    <a:prstGeom prst="rect">
                      <a:avLst/>
                    </a:prstGeom>
                    <a:noFill/>
                    <a:ln>
                      <a:noFill/>
                    </a:ln>
                  </pic:spPr>
                </pic:pic>
              </a:graphicData>
            </a:graphic>
          </wp:inline>
        </w:drawing>
      </w:r>
    </w:p>
    <w:p w14:paraId="5DB21DDD" w14:textId="2A3E932F" w:rsidR="00F44C7C" w:rsidRDefault="00836EF5" w:rsidP="00F44C7C">
      <w:pPr>
        <w:pStyle w:val="Heading4"/>
      </w:pPr>
      <w:r>
        <w:t xml:space="preserve">MANAGE SNMP </w:t>
      </w:r>
      <w:r w:rsidRPr="00E35BF2">
        <w:t>API</w:t>
      </w:r>
      <w:r>
        <w:t xml:space="preserve"> – REST</w:t>
      </w:r>
      <w:commentRangeStart w:id="214"/>
      <w:r w:rsidR="00F44C7C">
        <w:t xml:space="preserve"> Interface</w:t>
      </w:r>
    </w:p>
    <w:p w14:paraId="153099EE" w14:textId="1D51428E" w:rsidR="00F44C7C" w:rsidRDefault="00F44C7C" w:rsidP="00F44C7C">
      <w:r>
        <w:lastRenderedPageBreak/>
        <w:t xml:space="preserve">To interface with the ODE through its </w:t>
      </w:r>
      <w:r w:rsidR="000B1601">
        <w:t>REST</w:t>
      </w:r>
      <w:r>
        <w:t xml:space="preserve"> </w:t>
      </w:r>
      <w:r w:rsidR="000B1601">
        <w:t>API</w:t>
      </w:r>
      <w:r>
        <w:t>, the client needs to use the following parameters:</w:t>
      </w:r>
    </w:p>
    <w:p w14:paraId="048DEF7E"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542978CF"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w:t>
      </w:r>
      <w:proofErr w:type="spellStart"/>
      <w:r>
        <w:rPr>
          <w:rFonts w:ascii="Courier New" w:hAnsi="Courier New" w:cs="Courier New"/>
        </w:rPr>
        <w:t>rsuHeartbeat?ip</w:t>
      </w:r>
      <w:proofErr w:type="spellEnd"/>
      <w:r>
        <w:rPr>
          <w:rFonts w:ascii="Courier New" w:hAnsi="Courier New" w:cs="Courier New"/>
        </w:rPr>
        <w:t>=&lt;</w:t>
      </w:r>
      <w:proofErr w:type="spellStart"/>
      <w:r>
        <w:rPr>
          <w:rFonts w:ascii="Courier New" w:hAnsi="Courier New" w:cs="Courier New"/>
        </w:rPr>
        <w:t>ip_address</w:t>
      </w:r>
      <w:proofErr w:type="spellEnd"/>
      <w:r>
        <w:rPr>
          <w:rFonts w:ascii="Courier New" w:hAnsi="Courier New" w:cs="Courier New"/>
        </w:rPr>
        <w:t>&gt;&amp;</w:t>
      </w:r>
      <w:proofErr w:type="spellStart"/>
      <w:r>
        <w:rPr>
          <w:rFonts w:ascii="Courier New" w:hAnsi="Courier New" w:cs="Courier New"/>
        </w:rPr>
        <w:t>oid</w:t>
      </w:r>
      <w:proofErr w:type="spellEnd"/>
      <w:r>
        <w:rPr>
          <w:rFonts w:ascii="Courier New" w:hAnsi="Courier New" w:cs="Courier New"/>
        </w:rPr>
        <w:t>=&lt;</w:t>
      </w:r>
      <w:proofErr w:type="spellStart"/>
      <w:r>
        <w:rPr>
          <w:rFonts w:ascii="Courier New" w:hAnsi="Courier New" w:cs="Courier New"/>
        </w:rPr>
        <w:t>oid_string</w:t>
      </w:r>
      <w:proofErr w:type="spellEnd"/>
      <w:r>
        <w:rPr>
          <w:rFonts w:ascii="Courier New" w:hAnsi="Courier New" w:cs="Courier New"/>
        </w:rPr>
        <w:t>&gt;</w:t>
      </w:r>
    </w:p>
    <w:p w14:paraId="560C7457" w14:textId="77777777" w:rsidR="00F44C7C" w:rsidRPr="00494632" w:rsidRDefault="00F44C7C" w:rsidP="00F44C7C">
      <w:r w:rsidRPr="00494632">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05D378" w14:textId="123C96C9" w:rsidR="00330DA4" w:rsidRDefault="00F44C7C" w:rsidP="00F44C7C">
      <w:pPr>
        <w:rPr>
          <w:rFonts w:ascii="Courier New" w:hAnsi="Courier New" w:cs="Courier New"/>
        </w:rPr>
      </w:pPr>
      <w:r w:rsidRPr="00494632">
        <w:rPr>
          <w:rFonts w:ascii="Courier New" w:hAnsi="Courier New" w:cs="Courier New"/>
        </w:rPr>
        <w:t>[1.3.6.1.2.1.1.3.0 = 0:05:12.59]</w:t>
      </w:r>
      <w:commentRangeEnd w:id="214"/>
      <w:r w:rsidR="00A529B3">
        <w:rPr>
          <w:rStyle w:val="CommentReference"/>
        </w:rPr>
        <w:commentReference w:id="214"/>
      </w:r>
    </w:p>
    <w:p w14:paraId="6D121423" w14:textId="0D922875" w:rsidR="00A176FA" w:rsidRDefault="00E6110E" w:rsidP="00A176FA">
      <w:pPr>
        <w:pStyle w:val="Heading3"/>
      </w:pPr>
      <w:bookmarkStart w:id="215" w:name="_Toc483908180"/>
      <w:r>
        <w:t xml:space="preserve">Traveler Information Message (TIM) </w:t>
      </w:r>
      <w:r w:rsidR="000B7E76">
        <w:t>Interface</w:t>
      </w:r>
      <w:bookmarkEnd w:id="215"/>
    </w:p>
    <w:p w14:paraId="79407A7C" w14:textId="7D0DD6DE" w:rsidR="00836EF5" w:rsidRDefault="00E145C0" w:rsidP="00A176FA">
      <w:r>
        <w:t xml:space="preserve">Refer to the </w:t>
      </w:r>
      <w:hyperlink r:id="rId43" w:history="1">
        <w:proofErr w:type="spellStart"/>
        <w:r w:rsidRPr="00E145C0">
          <w:rPr>
            <w:rStyle w:val="Hyperlink"/>
          </w:rPr>
          <w:t>ODESwagger.yaml</w:t>
        </w:r>
        <w:proofErr w:type="spellEnd"/>
      </w:hyperlink>
      <w:r>
        <w:t xml:space="preserve"> for details of the TIM interface.</w:t>
      </w:r>
    </w:p>
    <w:p w14:paraId="515950AD" w14:textId="771E548E" w:rsidR="00E145C0" w:rsidRDefault="00E6110E" w:rsidP="00E145C0">
      <w:pPr>
        <w:pStyle w:val="Heading3"/>
      </w:pPr>
      <w:bookmarkStart w:id="216" w:name="_Toc483908181"/>
      <w:r>
        <w:t>Probe Data Management Messages (</w:t>
      </w:r>
      <w:r w:rsidR="00E145C0">
        <w:t>PDM</w:t>
      </w:r>
      <w:r>
        <w:t>)</w:t>
      </w:r>
      <w:r w:rsidR="00E145C0">
        <w:t xml:space="preserve"> Interface</w:t>
      </w:r>
      <w:bookmarkEnd w:id="216"/>
    </w:p>
    <w:p w14:paraId="0010FAE4" w14:textId="35A72EFD" w:rsidR="00C910EC" w:rsidRPr="00E145C0" w:rsidRDefault="00C910EC" w:rsidP="00E145C0">
      <w:r>
        <w:t xml:space="preserve">Refer to the </w:t>
      </w:r>
      <w:hyperlink r:id="rId44" w:history="1">
        <w:proofErr w:type="spellStart"/>
        <w:r w:rsidRPr="00E145C0">
          <w:rPr>
            <w:rStyle w:val="Hyperlink"/>
          </w:rPr>
          <w:t>ODESwagger.yaml</w:t>
        </w:r>
        <w:proofErr w:type="spellEnd"/>
      </w:hyperlink>
      <w:r>
        <w:t xml:space="preserve"> for details of the PDM interface.</w:t>
      </w:r>
    </w:p>
    <w:p w14:paraId="4E6D5A99" w14:textId="29580B84" w:rsidR="00C26C45" w:rsidRDefault="00C26C45" w:rsidP="00B05D2B">
      <w:pPr>
        <w:pStyle w:val="Heading2"/>
      </w:pPr>
      <w:bookmarkStart w:id="217" w:name="_Toc483908182"/>
      <w:r w:rsidRPr="00E35BF2">
        <w:t>ODE Streaming API</w:t>
      </w:r>
      <w:bookmarkEnd w:id="212"/>
      <w:bookmarkEnd w:id="213"/>
      <w:bookmarkEnd w:id="217"/>
    </w:p>
    <w:p w14:paraId="76E423BD" w14:textId="2E55A511" w:rsidR="008F6EBA" w:rsidRDefault="008F6EBA" w:rsidP="00C26C45">
      <w:r>
        <w:t>ODE client applications will be able to subscribe to data stream</w:t>
      </w:r>
      <w:r w:rsidR="00ED0E13">
        <w:t>s</w:t>
      </w:r>
      <w:r>
        <w:t xml:space="preserve"> via two distinct </w:t>
      </w:r>
      <w:r w:rsidR="00ED0E13">
        <w:t xml:space="preserve">but dependent </w:t>
      </w:r>
      <w:r>
        <w:t>interfaces.</w:t>
      </w:r>
    </w:p>
    <w:p w14:paraId="539B646B" w14:textId="68ED8CF5" w:rsidR="008F6EBA" w:rsidRDefault="00ED0E13" w:rsidP="006820F5">
      <w:pPr>
        <w:pStyle w:val="ListParagraph"/>
        <w:numPr>
          <w:ilvl w:val="0"/>
          <w:numId w:val="18"/>
        </w:numPr>
      </w:pPr>
      <w:r>
        <w:t>Clients may interface d</w:t>
      </w:r>
      <w:r w:rsidR="008F6EBA">
        <w:t xml:space="preserve">irectly </w:t>
      </w:r>
      <w:r>
        <w:t xml:space="preserve">or through proxies </w:t>
      </w:r>
      <w:r w:rsidR="008F6EBA">
        <w:t>with Kafka brokers to subscribe to a well-known topic</w:t>
      </w:r>
      <w:r>
        <w:t xml:space="preserve">s. See section </w:t>
      </w:r>
      <w:r>
        <w:fldChar w:fldCharType="begin"/>
      </w:r>
      <w:r>
        <w:instrText xml:space="preserve"> REF _Ref471811829 \r \h </w:instrText>
      </w:r>
      <w:r>
        <w:fldChar w:fldCharType="separate"/>
      </w:r>
      <w:r w:rsidR="00244E15">
        <w:t>7.3.1</w:t>
      </w:r>
      <w:r>
        <w:fldChar w:fldCharType="end"/>
      </w:r>
      <w:r>
        <w:t xml:space="preserve"> for details.</w:t>
      </w:r>
    </w:p>
    <w:p w14:paraId="3B24FF38" w14:textId="16C09187" w:rsidR="00C26C45" w:rsidRDefault="00ED0E13" w:rsidP="006820F5">
      <w:pPr>
        <w:pStyle w:val="ListParagraph"/>
        <w:numPr>
          <w:ilvl w:val="0"/>
          <w:numId w:val="18"/>
        </w:numPr>
      </w:pPr>
      <w:r>
        <w:t xml:space="preserve">Clients may </w:t>
      </w:r>
      <w:r w:rsidR="008F6EBA">
        <w:t xml:space="preserve">Interface </w:t>
      </w:r>
      <w:r>
        <w:t xml:space="preserve">directly with </w:t>
      </w:r>
      <w:r w:rsidR="008F6EBA">
        <w:t xml:space="preserve">ODE through </w:t>
      </w:r>
      <w:r>
        <w:t xml:space="preserve">ODE provided </w:t>
      </w:r>
      <w:proofErr w:type="spellStart"/>
      <w:r w:rsidR="00C26C45" w:rsidRPr="00A01CE9">
        <w:t>WebSocket</w:t>
      </w:r>
      <w:proofErr w:type="spellEnd"/>
      <w:r w:rsidR="00C26C45" w:rsidRPr="00AB6331">
        <w:t xml:space="preserve"> </w:t>
      </w:r>
      <w:r w:rsidR="00C26C45">
        <w:t xml:space="preserve">interface </w:t>
      </w:r>
      <w:r w:rsidR="00C26C45" w:rsidRPr="00AB6331">
        <w:t>as defined by RFC 6455</w:t>
      </w:r>
      <w:r w:rsidR="00C26C45">
        <w:t xml:space="preserve"> (</w:t>
      </w:r>
      <w:hyperlink r:id="rId45" w:history="1">
        <w:r w:rsidR="00C26C45" w:rsidRPr="00A129BE">
          <w:rPr>
            <w:rStyle w:val="Hyperlink"/>
          </w:rPr>
          <w:t>http://tools.ietf.org/html/rfc6455</w:t>
        </w:r>
      </w:hyperlink>
      <w:r w:rsidR="00C26C45">
        <w:t xml:space="preserve"> ). </w:t>
      </w:r>
      <w:r>
        <w:t xml:space="preserve">See section </w:t>
      </w:r>
      <w:r>
        <w:fldChar w:fldCharType="begin"/>
      </w:r>
      <w:r>
        <w:instrText xml:space="preserve"> REF _Ref471811864 \r \h </w:instrText>
      </w:r>
      <w:r>
        <w:fldChar w:fldCharType="separate"/>
      </w:r>
      <w:r w:rsidR="00244E15">
        <w:t>7.3.2</w:t>
      </w:r>
      <w:r>
        <w:fldChar w:fldCharType="end"/>
      </w:r>
      <w:r>
        <w:t xml:space="preserve"> for details.</w:t>
      </w:r>
    </w:p>
    <w:p w14:paraId="785A6D2F" w14:textId="401B9571" w:rsidR="00F01B77" w:rsidRDefault="00F01B77" w:rsidP="00F01B77">
      <w:pPr>
        <w:pStyle w:val="Heading3"/>
      </w:pPr>
      <w:bookmarkStart w:id="218" w:name="_Ref471811829"/>
      <w:bookmarkStart w:id="219" w:name="_Toc483908183"/>
      <w:r>
        <w:t>Direct Kafka Interface</w:t>
      </w:r>
      <w:bookmarkEnd w:id="218"/>
      <w:bookmarkEnd w:id="219"/>
    </w:p>
    <w:p w14:paraId="6D995ACC" w14:textId="77777777" w:rsidR="00F01B77" w:rsidRDefault="008F6EBA" w:rsidP="00C26C45">
      <w:r>
        <w:t>To interface with Kafka directly, the client needs to know the list of available Kafka brokers and the name of the topic that will contain the data.</w:t>
      </w:r>
      <w:r w:rsidR="00F01B77">
        <w:t xml:space="preserve"> The client application may use any of the following methods to access Kafka topics:</w:t>
      </w:r>
    </w:p>
    <w:p w14:paraId="6DC35EF3" w14:textId="4E5C43BA" w:rsidR="008F6EBA" w:rsidRDefault="00F01B77" w:rsidP="006820F5">
      <w:pPr>
        <w:pStyle w:val="ListParagraph"/>
        <w:numPr>
          <w:ilvl w:val="0"/>
          <w:numId w:val="21"/>
        </w:numPr>
      </w:pPr>
      <w:r>
        <w:t>Native Kafka API (C, Java, Python, etc.)</w:t>
      </w:r>
    </w:p>
    <w:p w14:paraId="3AB1B43C" w14:textId="581ACF81" w:rsidR="00F01B77" w:rsidRDefault="00F01B77" w:rsidP="006820F5">
      <w:pPr>
        <w:pStyle w:val="ListParagraph"/>
        <w:numPr>
          <w:ilvl w:val="0"/>
          <w:numId w:val="21"/>
        </w:numPr>
      </w:pPr>
      <w:r>
        <w:t xml:space="preserve">Kafka API RESTful Proxy such as: </w:t>
      </w:r>
      <w:hyperlink r:id="rId46" w:history="1">
        <w:r w:rsidRPr="00184028">
          <w:rPr>
            <w:rStyle w:val="Hyperlink"/>
          </w:rPr>
          <w:t>https://www.confluent.io/blog/a-comprehensive-open-source-rest-proxy-for-kafka/</w:t>
        </w:r>
      </w:hyperlink>
      <w:r>
        <w:t xml:space="preserve"> </w:t>
      </w:r>
    </w:p>
    <w:p w14:paraId="449F1FEB" w14:textId="39EBADB9" w:rsidR="00F01B77" w:rsidRDefault="00F01B77" w:rsidP="006820F5">
      <w:pPr>
        <w:pStyle w:val="ListParagraph"/>
        <w:numPr>
          <w:ilvl w:val="0"/>
          <w:numId w:val="21"/>
        </w:numPr>
      </w:pPr>
      <w:r>
        <w:t xml:space="preserve">Kafka API </w:t>
      </w:r>
      <w:proofErr w:type="spellStart"/>
      <w:r>
        <w:t>WebSocket</w:t>
      </w:r>
      <w:proofErr w:type="spellEnd"/>
      <w:r>
        <w:t xml:space="preserve"> Proxy such as: </w:t>
      </w:r>
      <w:hyperlink r:id="rId47" w:history="1">
        <w:r w:rsidRPr="00184028">
          <w:rPr>
            <w:rStyle w:val="Hyperlink"/>
          </w:rPr>
          <w:t>https://github.com/b/kafka-websocket/blob/master/pom.xml</w:t>
        </w:r>
      </w:hyperlink>
      <w:r>
        <w:t xml:space="preserve"> </w:t>
      </w:r>
    </w:p>
    <w:p w14:paraId="3A6246A1" w14:textId="0F4211A8" w:rsidR="00F01B77" w:rsidRDefault="00F01B77" w:rsidP="00C26C45">
      <w:r>
        <w:lastRenderedPageBreak/>
        <w:t xml:space="preserve">A sample Java client will be available in the ODE source repository under </w:t>
      </w:r>
      <w:proofErr w:type="spellStart"/>
      <w:r w:rsidRPr="00F01B77">
        <w:t>jpo</w:t>
      </w:r>
      <w:proofErr w:type="spellEnd"/>
      <w:r w:rsidRPr="00F01B77">
        <w:t>-ode-consumer-example</w:t>
      </w:r>
      <w:r>
        <w:t xml:space="preserve"> project.</w:t>
      </w:r>
    </w:p>
    <w:p w14:paraId="32947F86" w14:textId="77777777" w:rsidR="008461B4" w:rsidRDefault="00FA5D0B" w:rsidP="008461B4">
      <w:pPr>
        <w:pStyle w:val="Heading4"/>
      </w:pPr>
      <w:bookmarkStart w:id="220" w:name="_Ref471811864"/>
      <w:r>
        <w:t xml:space="preserve">Kafka Publish/Subscribe Topics </w:t>
      </w:r>
    </w:p>
    <w:p w14:paraId="05ECF919" w14:textId="77777777" w:rsidR="00FA5D0B" w:rsidRDefault="00FA5D0B" w:rsidP="00FA5D0B">
      <w:r>
        <w:t>The following table contains the name of the topics and the type of data in each topic.</w:t>
      </w:r>
    </w:p>
    <w:tbl>
      <w:tblPr>
        <w:tblStyle w:val="GridTable4-Accent11"/>
        <w:tblW w:w="0" w:type="auto"/>
        <w:tblLook w:val="04A0" w:firstRow="1" w:lastRow="0" w:firstColumn="1" w:lastColumn="0" w:noHBand="0" w:noVBand="1"/>
      </w:tblPr>
      <w:tblGrid>
        <w:gridCol w:w="4311"/>
        <w:gridCol w:w="6950"/>
        <w:gridCol w:w="1689"/>
      </w:tblGrid>
      <w:tr w:rsidR="006916B6" w:rsidRPr="00FA5D0B" w14:paraId="22EF592C" w14:textId="47405D1C" w:rsidTr="00134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6F1CD725" w14:textId="77777777" w:rsidR="006916B6" w:rsidRPr="00FA5D0B" w:rsidRDefault="006916B6" w:rsidP="00AD06BA">
            <w:r w:rsidRPr="00FA5D0B">
              <w:t>Topic Name</w:t>
            </w:r>
          </w:p>
        </w:tc>
        <w:tc>
          <w:tcPr>
            <w:tcW w:w="6184" w:type="dxa"/>
          </w:tcPr>
          <w:p w14:paraId="4076A6F2" w14:textId="7777777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rsidRPr="00FA5D0B">
              <w:t>Data Type</w:t>
            </w:r>
          </w:p>
        </w:tc>
        <w:tc>
          <w:tcPr>
            <w:tcW w:w="1797" w:type="dxa"/>
          </w:tcPr>
          <w:p w14:paraId="0B40E80C" w14:textId="44A3C68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t>Format</w:t>
            </w:r>
          </w:p>
        </w:tc>
      </w:tr>
      <w:tr w:rsidR="006916B6" w:rsidRPr="00FA5D0B" w14:paraId="3B2E6C16" w14:textId="5412C4E9"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533CBCDB" w14:textId="6FC4749B" w:rsidR="006916B6" w:rsidRPr="00FA5D0B" w:rsidRDefault="006916B6" w:rsidP="00AD06BA">
            <w:pPr>
              <w:rPr>
                <w:rFonts w:ascii="Courier New" w:hAnsi="Courier New" w:cs="Courier New"/>
              </w:rPr>
            </w:pPr>
            <w:r w:rsidRPr="00FA5D0B">
              <w:rPr>
                <w:rFonts w:ascii="Courier New" w:hAnsi="Courier New" w:cs="Courier New"/>
              </w:rPr>
              <w:t>topic.</w:t>
            </w:r>
            <w:r w:rsidR="00702B8B">
              <w:rPr>
                <w:rFonts w:ascii="Courier New" w:hAnsi="Courier New" w:cs="Courier New"/>
              </w:rPr>
              <w:t>j</w:t>
            </w:r>
            <w:r w:rsidRPr="00FA5D0B">
              <w:rPr>
                <w:rFonts w:ascii="Courier New" w:hAnsi="Courier New" w:cs="Courier New"/>
              </w:rPr>
              <w:t>2735Bsm</w:t>
            </w:r>
          </w:p>
        </w:tc>
        <w:tc>
          <w:tcPr>
            <w:tcW w:w="6184" w:type="dxa"/>
          </w:tcPr>
          <w:p w14:paraId="5C260F86" w14:textId="77777777"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b/>
              </w:rPr>
            </w:pPr>
            <w:r w:rsidRPr="00FA5D0B">
              <w:rPr>
                <w:rFonts w:ascii="Courier New" w:hAnsi="Courier New" w:cs="Courier New"/>
              </w:rPr>
              <w:t>us.dot.its.jpo.ode.plugin.j2735.J2735Bsm</w:t>
            </w:r>
          </w:p>
        </w:tc>
        <w:tc>
          <w:tcPr>
            <w:tcW w:w="1797" w:type="dxa"/>
          </w:tcPr>
          <w:p w14:paraId="6F191375" w14:textId="3BF8E5FD"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w:t>
            </w:r>
            <w:r w:rsidR="0007578F">
              <w:rPr>
                <w:rFonts w:ascii="Courier New" w:hAnsi="Courier New" w:cs="Courier New"/>
              </w:rPr>
              <w:t>ized POJO</w:t>
            </w:r>
          </w:p>
        </w:tc>
      </w:tr>
      <w:tr w:rsidR="006916B6" w:rsidRPr="00FA5D0B" w14:paraId="5D8B6656"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7676CEF3" w14:textId="4D9A42D8" w:rsidR="006916B6" w:rsidRPr="00FA5D0B" w:rsidRDefault="00702B8B" w:rsidP="00AD06BA">
            <w:pPr>
              <w:rPr>
                <w:rFonts w:ascii="Courier New" w:hAnsi="Courier New" w:cs="Courier New"/>
              </w:rPr>
            </w:pPr>
            <w:r>
              <w:rPr>
                <w:rFonts w:ascii="Courier New" w:hAnsi="Courier New" w:cs="Courier New"/>
              </w:rPr>
              <w:t>topic.</w:t>
            </w:r>
            <w:r w:rsidR="00CB4AD1" w:rsidRPr="00CB4AD1">
              <w:rPr>
                <w:rFonts w:ascii="Courier New" w:hAnsi="Courier New" w:cs="Courier New"/>
              </w:rPr>
              <w:t>j2735RawBsmJson</w:t>
            </w:r>
          </w:p>
        </w:tc>
        <w:tc>
          <w:tcPr>
            <w:tcW w:w="6184" w:type="dxa"/>
          </w:tcPr>
          <w:p w14:paraId="46EE408E" w14:textId="5D13933E" w:rsidR="006916B6" w:rsidRPr="00FA5D0B" w:rsidRDefault="006916B6" w:rsidP="00FA5D0B">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FA5D0B">
              <w:rPr>
                <w:rFonts w:ascii="Courier New" w:hAnsi="Courier New" w:cs="Courier New"/>
              </w:rPr>
              <w:t>us.dot.its.jpo.ode.plugin.j2735.J2735Bsm</w:t>
            </w:r>
          </w:p>
        </w:tc>
        <w:tc>
          <w:tcPr>
            <w:tcW w:w="1797" w:type="dxa"/>
          </w:tcPr>
          <w:p w14:paraId="3D2F603A" w14:textId="5304A1D7" w:rsidR="006916B6" w:rsidRDefault="006916B6" w:rsidP="00FA5D0B">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JSON</w:t>
            </w:r>
          </w:p>
        </w:tc>
      </w:tr>
      <w:tr w:rsidR="00134262" w:rsidRPr="00FA5D0B" w14:paraId="296157FF" w14:textId="77777777"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277D2CC8" w14:textId="3F894AD2" w:rsidR="00134262" w:rsidRPr="00CB4AD1" w:rsidRDefault="00702B8B" w:rsidP="00134262">
            <w:pPr>
              <w:rPr>
                <w:rFonts w:ascii="Courier New" w:hAnsi="Courier New" w:cs="Courier New"/>
              </w:rPr>
            </w:pPr>
            <w:proofErr w:type="spellStart"/>
            <w:r>
              <w:rPr>
                <w:rFonts w:ascii="Courier New" w:hAnsi="Courier New" w:cs="Courier New"/>
              </w:rPr>
              <w:t>topic.</w:t>
            </w:r>
            <w:r w:rsidR="00134262" w:rsidRPr="00CB4AD1">
              <w:rPr>
                <w:rFonts w:ascii="Courier New" w:hAnsi="Courier New" w:cs="Courier New"/>
              </w:rPr>
              <w:t>OdeBsmPojo</w:t>
            </w:r>
            <w:proofErr w:type="spellEnd"/>
          </w:p>
        </w:tc>
        <w:tc>
          <w:tcPr>
            <w:tcW w:w="6184" w:type="dxa"/>
          </w:tcPr>
          <w:p w14:paraId="082BCCDA" w14:textId="0583713B" w:rsidR="00134262" w:rsidRPr="00FA5D0B"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134262">
              <w:rPr>
                <w:rFonts w:ascii="Courier New" w:hAnsi="Courier New" w:cs="Courier New"/>
              </w:rPr>
              <w:t>us.dot.its.jpo.ode.model.OdeBsmData</w:t>
            </w:r>
            <w:proofErr w:type="spellEnd"/>
          </w:p>
        </w:tc>
        <w:tc>
          <w:tcPr>
            <w:tcW w:w="1797" w:type="dxa"/>
          </w:tcPr>
          <w:p w14:paraId="135E72A8" w14:textId="3B40D6BB" w:rsidR="00134262"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Serialized POJO</w:t>
            </w:r>
          </w:p>
        </w:tc>
      </w:tr>
      <w:tr w:rsidR="00134262" w:rsidRPr="00FA5D0B" w14:paraId="10AC89FF"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3E389474" w14:textId="687DF069" w:rsidR="00134262" w:rsidRPr="00CB4AD1" w:rsidRDefault="00702B8B" w:rsidP="00134262">
            <w:pPr>
              <w:rPr>
                <w:rFonts w:ascii="Courier New" w:hAnsi="Courier New" w:cs="Courier New"/>
              </w:rPr>
            </w:pPr>
            <w:proofErr w:type="spellStart"/>
            <w:r>
              <w:rPr>
                <w:rFonts w:ascii="Courier New" w:hAnsi="Courier New" w:cs="Courier New"/>
              </w:rPr>
              <w:t>topic.</w:t>
            </w:r>
            <w:r w:rsidR="00134262" w:rsidRPr="00CB4AD1">
              <w:rPr>
                <w:rFonts w:ascii="Courier New" w:hAnsi="Courier New" w:cs="Courier New"/>
              </w:rPr>
              <w:t>OdeBsmJson</w:t>
            </w:r>
            <w:proofErr w:type="spellEnd"/>
          </w:p>
        </w:tc>
        <w:tc>
          <w:tcPr>
            <w:tcW w:w="6184" w:type="dxa"/>
          </w:tcPr>
          <w:p w14:paraId="1BA3FD36" w14:textId="6F22225F" w:rsidR="00134262" w:rsidRPr="00FA5D0B" w:rsidRDefault="00134262"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134262">
              <w:rPr>
                <w:rFonts w:ascii="Courier New" w:hAnsi="Courier New" w:cs="Courier New"/>
              </w:rPr>
              <w:t>us.dot.its.jpo.ode.model.OdeBsmData</w:t>
            </w:r>
            <w:proofErr w:type="spellEnd"/>
          </w:p>
        </w:tc>
        <w:tc>
          <w:tcPr>
            <w:tcW w:w="1797" w:type="dxa"/>
          </w:tcPr>
          <w:p w14:paraId="7D35B6A3" w14:textId="417AAA5C" w:rsidR="00134262" w:rsidRDefault="00134262"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JSON</w:t>
            </w:r>
          </w:p>
        </w:tc>
      </w:tr>
      <w:tr w:rsidR="00702B8B" w:rsidRPr="00FA5D0B" w14:paraId="0C28A6D7" w14:textId="77777777"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2D2600F8" w14:textId="6D22533D" w:rsidR="00702B8B" w:rsidRPr="00CB4AD1" w:rsidRDefault="00702B8B" w:rsidP="00134262">
            <w:pPr>
              <w:rPr>
                <w:rFonts w:ascii="Courier New" w:hAnsi="Courier New" w:cs="Courier New"/>
              </w:rPr>
            </w:pPr>
            <w:proofErr w:type="spellStart"/>
            <w:r w:rsidRPr="00702B8B">
              <w:rPr>
                <w:rFonts w:ascii="Courier New" w:hAnsi="Courier New" w:cs="Courier New"/>
              </w:rPr>
              <w:t>topic.FilteredOdeBsmJson</w:t>
            </w:r>
            <w:proofErr w:type="spellEnd"/>
          </w:p>
        </w:tc>
        <w:tc>
          <w:tcPr>
            <w:tcW w:w="6184" w:type="dxa"/>
          </w:tcPr>
          <w:p w14:paraId="25FFFE3D" w14:textId="55B963D0" w:rsidR="00702B8B" w:rsidRPr="00134262" w:rsidRDefault="00702B8B"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134262">
              <w:rPr>
                <w:rFonts w:ascii="Courier New" w:hAnsi="Courier New" w:cs="Courier New"/>
              </w:rPr>
              <w:t>us.dot.its.jpo.ode.model.OdeBsmData</w:t>
            </w:r>
            <w:proofErr w:type="spellEnd"/>
          </w:p>
        </w:tc>
        <w:tc>
          <w:tcPr>
            <w:tcW w:w="1797" w:type="dxa"/>
          </w:tcPr>
          <w:p w14:paraId="68C94353" w14:textId="53EF7FEA" w:rsidR="00702B8B" w:rsidRDefault="00702B8B"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Filtered JSON</w:t>
            </w:r>
          </w:p>
        </w:tc>
      </w:tr>
      <w:tr w:rsidR="00702B8B" w:rsidRPr="00FA5D0B" w14:paraId="5D00DE22"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5A078ED8" w14:textId="2538EA78" w:rsidR="00702B8B" w:rsidRPr="00CB4AD1" w:rsidRDefault="0048033F" w:rsidP="00134262">
            <w:pPr>
              <w:rPr>
                <w:rFonts w:ascii="Courier New" w:hAnsi="Courier New" w:cs="Courier New"/>
              </w:rPr>
            </w:pPr>
            <w:proofErr w:type="spellStart"/>
            <w:r w:rsidRPr="0048033F">
              <w:rPr>
                <w:rFonts w:ascii="Courier New" w:hAnsi="Courier New" w:cs="Courier New"/>
              </w:rPr>
              <w:t>topic.OdeTimPojo</w:t>
            </w:r>
            <w:proofErr w:type="spellEnd"/>
          </w:p>
        </w:tc>
        <w:tc>
          <w:tcPr>
            <w:tcW w:w="6184" w:type="dxa"/>
          </w:tcPr>
          <w:p w14:paraId="6EFFEAEE" w14:textId="5470D4FC" w:rsidR="00702B8B" w:rsidRPr="00134262" w:rsidRDefault="0048033F"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r w:rsidRPr="0048033F">
              <w:rPr>
                <w:rFonts w:ascii="Courier New" w:hAnsi="Courier New" w:cs="Courier New"/>
              </w:rPr>
              <w:t>us.dot.its.jpo.ode.model.OdeTravelerInformationData</w:t>
            </w:r>
            <w:proofErr w:type="spellEnd"/>
          </w:p>
        </w:tc>
        <w:tc>
          <w:tcPr>
            <w:tcW w:w="1797" w:type="dxa"/>
          </w:tcPr>
          <w:p w14:paraId="6AE48CF7" w14:textId="49050ADB" w:rsidR="00702B8B" w:rsidRDefault="0048033F"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Serialized POJO</w:t>
            </w:r>
          </w:p>
        </w:tc>
      </w:tr>
      <w:tr w:rsidR="00702B8B" w:rsidRPr="00FA5D0B" w14:paraId="7039D702" w14:textId="77777777"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29BC692B" w14:textId="129A090B" w:rsidR="00702B8B" w:rsidRPr="00CB4AD1" w:rsidRDefault="0048033F" w:rsidP="00134262">
            <w:pPr>
              <w:rPr>
                <w:rFonts w:ascii="Courier New" w:hAnsi="Courier New" w:cs="Courier New"/>
              </w:rPr>
            </w:pPr>
            <w:proofErr w:type="spellStart"/>
            <w:r w:rsidRPr="0048033F">
              <w:rPr>
                <w:rFonts w:ascii="Courier New" w:hAnsi="Courier New" w:cs="Courier New"/>
              </w:rPr>
              <w:t>topic.OdeTimJson</w:t>
            </w:r>
            <w:proofErr w:type="spellEnd"/>
          </w:p>
        </w:tc>
        <w:tc>
          <w:tcPr>
            <w:tcW w:w="6184" w:type="dxa"/>
          </w:tcPr>
          <w:p w14:paraId="3C1B5AE2" w14:textId="640CA41E" w:rsidR="00702B8B" w:rsidRPr="00134262" w:rsidRDefault="0048033F"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r w:rsidRPr="0048033F">
              <w:rPr>
                <w:rFonts w:ascii="Courier New" w:hAnsi="Courier New" w:cs="Courier New"/>
              </w:rPr>
              <w:t>us.dot.its.jpo.ode.model.OdeTravelerInformationData</w:t>
            </w:r>
            <w:proofErr w:type="spellEnd"/>
          </w:p>
        </w:tc>
        <w:tc>
          <w:tcPr>
            <w:tcW w:w="1797" w:type="dxa"/>
          </w:tcPr>
          <w:p w14:paraId="007A55CA" w14:textId="54010DA1" w:rsidR="00702B8B" w:rsidRDefault="0048033F"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JSON</w:t>
            </w:r>
          </w:p>
        </w:tc>
      </w:tr>
      <w:tr w:rsidR="00702B8B" w:rsidRPr="00FA5D0B" w14:paraId="02BB5C57"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2A354A52" w14:textId="77777777" w:rsidR="00702B8B" w:rsidRPr="00CB4AD1" w:rsidRDefault="00702B8B" w:rsidP="00134262">
            <w:pPr>
              <w:rPr>
                <w:rFonts w:ascii="Courier New" w:hAnsi="Courier New" w:cs="Courier New"/>
              </w:rPr>
            </w:pPr>
          </w:p>
        </w:tc>
        <w:tc>
          <w:tcPr>
            <w:tcW w:w="6184" w:type="dxa"/>
          </w:tcPr>
          <w:p w14:paraId="5970F059" w14:textId="77777777" w:rsidR="00702B8B" w:rsidRPr="00134262" w:rsidRDefault="00702B8B"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tc>
        <w:tc>
          <w:tcPr>
            <w:tcW w:w="1797" w:type="dxa"/>
          </w:tcPr>
          <w:p w14:paraId="5CC167E3" w14:textId="77777777" w:rsidR="00702B8B" w:rsidRDefault="00702B8B"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
        </w:tc>
      </w:tr>
      <w:tr w:rsidR="00702B8B" w:rsidRPr="00FA5D0B" w14:paraId="705EFB6C" w14:textId="77777777"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6D81B166" w14:textId="77777777" w:rsidR="00702B8B" w:rsidRPr="00CB4AD1" w:rsidRDefault="00702B8B" w:rsidP="00134262">
            <w:pPr>
              <w:rPr>
                <w:rFonts w:ascii="Courier New" w:hAnsi="Courier New" w:cs="Courier New"/>
              </w:rPr>
            </w:pPr>
          </w:p>
        </w:tc>
        <w:tc>
          <w:tcPr>
            <w:tcW w:w="6184" w:type="dxa"/>
          </w:tcPr>
          <w:p w14:paraId="237F78E3" w14:textId="77777777" w:rsidR="00702B8B" w:rsidRPr="00134262" w:rsidRDefault="00702B8B"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
        </w:tc>
        <w:tc>
          <w:tcPr>
            <w:tcW w:w="1797" w:type="dxa"/>
          </w:tcPr>
          <w:p w14:paraId="6C4D666B" w14:textId="77777777" w:rsidR="00702B8B" w:rsidRDefault="00702B8B"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
        </w:tc>
      </w:tr>
    </w:tbl>
    <w:p w14:paraId="793A2536" w14:textId="77777777" w:rsidR="00FA5D0B" w:rsidRDefault="00FA5D0B">
      <w:pPr>
        <w:pStyle w:val="Caption"/>
      </w:pPr>
      <w:r>
        <w:t xml:space="preserve">Table </w:t>
      </w:r>
      <w:r w:rsidR="005735E7">
        <w:fldChar w:fldCharType="begin"/>
      </w:r>
      <w:r w:rsidR="005735E7">
        <w:instrText xml:space="preserve"> SEQ Table \* ARABIC </w:instrText>
      </w:r>
      <w:r w:rsidR="005735E7">
        <w:fldChar w:fldCharType="separate"/>
      </w:r>
      <w:r w:rsidR="00C910EC">
        <w:rPr>
          <w:noProof/>
        </w:rPr>
        <w:t>6</w:t>
      </w:r>
      <w:r w:rsidR="005735E7">
        <w:rPr>
          <w:noProof/>
        </w:rPr>
        <w:fldChar w:fldCharType="end"/>
      </w:r>
      <w:r>
        <w:t xml:space="preserve"> - Kafka Publish/Subscribe Topics</w:t>
      </w:r>
    </w:p>
    <w:p w14:paraId="46B273E1" w14:textId="77777777" w:rsidR="00FA5D0B" w:rsidRPr="00FA5D0B" w:rsidRDefault="00FA5D0B" w:rsidP="00FA5D0B"/>
    <w:p w14:paraId="7D40E325" w14:textId="4D43BACE" w:rsidR="00F01B77" w:rsidRDefault="00F01B77" w:rsidP="00F01B77">
      <w:pPr>
        <w:pStyle w:val="Heading3"/>
      </w:pPr>
      <w:bookmarkStart w:id="221" w:name="_Toc483908184"/>
      <w:r>
        <w:t xml:space="preserve">ODE </w:t>
      </w:r>
      <w:proofErr w:type="spellStart"/>
      <w:r>
        <w:t>WebSocket</w:t>
      </w:r>
      <w:proofErr w:type="spellEnd"/>
      <w:r>
        <w:t xml:space="preserve"> Interface</w:t>
      </w:r>
      <w:bookmarkEnd w:id="220"/>
      <w:bookmarkEnd w:id="221"/>
    </w:p>
    <w:p w14:paraId="155FD68C" w14:textId="24345753" w:rsidR="00C26C45" w:rsidRDefault="008F6EBA" w:rsidP="00C26C45">
      <w:r>
        <w:t xml:space="preserve">To interface with the ODE through its </w:t>
      </w:r>
      <w:proofErr w:type="spellStart"/>
      <w:r>
        <w:t>WebSocket</w:t>
      </w:r>
      <w:proofErr w:type="spellEnd"/>
      <w:r>
        <w:t xml:space="preserve"> interface, the client needs to know use the following parameters:</w:t>
      </w:r>
    </w:p>
    <w:p w14:paraId="18B66C1D"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295E514E"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/ode/</w:t>
      </w:r>
      <w:proofErr w:type="spellStart"/>
      <w:r w:rsidRPr="000D041D">
        <w:rPr>
          <w:rFonts w:ascii="Courier New" w:hAnsi="Courier New" w:cs="Courier New"/>
        </w:rPr>
        <w:t>api</w:t>
      </w:r>
      <w:proofErr w:type="spellEnd"/>
      <w:r w:rsidRPr="000D041D">
        <w:rPr>
          <w:rFonts w:ascii="Courier New" w:hAnsi="Courier New" w:cs="Courier New"/>
        </w:rPr>
        <w:t>/</w:t>
      </w:r>
      <w:proofErr w:type="spellStart"/>
      <w:r w:rsidRPr="000D041D">
        <w:rPr>
          <w:rFonts w:ascii="Courier New" w:hAnsi="Courier New" w:cs="Courier New"/>
        </w:rPr>
        <w:t>ws</w:t>
      </w:r>
      <w:proofErr w:type="spellEnd"/>
    </w:p>
    <w:p w14:paraId="2261DCBA"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schemes:</w:t>
      </w:r>
    </w:p>
    <w:p w14:paraId="1F5D98A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Pr>
          <w:rFonts w:ascii="Courier New" w:hAnsi="Courier New" w:cs="Courier New"/>
        </w:rPr>
        <w:t xml:space="preserve">  - </w:t>
      </w:r>
      <w:proofErr w:type="spellStart"/>
      <w:r>
        <w:rPr>
          <w:rFonts w:ascii="Courier New" w:hAnsi="Courier New" w:cs="Courier New"/>
        </w:rPr>
        <w:t>ws</w:t>
      </w:r>
      <w:proofErr w:type="spellEnd"/>
    </w:p>
    <w:p w14:paraId="64B6D4C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  - </w:t>
      </w:r>
      <w:proofErr w:type="spellStart"/>
      <w:r w:rsidRPr="000D041D">
        <w:rPr>
          <w:rFonts w:ascii="Courier New" w:hAnsi="Courier New" w:cs="Courier New"/>
        </w:rPr>
        <w:t>wss</w:t>
      </w:r>
      <w:proofErr w:type="spellEnd"/>
    </w:p>
    <w:p w14:paraId="749BB67D" w14:textId="77777777" w:rsidR="00ED0E13" w:rsidRDefault="00ED0E13" w:rsidP="00C26C45"/>
    <w:p w14:paraId="2EFCC51E" w14:textId="7BE5BE31" w:rsidR="00C26C45" w:rsidRDefault="003C3E28" w:rsidP="00ED0E13">
      <w:pPr>
        <w:pStyle w:val="Heading4"/>
        <w:rPr>
          <w:b/>
        </w:rPr>
      </w:pPr>
      <w:bookmarkStart w:id="222" w:name="_Toc462052290"/>
      <w:r>
        <w:lastRenderedPageBreak/>
        <w:t>O</w:t>
      </w:r>
      <w:r w:rsidR="00C26C45" w:rsidRPr="00E35BF2">
        <w:t xml:space="preserve">DE </w:t>
      </w:r>
      <w:proofErr w:type="spellStart"/>
      <w:r w:rsidR="00ED0E13">
        <w:t>WebSocket</w:t>
      </w:r>
      <w:proofErr w:type="spellEnd"/>
      <w:r w:rsidR="00ED0E13">
        <w:t xml:space="preserve"> </w:t>
      </w:r>
      <w:r w:rsidR="00C26C45" w:rsidRPr="00E35BF2">
        <w:t>Control Messages</w:t>
      </w:r>
      <w:bookmarkEnd w:id="222"/>
    </w:p>
    <w:p w14:paraId="5B5092BA" w14:textId="27DEF2C5" w:rsidR="00C26C45" w:rsidRDefault="00C26C45" w:rsidP="00ED0E13">
      <w:r>
        <w:t xml:space="preserve">The response to a </w:t>
      </w:r>
      <w:r w:rsidR="00ED0E13">
        <w:t>streaming data</w:t>
      </w:r>
      <w:r>
        <w:t xml:space="preserve"> request</w:t>
      </w:r>
      <w:r w:rsidR="00ED0E13">
        <w:t>s</w:t>
      </w:r>
      <w:r>
        <w:t xml:space="preserve"> may contain control messages such as CONNECT, START, STOP</w:t>
      </w:r>
      <w:r w:rsidR="00ED0E13">
        <w:t xml:space="preserve">, etc. Here is a sample Control Message. </w:t>
      </w:r>
    </w:p>
    <w:p w14:paraId="3D19E07B"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pPr>
      <w:r w:rsidRPr="00642AC1">
        <w:rPr>
          <w:rFonts w:ascii="Courier New" w:hAnsi="Courier New" w:cs="Courier New"/>
        </w:rPr>
        <w:t>{"metadata":{"payloadType":"control","version":1},"payload":{"dataSourceBundleCount":20,"receivedRecordCount":203,"sentRecordCount":10,"tag":"STOP","dataType":"Control","version":1},"version":1}</w:t>
      </w:r>
      <w:r>
        <w:t xml:space="preserve"> </w:t>
      </w:r>
    </w:p>
    <w:p w14:paraId="4F62FCE4" w14:textId="1772ED12" w:rsidR="00C26C45" w:rsidRDefault="00C26C45" w:rsidP="00C26C45">
      <w:r>
        <w:t xml:space="preserve">For detailed schema of ODE Control messages see section </w:t>
      </w:r>
      <w:r w:rsidR="00ED0E13">
        <w:fldChar w:fldCharType="begin"/>
      </w:r>
      <w:r w:rsidR="00ED0E13">
        <w:instrText xml:space="preserve"> REF _Ref471812176 \r \h </w:instrText>
      </w:r>
      <w:r w:rsidR="00ED0E13">
        <w:fldChar w:fldCharType="separate"/>
      </w:r>
      <w:r w:rsidR="00244E15">
        <w:t>8.2.6</w:t>
      </w:r>
      <w:r w:rsidR="00ED0E13">
        <w:fldChar w:fldCharType="end"/>
      </w:r>
      <w:r w:rsidR="00ED0E13">
        <w:t xml:space="preserve">. </w:t>
      </w:r>
    </w:p>
    <w:p w14:paraId="2EFD9066" w14:textId="56A830EF" w:rsidR="00ED0E13" w:rsidRPr="00ED0E13" w:rsidRDefault="007038D0" w:rsidP="00C26C45">
      <w:pPr>
        <w:rPr>
          <w:color w:val="FF0000"/>
        </w:rPr>
      </w:pPr>
      <w:r>
        <w:rPr>
          <w:color w:val="FF0000"/>
        </w:rPr>
        <w:t>STATUS</w:t>
      </w:r>
      <w:r w:rsidR="00ED0E13" w:rsidRPr="00ED0E13">
        <w:rPr>
          <w:color w:val="FF0000"/>
        </w:rPr>
        <w:t>: Control Messages have not been implemented yet.</w:t>
      </w:r>
    </w:p>
    <w:p w14:paraId="238CA354" w14:textId="46978799" w:rsidR="00C26C45" w:rsidRDefault="00ED0E13" w:rsidP="00ED0E13">
      <w:pPr>
        <w:pStyle w:val="Heading4"/>
        <w:rPr>
          <w:b/>
        </w:rPr>
      </w:pPr>
      <w:bookmarkStart w:id="223" w:name="_Toc462052291"/>
      <w:r>
        <w:t>BSM</w:t>
      </w:r>
      <w:r w:rsidR="00C26C45" w:rsidRPr="00E35BF2">
        <w:t xml:space="preserve"> </w:t>
      </w:r>
      <w:proofErr w:type="spellStart"/>
      <w:r>
        <w:t>WebSocket</w:t>
      </w:r>
      <w:proofErr w:type="spellEnd"/>
      <w:r w:rsidR="00C26C45" w:rsidRPr="00E35BF2">
        <w:t xml:space="preserve"> Subscription </w:t>
      </w:r>
      <w:bookmarkEnd w:id="223"/>
      <w:r>
        <w:t>API</w:t>
      </w:r>
    </w:p>
    <w:p w14:paraId="3BAD04DE" w14:textId="3D95DA83"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 xml:space="preserve">A prototype BSM </w:t>
      </w:r>
      <w:proofErr w:type="spellStart"/>
      <w:r w:rsidR="00ED0E13">
        <w:rPr>
          <w:color w:val="FF0000"/>
        </w:rPr>
        <w:t>WebSocket</w:t>
      </w:r>
      <w:proofErr w:type="spellEnd"/>
      <w:r w:rsidR="00ED0E13">
        <w:rPr>
          <w:color w:val="FF0000"/>
        </w:rPr>
        <w:t xml:space="preserve"> Subscription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modifications to comply with the above specifications. </w:t>
      </w:r>
    </w:p>
    <w:tbl>
      <w:tblPr>
        <w:tblStyle w:val="TableGrid"/>
        <w:tblW w:w="13045" w:type="dxa"/>
        <w:tblInd w:w="-5" w:type="dxa"/>
        <w:shd w:val="clear" w:color="auto" w:fill="D9D9D9" w:themeFill="background1" w:themeFillShade="D9"/>
        <w:tblLook w:val="04A0" w:firstRow="1" w:lastRow="0" w:firstColumn="1" w:lastColumn="0" w:noHBand="0" w:noVBand="1"/>
      </w:tblPr>
      <w:tblGrid>
        <w:gridCol w:w="1682"/>
        <w:gridCol w:w="11363"/>
      </w:tblGrid>
      <w:tr w:rsidR="00C26C45" w:rsidRPr="008A6E46" w14:paraId="2B6C8B05" w14:textId="77777777" w:rsidTr="008F6EBA">
        <w:tc>
          <w:tcPr>
            <w:tcW w:w="1682" w:type="dxa"/>
            <w:shd w:val="clear" w:color="auto" w:fill="D9D9D9" w:themeFill="background1" w:themeFillShade="D9"/>
          </w:tcPr>
          <w:p w14:paraId="4F1CA96E" w14:textId="77777777" w:rsidR="00C26C45" w:rsidRPr="008A6E46" w:rsidRDefault="00C26C45" w:rsidP="00C26C45">
            <w:pPr>
              <w:rPr>
                <w:rFonts w:ascii="Courier New" w:hAnsi="Courier New" w:cs="Courier New"/>
                <w:b/>
              </w:rPr>
            </w:pPr>
            <w:r w:rsidRPr="008A6E46">
              <w:rPr>
                <w:rFonts w:ascii="Courier New" w:hAnsi="Courier New" w:cs="Courier New"/>
                <w:b/>
              </w:rPr>
              <w:t>Path</w:t>
            </w:r>
          </w:p>
        </w:tc>
        <w:tc>
          <w:tcPr>
            <w:tcW w:w="11363" w:type="dxa"/>
            <w:shd w:val="clear" w:color="auto" w:fill="D9D9D9" w:themeFill="background1" w:themeFillShade="D9"/>
          </w:tcPr>
          <w:p w14:paraId="199CB230" w14:textId="367FF2D1" w:rsidR="00C26C45" w:rsidRPr="008A6E46" w:rsidRDefault="00ED0E13" w:rsidP="00C26C45">
            <w:pPr>
              <w:rPr>
                <w:rFonts w:ascii="Courier New" w:hAnsi="Courier New" w:cs="Courier New"/>
              </w:rPr>
            </w:pPr>
            <w:r>
              <w:rPr>
                <w:rFonts w:ascii="Courier New" w:hAnsi="Courier New" w:cs="Courier New"/>
              </w:rPr>
              <w:t>/</w:t>
            </w:r>
            <w:proofErr w:type="spellStart"/>
            <w:r>
              <w:rPr>
                <w:rFonts w:ascii="Courier New" w:hAnsi="Courier New" w:cs="Courier New"/>
              </w:rPr>
              <w:t>bsm</w:t>
            </w:r>
            <w:proofErr w:type="spellEnd"/>
          </w:p>
        </w:tc>
      </w:tr>
      <w:tr w:rsidR="00C26C45" w:rsidRPr="008A6E46" w14:paraId="16508BB4" w14:textId="77777777" w:rsidTr="008F6EBA">
        <w:tc>
          <w:tcPr>
            <w:tcW w:w="1682" w:type="dxa"/>
            <w:shd w:val="clear" w:color="auto" w:fill="D9D9D9" w:themeFill="background1" w:themeFillShade="D9"/>
          </w:tcPr>
          <w:p w14:paraId="7E1DFF67" w14:textId="77777777" w:rsidR="00C26C45" w:rsidRPr="008A6E46" w:rsidRDefault="00C26C45" w:rsidP="00C26C45">
            <w:pPr>
              <w:rPr>
                <w:rFonts w:ascii="Courier New" w:hAnsi="Courier New" w:cs="Courier New"/>
              </w:rPr>
            </w:pPr>
            <w:r w:rsidRPr="008A6E46">
              <w:rPr>
                <w:rFonts w:ascii="Courier New" w:hAnsi="Courier New" w:cs="Courier New"/>
                <w:b/>
              </w:rPr>
              <w:t>Summary</w:t>
            </w:r>
          </w:p>
        </w:tc>
        <w:tc>
          <w:tcPr>
            <w:tcW w:w="11363" w:type="dxa"/>
            <w:shd w:val="clear" w:color="auto" w:fill="D9D9D9" w:themeFill="background1" w:themeFillShade="D9"/>
          </w:tcPr>
          <w:p w14:paraId="5FDC0249" w14:textId="58016300" w:rsidR="00C26C45" w:rsidRPr="008A6E46" w:rsidRDefault="00C26C45" w:rsidP="00ED0E13">
            <w:pPr>
              <w:rPr>
                <w:rFonts w:ascii="Courier New" w:hAnsi="Courier New" w:cs="Courier New"/>
              </w:rPr>
            </w:pPr>
            <w:r>
              <w:rPr>
                <w:rFonts w:ascii="Courier New" w:hAnsi="Courier New" w:cs="Courier New"/>
              </w:rPr>
              <w:t>Subscription request</w:t>
            </w:r>
            <w:r w:rsidRPr="000D041D">
              <w:rPr>
                <w:rFonts w:ascii="Courier New" w:hAnsi="Courier New" w:cs="Courier New"/>
              </w:rPr>
              <w:t xml:space="preserve"> for </w:t>
            </w:r>
            <w:r w:rsidR="00ED0E13">
              <w:rPr>
                <w:rFonts w:ascii="Courier New" w:hAnsi="Courier New" w:cs="Courier New"/>
              </w:rPr>
              <w:t>BSM</w:t>
            </w:r>
            <w:r>
              <w:rPr>
                <w:rFonts w:ascii="Courier New" w:hAnsi="Courier New" w:cs="Courier New"/>
              </w:rPr>
              <w:t xml:space="preserve"> </w:t>
            </w:r>
            <w:r w:rsidRPr="000D041D">
              <w:rPr>
                <w:rFonts w:ascii="Courier New" w:hAnsi="Courier New" w:cs="Courier New"/>
              </w:rPr>
              <w:t>data</w:t>
            </w:r>
          </w:p>
        </w:tc>
      </w:tr>
      <w:tr w:rsidR="00C26C45" w:rsidRPr="008A6E46" w14:paraId="58326544" w14:textId="77777777" w:rsidTr="008F6EBA">
        <w:tc>
          <w:tcPr>
            <w:tcW w:w="1682" w:type="dxa"/>
            <w:shd w:val="clear" w:color="auto" w:fill="D9D9D9" w:themeFill="background1" w:themeFillShade="D9"/>
          </w:tcPr>
          <w:p w14:paraId="2B0C426C" w14:textId="77777777" w:rsidR="00C26C45" w:rsidRPr="008A6E46" w:rsidRDefault="00C26C45" w:rsidP="00C26C45">
            <w:pPr>
              <w:rPr>
                <w:rFonts w:ascii="Courier New" w:hAnsi="Courier New" w:cs="Courier New"/>
                <w:b/>
              </w:rPr>
            </w:pPr>
            <w:r>
              <w:rPr>
                <w:rFonts w:ascii="Courier New" w:hAnsi="Courier New" w:cs="Courier New"/>
                <w:b/>
              </w:rPr>
              <w:t>Consumes</w:t>
            </w:r>
          </w:p>
        </w:tc>
        <w:tc>
          <w:tcPr>
            <w:tcW w:w="11363" w:type="dxa"/>
            <w:shd w:val="clear" w:color="auto" w:fill="D9D9D9" w:themeFill="background1" w:themeFillShade="D9"/>
          </w:tcPr>
          <w:p w14:paraId="105CEE65"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6F8445D" w14:textId="77777777" w:rsidTr="008F6EBA">
        <w:tc>
          <w:tcPr>
            <w:tcW w:w="1682" w:type="dxa"/>
            <w:shd w:val="clear" w:color="auto" w:fill="D9D9D9" w:themeFill="background1" w:themeFillShade="D9"/>
          </w:tcPr>
          <w:p w14:paraId="2063D3F9" w14:textId="77777777" w:rsidR="00C26C45" w:rsidRPr="008A6E46" w:rsidRDefault="00C26C45" w:rsidP="00C26C45">
            <w:pPr>
              <w:rPr>
                <w:rFonts w:ascii="Courier New" w:hAnsi="Courier New" w:cs="Courier New"/>
                <w:b/>
              </w:rPr>
            </w:pPr>
            <w:r w:rsidRPr="008A6E46">
              <w:rPr>
                <w:rFonts w:ascii="Courier New" w:hAnsi="Courier New" w:cs="Courier New"/>
                <w:b/>
              </w:rPr>
              <w:t>Produces</w:t>
            </w:r>
          </w:p>
        </w:tc>
        <w:tc>
          <w:tcPr>
            <w:tcW w:w="11363" w:type="dxa"/>
            <w:shd w:val="clear" w:color="auto" w:fill="D9D9D9" w:themeFill="background1" w:themeFillShade="D9"/>
          </w:tcPr>
          <w:p w14:paraId="30C7AB02"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40C9289" w14:textId="77777777" w:rsidTr="008F6EBA">
        <w:tc>
          <w:tcPr>
            <w:tcW w:w="1682" w:type="dxa"/>
            <w:shd w:val="clear" w:color="auto" w:fill="D9D9D9" w:themeFill="background1" w:themeFillShade="D9"/>
          </w:tcPr>
          <w:p w14:paraId="2D639F6B" w14:textId="77777777" w:rsidR="00C26C45" w:rsidRPr="008A6E46" w:rsidRDefault="00C26C45" w:rsidP="00C26C45">
            <w:pPr>
              <w:rPr>
                <w:rFonts w:ascii="Courier New" w:hAnsi="Courier New" w:cs="Courier New"/>
                <w:b/>
              </w:rPr>
            </w:pPr>
            <w:r>
              <w:rPr>
                <w:rFonts w:ascii="Courier New" w:hAnsi="Courier New" w:cs="Courier New"/>
                <w:b/>
              </w:rPr>
              <w:t>Parameters</w:t>
            </w:r>
          </w:p>
        </w:tc>
        <w:tc>
          <w:tcPr>
            <w:tcW w:w="11363" w:type="dxa"/>
            <w:shd w:val="clear" w:color="auto" w:fill="D9D9D9" w:themeFill="background1" w:themeFillShade="D9"/>
          </w:tcPr>
          <w:tbl>
            <w:tblPr>
              <w:tblStyle w:val="TableGrid"/>
              <w:tblW w:w="10389" w:type="dxa"/>
              <w:tblLook w:val="04A0" w:firstRow="1" w:lastRow="0" w:firstColumn="1" w:lastColumn="0" w:noHBand="0" w:noVBand="1"/>
            </w:tblPr>
            <w:tblGrid>
              <w:gridCol w:w="1305"/>
              <w:gridCol w:w="4022"/>
              <w:gridCol w:w="2776"/>
              <w:gridCol w:w="1277"/>
              <w:gridCol w:w="1009"/>
            </w:tblGrid>
            <w:tr w:rsidR="00C26C45" w:rsidRPr="008A6E46" w14:paraId="1B17586C" w14:textId="77777777" w:rsidTr="00C26C45">
              <w:trPr>
                <w:trHeight w:val="633"/>
              </w:trPr>
              <w:tc>
                <w:tcPr>
                  <w:tcW w:w="1305" w:type="dxa"/>
                </w:tcPr>
                <w:p w14:paraId="61E79A9E" w14:textId="77777777" w:rsidR="00C26C45" w:rsidRPr="008A6E46" w:rsidRDefault="00C26C45" w:rsidP="00C26C45">
                  <w:pPr>
                    <w:rPr>
                      <w:rFonts w:ascii="Courier New" w:hAnsi="Courier New" w:cs="Courier New"/>
                      <w:b/>
                    </w:rPr>
                  </w:pPr>
                  <w:r w:rsidRPr="008A6E46">
                    <w:rPr>
                      <w:rFonts w:ascii="Courier New" w:hAnsi="Courier New" w:cs="Courier New"/>
                      <w:b/>
                    </w:rPr>
                    <w:t>Name</w:t>
                  </w:r>
                </w:p>
              </w:tc>
              <w:tc>
                <w:tcPr>
                  <w:tcW w:w="4023" w:type="dxa"/>
                </w:tcPr>
                <w:p w14:paraId="0D239BEF" w14:textId="77777777" w:rsidR="00C26C45" w:rsidRPr="008A6E46" w:rsidRDefault="00C26C45" w:rsidP="00C26C45">
                  <w:pPr>
                    <w:rPr>
                      <w:rFonts w:ascii="Courier New" w:hAnsi="Courier New" w:cs="Courier New"/>
                      <w:b/>
                    </w:rPr>
                  </w:pPr>
                  <w:r w:rsidRPr="008A6E46">
                    <w:rPr>
                      <w:rFonts w:ascii="Courier New" w:hAnsi="Courier New" w:cs="Courier New"/>
                      <w:b/>
                    </w:rPr>
                    <w:t>Value</w:t>
                  </w:r>
                </w:p>
              </w:tc>
              <w:tc>
                <w:tcPr>
                  <w:tcW w:w="2776" w:type="dxa"/>
                </w:tcPr>
                <w:p w14:paraId="2A21CEF5"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1277" w:type="dxa"/>
                </w:tcPr>
                <w:p w14:paraId="6E0D4A25" w14:textId="77777777" w:rsidR="00C26C45" w:rsidRPr="008A6E46" w:rsidRDefault="00C26C45" w:rsidP="00C26C45">
                  <w:pPr>
                    <w:rPr>
                      <w:rFonts w:ascii="Courier New" w:hAnsi="Courier New" w:cs="Courier New"/>
                      <w:b/>
                    </w:rPr>
                  </w:pPr>
                  <w:r w:rsidRPr="008A6E46">
                    <w:rPr>
                      <w:rFonts w:ascii="Courier New" w:hAnsi="Courier New" w:cs="Courier New"/>
                      <w:b/>
                    </w:rPr>
                    <w:t>Required</w:t>
                  </w:r>
                </w:p>
              </w:tc>
              <w:tc>
                <w:tcPr>
                  <w:tcW w:w="1008" w:type="dxa"/>
                </w:tcPr>
                <w:p w14:paraId="0EE24FAD" w14:textId="77777777" w:rsidR="00C26C45" w:rsidRPr="008A6E46" w:rsidRDefault="00C26C45" w:rsidP="00C26C45">
                  <w:pPr>
                    <w:rPr>
                      <w:rFonts w:ascii="Courier New" w:hAnsi="Courier New" w:cs="Courier New"/>
                      <w:b/>
                    </w:rPr>
                  </w:pPr>
                  <w:r>
                    <w:rPr>
                      <w:rFonts w:ascii="Courier New" w:hAnsi="Courier New" w:cs="Courier New"/>
                      <w:b/>
                    </w:rPr>
                    <w:t>In</w:t>
                  </w:r>
                </w:p>
              </w:tc>
            </w:tr>
            <w:tr w:rsidR="00C26C45" w:rsidRPr="008A6E46" w14:paraId="646FA5DA" w14:textId="77777777" w:rsidTr="00C26C45">
              <w:trPr>
                <w:trHeight w:val="980"/>
              </w:trPr>
              <w:tc>
                <w:tcPr>
                  <w:tcW w:w="1305" w:type="dxa"/>
                </w:tcPr>
                <w:p w14:paraId="69A7E007" w14:textId="77777777" w:rsidR="00C26C45" w:rsidRDefault="00C26C45" w:rsidP="00C26C45">
                  <w:pPr>
                    <w:rPr>
                      <w:rFonts w:ascii="Courier New" w:hAnsi="Courier New" w:cs="Courier New"/>
                    </w:rPr>
                  </w:pPr>
                  <w:r>
                    <w:rPr>
                      <w:rFonts w:ascii="Courier New" w:hAnsi="Courier New" w:cs="Courier New"/>
                    </w:rPr>
                    <w:t>request</w:t>
                  </w:r>
                </w:p>
              </w:tc>
              <w:tc>
                <w:tcPr>
                  <w:tcW w:w="4023" w:type="dxa"/>
                </w:tcPr>
                <w:p w14:paraId="684A609B" w14:textId="06E40705" w:rsidR="00C26C45" w:rsidRDefault="00C26C45" w:rsidP="00ED0E13">
                  <w:pPr>
                    <w:rPr>
                      <w:rFonts w:ascii="Courier New" w:hAnsi="Courier New" w:cs="Courier New"/>
                    </w:rPr>
                  </w:pPr>
                  <w:r>
                    <w:rPr>
                      <w:rFonts w:ascii="Courier New" w:hAnsi="Courier New" w:cs="Courier New"/>
                    </w:rPr>
                    <w:t>Subscription Request (see section</w:t>
                  </w:r>
                  <w:r w:rsidR="00ED0E13">
                    <w:rPr>
                      <w:rFonts w:ascii="Courier New" w:hAnsi="Courier New" w:cs="Courier New"/>
                    </w:rPr>
                    <w:t xml:space="preserve"> </w:t>
                  </w:r>
                  <w:r w:rsidR="00ED0E13">
                    <w:rPr>
                      <w:rFonts w:ascii="Courier New" w:hAnsi="Courier New" w:cs="Courier New"/>
                    </w:rPr>
                    <w:fldChar w:fldCharType="begin"/>
                  </w:r>
                  <w:r w:rsidR="00ED0E13">
                    <w:rPr>
                      <w:rFonts w:ascii="Courier New" w:hAnsi="Courier New" w:cs="Courier New"/>
                    </w:rPr>
                    <w:instrText xml:space="preserve"> REF _Ref471813112 \r \h </w:instrText>
                  </w:r>
                  <w:r w:rsidR="00ED0E13">
                    <w:rPr>
                      <w:rFonts w:ascii="Courier New" w:hAnsi="Courier New" w:cs="Courier New"/>
                    </w:rPr>
                  </w:r>
                  <w:r w:rsidR="00ED0E13">
                    <w:rPr>
                      <w:rFonts w:ascii="Courier New" w:hAnsi="Courier New" w:cs="Courier New"/>
                    </w:rPr>
                    <w:fldChar w:fldCharType="separate"/>
                  </w:r>
                  <w:r w:rsidR="00244E15">
                    <w:rPr>
                      <w:rFonts w:ascii="Courier New" w:hAnsi="Courier New" w:cs="Courier New"/>
                    </w:rPr>
                    <w:t>8.1.1</w:t>
                  </w:r>
                  <w:r w:rsidR="00ED0E13">
                    <w:rPr>
                      <w:rFonts w:ascii="Courier New" w:hAnsi="Courier New" w:cs="Courier New"/>
                    </w:rPr>
                    <w:fldChar w:fldCharType="end"/>
                  </w:r>
                  <w:r>
                    <w:rPr>
                      <w:rFonts w:ascii="Courier New" w:hAnsi="Courier New" w:cs="Courier New"/>
                    </w:rPr>
                    <w:t>)</w:t>
                  </w:r>
                </w:p>
              </w:tc>
              <w:tc>
                <w:tcPr>
                  <w:tcW w:w="2776" w:type="dxa"/>
                </w:tcPr>
                <w:p w14:paraId="08690203" w14:textId="77777777" w:rsidR="00C26C45" w:rsidRPr="00DB389E" w:rsidRDefault="00C26C45" w:rsidP="00C26C45">
                  <w:pPr>
                    <w:rPr>
                      <w:rFonts w:ascii="Courier New" w:hAnsi="Courier New" w:cs="Courier New"/>
                    </w:rPr>
                  </w:pPr>
                  <w:r w:rsidRPr="000D041D">
                    <w:rPr>
                      <w:rFonts w:ascii="Courier New" w:hAnsi="Courier New" w:cs="Courier New"/>
                    </w:rPr>
                    <w:t>The subscription request parameters</w:t>
                  </w:r>
                </w:p>
              </w:tc>
              <w:tc>
                <w:tcPr>
                  <w:tcW w:w="1277" w:type="dxa"/>
                </w:tcPr>
                <w:p w14:paraId="3F7EEF8D" w14:textId="77777777" w:rsidR="00C26C45" w:rsidRDefault="00C26C45" w:rsidP="00C26C45">
                  <w:pPr>
                    <w:rPr>
                      <w:rFonts w:ascii="Courier New" w:hAnsi="Courier New" w:cs="Courier New"/>
                    </w:rPr>
                  </w:pPr>
                  <w:r>
                    <w:rPr>
                      <w:rFonts w:ascii="Courier New" w:hAnsi="Courier New" w:cs="Courier New"/>
                    </w:rPr>
                    <w:t>true</w:t>
                  </w:r>
                </w:p>
              </w:tc>
              <w:tc>
                <w:tcPr>
                  <w:tcW w:w="1008" w:type="dxa"/>
                </w:tcPr>
                <w:p w14:paraId="03B8D27D" w14:textId="77777777" w:rsidR="00C26C45" w:rsidRDefault="00C26C45" w:rsidP="00C26C45">
                  <w:pPr>
                    <w:rPr>
                      <w:rFonts w:ascii="Courier New" w:hAnsi="Courier New" w:cs="Courier New"/>
                    </w:rPr>
                  </w:pPr>
                  <w:r>
                    <w:rPr>
                      <w:rFonts w:ascii="Courier New" w:hAnsi="Courier New" w:cs="Courier New"/>
                    </w:rPr>
                    <w:t>body</w:t>
                  </w:r>
                </w:p>
              </w:tc>
            </w:tr>
            <w:tr w:rsidR="00C26C45" w:rsidRPr="008A6E46" w14:paraId="144CDF2F" w14:textId="77777777" w:rsidTr="00C26C45">
              <w:trPr>
                <w:trHeight w:val="1296"/>
              </w:trPr>
              <w:tc>
                <w:tcPr>
                  <w:tcW w:w="1305" w:type="dxa"/>
                </w:tcPr>
                <w:p w14:paraId="2A3A8EFD" w14:textId="77777777" w:rsidR="00C26C45" w:rsidRPr="008A6E46" w:rsidRDefault="00C26C45" w:rsidP="00C26C45">
                  <w:pPr>
                    <w:rPr>
                      <w:rFonts w:ascii="Courier New" w:hAnsi="Courier New" w:cs="Courier New"/>
                    </w:rPr>
                  </w:pPr>
                  <w:r>
                    <w:rPr>
                      <w:rFonts w:ascii="Courier New" w:hAnsi="Courier New" w:cs="Courier New"/>
                    </w:rPr>
                    <w:t>token</w:t>
                  </w:r>
                </w:p>
              </w:tc>
              <w:tc>
                <w:tcPr>
                  <w:tcW w:w="4023" w:type="dxa"/>
                </w:tcPr>
                <w:p w14:paraId="238C3DE1" w14:textId="77777777" w:rsidR="00C26C45" w:rsidRPr="008A6E46" w:rsidRDefault="00C26C45" w:rsidP="00C26C45">
                  <w:pPr>
                    <w:rPr>
                      <w:rFonts w:ascii="Courier New" w:hAnsi="Courier New" w:cs="Courier New"/>
                    </w:rPr>
                  </w:pPr>
                  <w:r>
                    <w:rPr>
                      <w:rFonts w:ascii="Courier New" w:hAnsi="Courier New" w:cs="Courier New"/>
                    </w:rPr>
                    <w:t>string</w:t>
                  </w:r>
                </w:p>
              </w:tc>
              <w:tc>
                <w:tcPr>
                  <w:tcW w:w="2776" w:type="dxa"/>
                </w:tcPr>
                <w:p w14:paraId="562E9C88" w14:textId="77777777" w:rsidR="00C26C45" w:rsidRPr="008A6E46" w:rsidRDefault="00C26C45" w:rsidP="00C26C45">
                  <w:pPr>
                    <w:rPr>
                      <w:rFonts w:ascii="Courier New" w:hAnsi="Courier New" w:cs="Courier New"/>
                    </w:rPr>
                  </w:pPr>
                  <w:r w:rsidRPr="00DB389E">
                    <w:rPr>
                      <w:rFonts w:ascii="Courier New" w:hAnsi="Courier New" w:cs="Courier New"/>
                    </w:rPr>
                    <w:t xml:space="preserve">A </w:t>
                  </w:r>
                  <w:r>
                    <w:rPr>
                      <w:rFonts w:ascii="Courier New" w:hAnsi="Courier New" w:cs="Courier New"/>
                    </w:rPr>
                    <w:t xml:space="preserve">valid </w:t>
                  </w:r>
                  <w:r w:rsidRPr="00DB389E">
                    <w:rPr>
                      <w:rFonts w:ascii="Courier New" w:hAnsi="Courier New" w:cs="Courier New"/>
                    </w:rPr>
                    <w:t>security token obtained from login service</w:t>
                  </w:r>
                </w:p>
              </w:tc>
              <w:tc>
                <w:tcPr>
                  <w:tcW w:w="1277" w:type="dxa"/>
                </w:tcPr>
                <w:p w14:paraId="5537E54C" w14:textId="77777777" w:rsidR="00C26C45" w:rsidRPr="008A6E46" w:rsidRDefault="00C26C45" w:rsidP="00C26C45">
                  <w:pPr>
                    <w:rPr>
                      <w:rFonts w:ascii="Courier New" w:hAnsi="Courier New" w:cs="Courier New"/>
                    </w:rPr>
                  </w:pPr>
                  <w:r>
                    <w:rPr>
                      <w:rFonts w:ascii="Courier New" w:hAnsi="Courier New" w:cs="Courier New"/>
                    </w:rPr>
                    <w:t>true</w:t>
                  </w:r>
                </w:p>
              </w:tc>
              <w:tc>
                <w:tcPr>
                  <w:tcW w:w="1008" w:type="dxa"/>
                </w:tcPr>
                <w:p w14:paraId="5C6470EB" w14:textId="77777777" w:rsidR="00C26C45" w:rsidRPr="008A6E46" w:rsidRDefault="00C26C45" w:rsidP="00C26C45">
                  <w:pPr>
                    <w:rPr>
                      <w:rFonts w:ascii="Courier New" w:hAnsi="Courier New" w:cs="Courier New"/>
                    </w:rPr>
                  </w:pPr>
                  <w:r>
                    <w:rPr>
                      <w:rFonts w:ascii="Courier New" w:hAnsi="Courier New" w:cs="Courier New"/>
                    </w:rPr>
                    <w:t>query-</w:t>
                  </w:r>
                  <w:proofErr w:type="spellStart"/>
                  <w:r>
                    <w:rPr>
                      <w:rFonts w:ascii="Courier New" w:hAnsi="Courier New" w:cs="Courier New"/>
                    </w:rPr>
                    <w:t>param</w:t>
                  </w:r>
                  <w:proofErr w:type="spellEnd"/>
                </w:p>
              </w:tc>
            </w:tr>
          </w:tbl>
          <w:p w14:paraId="641AD28F" w14:textId="77777777" w:rsidR="00C26C45" w:rsidRPr="008A6E46" w:rsidRDefault="00C26C45" w:rsidP="00C26C45">
            <w:pPr>
              <w:rPr>
                <w:rFonts w:ascii="Courier New" w:hAnsi="Courier New" w:cs="Courier New"/>
                <w:b/>
              </w:rPr>
            </w:pPr>
          </w:p>
        </w:tc>
      </w:tr>
      <w:tr w:rsidR="00C26C45" w:rsidRPr="008A6E46" w14:paraId="6AD9C820" w14:textId="77777777" w:rsidTr="008F6EBA">
        <w:tc>
          <w:tcPr>
            <w:tcW w:w="1682" w:type="dxa"/>
            <w:shd w:val="clear" w:color="auto" w:fill="D9D9D9" w:themeFill="background1" w:themeFillShade="D9"/>
          </w:tcPr>
          <w:p w14:paraId="215E82C3" w14:textId="77777777" w:rsidR="00C26C45" w:rsidRPr="008A6E46" w:rsidRDefault="00C26C45" w:rsidP="00C26C45">
            <w:pPr>
              <w:rPr>
                <w:rFonts w:ascii="Courier New" w:hAnsi="Courier New" w:cs="Courier New"/>
                <w:b/>
              </w:rPr>
            </w:pPr>
            <w:r w:rsidRPr="008A6E46">
              <w:rPr>
                <w:rFonts w:ascii="Courier New" w:hAnsi="Courier New" w:cs="Courier New"/>
                <w:b/>
              </w:rPr>
              <w:lastRenderedPageBreak/>
              <w:t>Responses</w:t>
            </w:r>
          </w:p>
        </w:tc>
        <w:tc>
          <w:tcPr>
            <w:tcW w:w="11363" w:type="dxa"/>
            <w:shd w:val="clear" w:color="auto" w:fill="D9D9D9" w:themeFill="background1" w:themeFillShade="D9"/>
          </w:tcPr>
          <w:tbl>
            <w:tblPr>
              <w:tblStyle w:val="TableGrid"/>
              <w:tblW w:w="0" w:type="auto"/>
              <w:tblLook w:val="04A0" w:firstRow="1" w:lastRow="0" w:firstColumn="1" w:lastColumn="0" w:noHBand="0" w:noVBand="1"/>
            </w:tblPr>
            <w:tblGrid>
              <w:gridCol w:w="2771"/>
              <w:gridCol w:w="4197"/>
              <w:gridCol w:w="3423"/>
            </w:tblGrid>
            <w:tr w:rsidR="00C26C45" w:rsidRPr="008A6E46" w14:paraId="3D59E214" w14:textId="77777777" w:rsidTr="00C26C45">
              <w:trPr>
                <w:trHeight w:val="1147"/>
              </w:trPr>
              <w:tc>
                <w:tcPr>
                  <w:tcW w:w="2771" w:type="dxa"/>
                </w:tcPr>
                <w:p w14:paraId="41CB4962" w14:textId="77777777" w:rsidR="00C26C45" w:rsidRPr="008A6E46" w:rsidRDefault="00C26C45" w:rsidP="00C26C45">
                  <w:pPr>
                    <w:rPr>
                      <w:rFonts w:ascii="Courier New" w:hAnsi="Courier New" w:cs="Courier New"/>
                      <w:b/>
                    </w:rPr>
                  </w:pPr>
                  <w:r w:rsidRPr="008A6E46">
                    <w:rPr>
                      <w:rFonts w:ascii="Courier New" w:hAnsi="Courier New" w:cs="Courier New"/>
                      <w:b/>
                    </w:rPr>
                    <w:t>Code</w:t>
                  </w:r>
                </w:p>
              </w:tc>
              <w:tc>
                <w:tcPr>
                  <w:tcW w:w="4197" w:type="dxa"/>
                </w:tcPr>
                <w:p w14:paraId="2ECB0693"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3423" w:type="dxa"/>
                </w:tcPr>
                <w:p w14:paraId="3DC8044D" w14:textId="77777777" w:rsidR="00C26C45" w:rsidRPr="008A6E46" w:rsidRDefault="00C26C45" w:rsidP="00C26C45">
                  <w:pPr>
                    <w:rPr>
                      <w:rFonts w:ascii="Courier New" w:hAnsi="Courier New" w:cs="Courier New"/>
                      <w:b/>
                    </w:rPr>
                  </w:pPr>
                  <w:r w:rsidRPr="008A6E46">
                    <w:rPr>
                      <w:rFonts w:ascii="Courier New" w:hAnsi="Courier New" w:cs="Courier New"/>
                      <w:b/>
                    </w:rPr>
                    <w:t>Schema</w:t>
                  </w:r>
                </w:p>
              </w:tc>
            </w:tr>
            <w:tr w:rsidR="00C26C45" w:rsidRPr="008A6E46" w14:paraId="4A957123" w14:textId="77777777" w:rsidTr="00C26C45">
              <w:trPr>
                <w:trHeight w:val="1147"/>
              </w:trPr>
              <w:tc>
                <w:tcPr>
                  <w:tcW w:w="2771" w:type="dxa"/>
                </w:tcPr>
                <w:p w14:paraId="3C42E684" w14:textId="77777777" w:rsidR="00C26C45" w:rsidRPr="003E745F" w:rsidRDefault="00C26C45" w:rsidP="00C26C45">
                  <w:pPr>
                    <w:rPr>
                      <w:rFonts w:ascii="Courier New" w:hAnsi="Courier New" w:cs="Courier New"/>
                    </w:rPr>
                  </w:pPr>
                  <w:r w:rsidRPr="003E745F">
                    <w:rPr>
                      <w:rFonts w:ascii="Courier New" w:hAnsi="Courier New" w:cs="Courier New"/>
                    </w:rPr>
                    <w:t>0</w:t>
                  </w:r>
                </w:p>
              </w:tc>
              <w:tc>
                <w:tcPr>
                  <w:tcW w:w="4197" w:type="dxa"/>
                </w:tcPr>
                <w:p w14:paraId="6D923A34" w14:textId="77777777" w:rsidR="00C26C45" w:rsidRPr="003E745F" w:rsidRDefault="00C26C45" w:rsidP="00C26C45">
                  <w:pPr>
                    <w:rPr>
                      <w:rFonts w:ascii="Courier New" w:hAnsi="Courier New" w:cs="Courier New"/>
                    </w:rPr>
                  </w:pPr>
                  <w:r w:rsidRPr="003E745F">
                    <w:rPr>
                      <w:rFonts w:ascii="Courier New" w:hAnsi="Courier New" w:cs="Courier New"/>
                    </w:rPr>
                    <w:t>SUCCESS</w:t>
                  </w:r>
                </w:p>
              </w:tc>
              <w:tc>
                <w:tcPr>
                  <w:tcW w:w="3423" w:type="dxa"/>
                </w:tcPr>
                <w:p w14:paraId="1DCFDE72" w14:textId="125FBFE4" w:rsidR="00C26C45" w:rsidRPr="003E745F" w:rsidRDefault="00ED0E13" w:rsidP="00C26C45">
                  <w:pPr>
                    <w:rPr>
                      <w:rFonts w:ascii="Courier New" w:hAnsi="Courier New" w:cs="Courier New"/>
                    </w:rPr>
                  </w:pPr>
                  <w:r>
                    <w:rPr>
                      <w:rFonts w:ascii="Courier New" w:hAnsi="Courier New" w:cs="Courier New"/>
                    </w:rPr>
                    <w:t>J2735Bsm</w:t>
                  </w:r>
                </w:p>
              </w:tc>
            </w:tr>
            <w:tr w:rsidR="00C26C45" w:rsidRPr="008A6E46" w14:paraId="194ACFE9" w14:textId="77777777" w:rsidTr="00C26C45">
              <w:trPr>
                <w:trHeight w:val="1147"/>
              </w:trPr>
              <w:tc>
                <w:tcPr>
                  <w:tcW w:w="2771" w:type="dxa"/>
                </w:tcPr>
                <w:p w14:paraId="62222E9E" w14:textId="77777777" w:rsidR="00C26C45" w:rsidRPr="003E745F" w:rsidRDefault="00C26C45" w:rsidP="00C26C45">
                  <w:pPr>
                    <w:rPr>
                      <w:rFonts w:ascii="Courier New" w:hAnsi="Courier New" w:cs="Courier New"/>
                    </w:rPr>
                  </w:pPr>
                  <w:r w:rsidRPr="003E745F">
                    <w:rPr>
                      <w:rFonts w:ascii="Courier New" w:hAnsi="Courier New" w:cs="Courier New"/>
                    </w:rPr>
                    <w:t>1</w:t>
                  </w:r>
                </w:p>
              </w:tc>
              <w:tc>
                <w:tcPr>
                  <w:tcW w:w="4197" w:type="dxa"/>
                </w:tcPr>
                <w:p w14:paraId="54635A9C" w14:textId="77777777" w:rsidR="00C26C45" w:rsidRPr="008A6E46" w:rsidRDefault="00C26C45" w:rsidP="00C26C45">
                  <w:pPr>
                    <w:rPr>
                      <w:rFonts w:ascii="Courier New" w:hAnsi="Courier New" w:cs="Courier New"/>
                    </w:rPr>
                  </w:pPr>
                  <w:r w:rsidRPr="003E745F">
                    <w:rPr>
                      <w:rFonts w:ascii="Courier New" w:hAnsi="Courier New" w:cs="Courier New"/>
                    </w:rPr>
                    <w:t>FAILURE</w:t>
                  </w:r>
                </w:p>
              </w:tc>
              <w:tc>
                <w:tcPr>
                  <w:tcW w:w="3423" w:type="dxa"/>
                </w:tcPr>
                <w:p w14:paraId="0297EC24"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2E2DCC2F" w14:textId="77777777" w:rsidTr="00C26C45">
              <w:trPr>
                <w:trHeight w:val="1147"/>
              </w:trPr>
              <w:tc>
                <w:tcPr>
                  <w:tcW w:w="2771" w:type="dxa"/>
                </w:tcPr>
                <w:p w14:paraId="6616E547" w14:textId="77777777" w:rsidR="00C26C45" w:rsidRPr="003E745F" w:rsidRDefault="00C26C45" w:rsidP="00C26C45">
                  <w:pPr>
                    <w:rPr>
                      <w:rFonts w:ascii="Courier New" w:hAnsi="Courier New" w:cs="Courier New"/>
                    </w:rPr>
                  </w:pPr>
                  <w:r w:rsidRPr="003E745F">
                    <w:rPr>
                      <w:rFonts w:ascii="Courier New" w:hAnsi="Courier New" w:cs="Courier New"/>
                    </w:rPr>
                    <w:t>2</w:t>
                  </w:r>
                </w:p>
              </w:tc>
              <w:tc>
                <w:tcPr>
                  <w:tcW w:w="4197" w:type="dxa"/>
                </w:tcPr>
                <w:p w14:paraId="1766B827" w14:textId="77777777" w:rsidR="00C26C45" w:rsidRPr="008A6E46" w:rsidRDefault="00C26C45" w:rsidP="00C26C45">
                  <w:pPr>
                    <w:rPr>
                      <w:rFonts w:ascii="Courier New" w:hAnsi="Courier New" w:cs="Courier New"/>
                    </w:rPr>
                  </w:pPr>
                  <w:r w:rsidRPr="003E745F">
                    <w:rPr>
                      <w:rFonts w:ascii="Courier New" w:hAnsi="Courier New" w:cs="Courier New"/>
                    </w:rPr>
                    <w:t>SOURCE_CONNECTION_ERROR</w:t>
                  </w:r>
                </w:p>
              </w:tc>
              <w:tc>
                <w:tcPr>
                  <w:tcW w:w="3423" w:type="dxa"/>
                </w:tcPr>
                <w:p w14:paraId="5AB35E19"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443309AF" w14:textId="77777777" w:rsidTr="00C26C45">
              <w:trPr>
                <w:trHeight w:val="1202"/>
              </w:trPr>
              <w:tc>
                <w:tcPr>
                  <w:tcW w:w="2771" w:type="dxa"/>
                </w:tcPr>
                <w:p w14:paraId="2DFEFE84" w14:textId="77777777" w:rsidR="00C26C45" w:rsidRPr="003E745F" w:rsidRDefault="00C26C45" w:rsidP="00C26C45">
                  <w:pPr>
                    <w:rPr>
                      <w:rFonts w:ascii="Courier New" w:hAnsi="Courier New" w:cs="Courier New"/>
                    </w:rPr>
                  </w:pPr>
                  <w:r w:rsidRPr="003E745F">
                    <w:rPr>
                      <w:rFonts w:ascii="Courier New" w:hAnsi="Courier New" w:cs="Courier New"/>
                    </w:rPr>
                    <w:t>3</w:t>
                  </w:r>
                </w:p>
              </w:tc>
              <w:tc>
                <w:tcPr>
                  <w:tcW w:w="4197" w:type="dxa"/>
                </w:tcPr>
                <w:p w14:paraId="2A76E6D2" w14:textId="77777777" w:rsidR="00C26C45" w:rsidRPr="008A6E46" w:rsidRDefault="00C26C45" w:rsidP="00C26C45">
                  <w:pPr>
                    <w:rPr>
                      <w:rFonts w:ascii="Courier New" w:hAnsi="Courier New" w:cs="Courier New"/>
                    </w:rPr>
                  </w:pPr>
                  <w:r w:rsidRPr="003E745F">
                    <w:rPr>
                      <w:rFonts w:ascii="Courier New" w:hAnsi="Courier New" w:cs="Courier New"/>
                    </w:rPr>
                    <w:t>INVALID_REQUEST_TYPE_ERROR</w:t>
                  </w:r>
                </w:p>
              </w:tc>
              <w:tc>
                <w:tcPr>
                  <w:tcW w:w="3423" w:type="dxa"/>
                </w:tcPr>
                <w:p w14:paraId="2E81CA1A"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5E3398CD" w14:textId="77777777" w:rsidTr="00C26C45">
              <w:trPr>
                <w:trHeight w:val="1089"/>
              </w:trPr>
              <w:tc>
                <w:tcPr>
                  <w:tcW w:w="2771" w:type="dxa"/>
                </w:tcPr>
                <w:p w14:paraId="750747ED" w14:textId="77777777" w:rsidR="00C26C45" w:rsidRPr="003E745F" w:rsidRDefault="00C26C45" w:rsidP="00C26C45">
                  <w:pPr>
                    <w:rPr>
                      <w:rFonts w:ascii="Courier New" w:hAnsi="Courier New" w:cs="Courier New"/>
                    </w:rPr>
                  </w:pPr>
                  <w:r>
                    <w:rPr>
                      <w:rFonts w:ascii="Courier New" w:hAnsi="Courier New" w:cs="Courier New"/>
                    </w:rPr>
                    <w:t>4</w:t>
                  </w:r>
                </w:p>
              </w:tc>
              <w:tc>
                <w:tcPr>
                  <w:tcW w:w="4197" w:type="dxa"/>
                </w:tcPr>
                <w:p w14:paraId="335F48A2" w14:textId="77777777" w:rsidR="00C26C45" w:rsidRPr="008A6E46" w:rsidRDefault="00C26C45" w:rsidP="00C26C45">
                  <w:pPr>
                    <w:rPr>
                      <w:rFonts w:ascii="Courier New" w:hAnsi="Courier New" w:cs="Courier New"/>
                    </w:rPr>
                  </w:pPr>
                  <w:r w:rsidRPr="003E745F">
                    <w:rPr>
                      <w:rFonts w:ascii="Courier New" w:hAnsi="Courier New" w:cs="Courier New"/>
                    </w:rPr>
                    <w:t>INVALID_DATA_TYPE_ERROR</w:t>
                  </w:r>
                </w:p>
              </w:tc>
              <w:tc>
                <w:tcPr>
                  <w:tcW w:w="3423" w:type="dxa"/>
                </w:tcPr>
                <w:p w14:paraId="69723A4D"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bl>
          <w:p w14:paraId="7C79E1D6" w14:textId="77777777" w:rsidR="00C26C45" w:rsidRPr="008A6E46" w:rsidRDefault="00C26C45" w:rsidP="00C26C45">
            <w:pPr>
              <w:keepNext/>
              <w:rPr>
                <w:rFonts w:ascii="Courier New" w:hAnsi="Courier New" w:cs="Courier New"/>
                <w:b/>
              </w:rPr>
            </w:pPr>
          </w:p>
        </w:tc>
      </w:tr>
    </w:tbl>
    <w:p w14:paraId="3FDF575B" w14:textId="77777777" w:rsidR="00C26C45" w:rsidRDefault="00C26C45" w:rsidP="00C26C45"/>
    <w:p w14:paraId="041EAB5B" w14:textId="64CA934D" w:rsidR="00C26C45" w:rsidRDefault="00C26C45" w:rsidP="00874976">
      <w:pPr>
        <w:pStyle w:val="Heading2"/>
      </w:pPr>
      <w:bookmarkStart w:id="224" w:name="_Toc462052298"/>
      <w:bookmarkStart w:id="225" w:name="_Ref471728137"/>
      <w:bookmarkStart w:id="226" w:name="_Toc483908185"/>
      <w:r w:rsidRPr="00145701">
        <w:t>ODE Request Schemas</w:t>
      </w:r>
      <w:bookmarkEnd w:id="224"/>
      <w:bookmarkEnd w:id="225"/>
      <w:bookmarkEnd w:id="226"/>
    </w:p>
    <w:p w14:paraId="2E825466" w14:textId="5F1E6866" w:rsidR="00ED0E13" w:rsidRPr="00ED0E13" w:rsidRDefault="005676A9" w:rsidP="00ED0E13">
      <w:r>
        <w:t>The following sub-sections describe the structure and specification of ODE request messages.</w:t>
      </w:r>
    </w:p>
    <w:p w14:paraId="27A07B61" w14:textId="690F0A2D" w:rsidR="00C26C45" w:rsidRDefault="00184A66" w:rsidP="00874976">
      <w:pPr>
        <w:pStyle w:val="Heading3"/>
      </w:pPr>
      <w:bookmarkStart w:id="227" w:name="_Toc462052299"/>
      <w:bookmarkStart w:id="228" w:name="_Ref471813112"/>
      <w:bookmarkStart w:id="229" w:name="_Toc483908186"/>
      <w:r>
        <w:t>ODE</w:t>
      </w:r>
      <w:r w:rsidR="00C26C45" w:rsidRPr="00145701">
        <w:t xml:space="preserve"> Request</w:t>
      </w:r>
      <w:bookmarkEnd w:id="227"/>
      <w:bookmarkEnd w:id="228"/>
      <w:r w:rsidR="000D126A">
        <w:t xml:space="preserve"> Message Metadata</w:t>
      </w:r>
      <w:bookmarkEnd w:id="229"/>
    </w:p>
    <w:p w14:paraId="11B8772E" w14:textId="215CC35A" w:rsidR="00ED0E13" w:rsidRPr="00ED0E13" w:rsidRDefault="00184A66" w:rsidP="00184A66">
      <w:r>
        <w:t>Every ODE Request message component will contain the following data element.</w:t>
      </w:r>
    </w:p>
    <w:p w14:paraId="61423DE9" w14:textId="77777777" w:rsidR="00C26C45" w:rsidRPr="00E10C4D" w:rsidRDefault="00C26C45" w:rsidP="00C26C45"/>
    <w:tbl>
      <w:tblPr>
        <w:tblStyle w:val="TableGrid"/>
        <w:tblW w:w="0" w:type="auto"/>
        <w:tblInd w:w="-5" w:type="dxa"/>
        <w:tblLook w:val="04A0" w:firstRow="1" w:lastRow="0" w:firstColumn="1" w:lastColumn="0" w:noHBand="0" w:noVBand="1"/>
      </w:tblPr>
      <w:tblGrid>
        <w:gridCol w:w="1340"/>
        <w:gridCol w:w="2123"/>
        <w:gridCol w:w="1141"/>
        <w:gridCol w:w="1628"/>
        <w:gridCol w:w="1184"/>
        <w:gridCol w:w="1200"/>
        <w:gridCol w:w="1306"/>
        <w:gridCol w:w="962"/>
      </w:tblGrid>
      <w:tr w:rsidR="00C26C45" w:rsidRPr="006E5FF6" w14:paraId="35D0B1F9" w14:textId="77777777" w:rsidTr="00722B15">
        <w:trPr>
          <w:trHeight w:val="751"/>
        </w:trPr>
        <w:tc>
          <w:tcPr>
            <w:tcW w:w="1340" w:type="dxa"/>
          </w:tcPr>
          <w:p w14:paraId="454DFF17" w14:textId="77777777" w:rsidR="00C26C45" w:rsidRPr="006E5FF6" w:rsidRDefault="00C26C45" w:rsidP="00C26C45">
            <w:pPr>
              <w:rPr>
                <w:b/>
              </w:rPr>
            </w:pPr>
            <w:r w:rsidRPr="006E5FF6">
              <w:rPr>
                <w:b/>
              </w:rPr>
              <w:t>Name</w:t>
            </w:r>
          </w:p>
        </w:tc>
        <w:tc>
          <w:tcPr>
            <w:tcW w:w="2123" w:type="dxa"/>
          </w:tcPr>
          <w:p w14:paraId="5C400153" w14:textId="574B5F4E" w:rsidR="00C26C45" w:rsidRPr="006E5FF6" w:rsidRDefault="00C26C45" w:rsidP="00874976">
            <w:pPr>
              <w:rPr>
                <w:b/>
              </w:rPr>
            </w:pPr>
            <w:r>
              <w:rPr>
                <w:b/>
              </w:rPr>
              <w:t>Required</w:t>
            </w:r>
            <w:r w:rsidR="00722B15">
              <w:rPr>
                <w:b/>
              </w:rPr>
              <w:t xml:space="preserve"> </w:t>
            </w:r>
            <w:r>
              <w:rPr>
                <w:b/>
              </w:rPr>
              <w:t>/</w:t>
            </w:r>
            <w:r w:rsidR="00722B15">
              <w:rPr>
                <w:b/>
              </w:rPr>
              <w:t xml:space="preserve"> </w:t>
            </w:r>
            <w:r>
              <w:rPr>
                <w:b/>
              </w:rPr>
              <w:t>Optional (R</w:t>
            </w:r>
            <w:r w:rsidR="00874976">
              <w:rPr>
                <w:b/>
              </w:rPr>
              <w:t xml:space="preserve"> | </w:t>
            </w:r>
            <w:r>
              <w:rPr>
                <w:b/>
              </w:rPr>
              <w:t>O)</w:t>
            </w:r>
          </w:p>
        </w:tc>
        <w:tc>
          <w:tcPr>
            <w:tcW w:w="1141" w:type="dxa"/>
          </w:tcPr>
          <w:p w14:paraId="1E7FC38B" w14:textId="77777777" w:rsidR="00C26C45" w:rsidRPr="006E5FF6" w:rsidRDefault="00C26C45" w:rsidP="00C26C45">
            <w:pPr>
              <w:rPr>
                <w:b/>
              </w:rPr>
            </w:pPr>
            <w:r w:rsidRPr="006E5FF6">
              <w:rPr>
                <w:b/>
              </w:rPr>
              <w:t>Type</w:t>
            </w:r>
          </w:p>
        </w:tc>
        <w:tc>
          <w:tcPr>
            <w:tcW w:w="1628" w:type="dxa"/>
          </w:tcPr>
          <w:p w14:paraId="267D5EAD" w14:textId="77777777" w:rsidR="00C26C45" w:rsidRPr="006E5FF6" w:rsidRDefault="00C26C45" w:rsidP="00C26C45">
            <w:pPr>
              <w:rPr>
                <w:b/>
              </w:rPr>
            </w:pPr>
            <w:r w:rsidRPr="006E5FF6">
              <w:rPr>
                <w:b/>
              </w:rPr>
              <w:t>Description</w:t>
            </w:r>
          </w:p>
        </w:tc>
        <w:tc>
          <w:tcPr>
            <w:tcW w:w="1184" w:type="dxa"/>
          </w:tcPr>
          <w:p w14:paraId="32A5C8A6" w14:textId="77777777" w:rsidR="00C26C45" w:rsidRPr="006E5FF6" w:rsidRDefault="00C26C45" w:rsidP="00C26C45">
            <w:pPr>
              <w:rPr>
                <w:b/>
              </w:rPr>
            </w:pPr>
            <w:r w:rsidRPr="006E5FF6">
              <w:rPr>
                <w:b/>
              </w:rPr>
              <w:t>Units</w:t>
            </w:r>
          </w:p>
        </w:tc>
        <w:tc>
          <w:tcPr>
            <w:tcW w:w="1200" w:type="dxa"/>
          </w:tcPr>
          <w:p w14:paraId="1D0F4BD1" w14:textId="77777777" w:rsidR="00C26C45" w:rsidRPr="006E5FF6" w:rsidRDefault="00C26C45" w:rsidP="00C26C45">
            <w:pPr>
              <w:rPr>
                <w:b/>
              </w:rPr>
            </w:pPr>
            <w:r w:rsidRPr="006E5FF6">
              <w:rPr>
                <w:b/>
              </w:rPr>
              <w:t>Valid Min</w:t>
            </w:r>
          </w:p>
        </w:tc>
        <w:tc>
          <w:tcPr>
            <w:tcW w:w="1306" w:type="dxa"/>
          </w:tcPr>
          <w:p w14:paraId="6EDC5DA6" w14:textId="77777777" w:rsidR="00C26C45" w:rsidRPr="006E5FF6" w:rsidRDefault="00C26C45" w:rsidP="00C26C45">
            <w:pPr>
              <w:rPr>
                <w:b/>
              </w:rPr>
            </w:pPr>
            <w:r w:rsidRPr="006E5FF6">
              <w:rPr>
                <w:b/>
              </w:rPr>
              <w:t>Valid Max</w:t>
            </w:r>
          </w:p>
        </w:tc>
        <w:tc>
          <w:tcPr>
            <w:tcW w:w="962" w:type="dxa"/>
          </w:tcPr>
          <w:p w14:paraId="1701A983" w14:textId="77777777" w:rsidR="00C26C45" w:rsidRPr="006E5FF6" w:rsidRDefault="00C26C45" w:rsidP="00C26C45">
            <w:pPr>
              <w:rPr>
                <w:b/>
              </w:rPr>
            </w:pPr>
            <w:r>
              <w:rPr>
                <w:b/>
              </w:rPr>
              <w:t>Default</w:t>
            </w:r>
          </w:p>
        </w:tc>
      </w:tr>
      <w:tr w:rsidR="00410F95" w:rsidRPr="00C377BD" w14:paraId="126BB08F" w14:textId="77777777" w:rsidTr="00722B15">
        <w:trPr>
          <w:trHeight w:val="774"/>
        </w:trPr>
        <w:tc>
          <w:tcPr>
            <w:tcW w:w="1340" w:type="dxa"/>
          </w:tcPr>
          <w:p w14:paraId="39BB8DA9" w14:textId="48C6F9B6" w:rsidR="00410F95" w:rsidRPr="00F26C31" w:rsidRDefault="00410F95" w:rsidP="00410F95">
            <w:pPr>
              <w:rPr>
                <w:rFonts w:ascii="Courier New" w:hAnsi="Courier New" w:cs="Courier New"/>
              </w:rPr>
            </w:pPr>
            <w:r>
              <w:rPr>
                <w:rFonts w:ascii="Courier New" w:hAnsi="Courier New" w:cs="Courier New"/>
              </w:rPr>
              <w:t>version</w:t>
            </w:r>
          </w:p>
        </w:tc>
        <w:tc>
          <w:tcPr>
            <w:tcW w:w="2123" w:type="dxa"/>
          </w:tcPr>
          <w:p w14:paraId="6B367178" w14:textId="742A8DF8" w:rsidR="00410F95" w:rsidRPr="00F26C31" w:rsidRDefault="00410F95" w:rsidP="00410F95">
            <w:pPr>
              <w:rPr>
                <w:rFonts w:ascii="Courier New" w:hAnsi="Courier New" w:cs="Courier New"/>
              </w:rPr>
            </w:pPr>
            <w:r>
              <w:rPr>
                <w:rFonts w:ascii="Courier New" w:hAnsi="Courier New" w:cs="Courier New"/>
              </w:rPr>
              <w:t>O</w:t>
            </w:r>
          </w:p>
        </w:tc>
        <w:tc>
          <w:tcPr>
            <w:tcW w:w="1141" w:type="dxa"/>
          </w:tcPr>
          <w:p w14:paraId="22AC0A12" w14:textId="1F956732" w:rsidR="00410F95" w:rsidRPr="00F26C31" w:rsidRDefault="00410F95" w:rsidP="00410F95">
            <w:pPr>
              <w:rPr>
                <w:rFonts w:ascii="Courier New" w:hAnsi="Courier New" w:cs="Courier New"/>
              </w:rPr>
            </w:pPr>
            <w:r>
              <w:rPr>
                <w:rFonts w:ascii="Courier New" w:hAnsi="Courier New" w:cs="Courier New"/>
              </w:rPr>
              <w:t>Integer</w:t>
            </w:r>
          </w:p>
        </w:tc>
        <w:tc>
          <w:tcPr>
            <w:tcW w:w="1628" w:type="dxa"/>
          </w:tcPr>
          <w:p w14:paraId="3D0B2995" w14:textId="0A3B9DA4" w:rsidR="00410F95" w:rsidRPr="00C377BD" w:rsidRDefault="00410F95" w:rsidP="005676A9">
            <w:r>
              <w:t xml:space="preserve">The version number for this schema. </w:t>
            </w:r>
            <w:r w:rsidR="005676A9">
              <w:t xml:space="preserve">See section </w:t>
            </w:r>
            <w:r w:rsidR="005676A9">
              <w:fldChar w:fldCharType="begin"/>
            </w:r>
            <w:r w:rsidR="005676A9">
              <w:instrText xml:space="preserve"> REF _Ref471813967 \r \h </w:instrText>
            </w:r>
            <w:r w:rsidR="005676A9">
              <w:fldChar w:fldCharType="separate"/>
            </w:r>
            <w:r w:rsidR="00244E15">
              <w:t>8</w:t>
            </w:r>
            <w:r w:rsidR="005676A9">
              <w:fldChar w:fldCharType="end"/>
            </w:r>
            <w:r w:rsidR="005676A9">
              <w:t xml:space="preserve"> for details.</w:t>
            </w:r>
          </w:p>
        </w:tc>
        <w:tc>
          <w:tcPr>
            <w:tcW w:w="1184" w:type="dxa"/>
          </w:tcPr>
          <w:p w14:paraId="7047192F" w14:textId="0FB60323" w:rsidR="00410F95" w:rsidRPr="00C377BD" w:rsidRDefault="00410F95" w:rsidP="00410F95">
            <w:r>
              <w:t>N/A</w:t>
            </w:r>
          </w:p>
        </w:tc>
        <w:tc>
          <w:tcPr>
            <w:tcW w:w="1200" w:type="dxa"/>
          </w:tcPr>
          <w:p w14:paraId="729E1B07" w14:textId="33FF8121" w:rsidR="00410F95" w:rsidRPr="009C1A82" w:rsidRDefault="00410F95" w:rsidP="00410F95">
            <w:r>
              <w:t>0 (latest)</w:t>
            </w:r>
          </w:p>
        </w:tc>
        <w:tc>
          <w:tcPr>
            <w:tcW w:w="1306" w:type="dxa"/>
          </w:tcPr>
          <w:p w14:paraId="367FDE98" w14:textId="1130C59C" w:rsidR="00410F95" w:rsidRPr="009C1A82" w:rsidRDefault="00410F95" w:rsidP="00410F95">
            <w:r>
              <w:t>MAX INT</w:t>
            </w:r>
          </w:p>
        </w:tc>
        <w:tc>
          <w:tcPr>
            <w:tcW w:w="962" w:type="dxa"/>
          </w:tcPr>
          <w:p w14:paraId="628B3B38" w14:textId="2748EED7" w:rsidR="00410F95" w:rsidRPr="0026390E" w:rsidRDefault="00410F95" w:rsidP="00410F95">
            <w:r>
              <w:t>0</w:t>
            </w:r>
          </w:p>
        </w:tc>
      </w:tr>
    </w:tbl>
    <w:p w14:paraId="4E537309" w14:textId="40785D36" w:rsidR="00C26C45" w:rsidRDefault="00C26C45" w:rsidP="00C26C45">
      <w:pPr>
        <w:pStyle w:val="Caption"/>
      </w:pPr>
      <w:bookmarkStart w:id="230" w:name="_Toc441572976"/>
      <w:bookmarkStart w:id="231" w:name="_Toc456253304"/>
      <w:r>
        <w:t xml:space="preserve">Table </w:t>
      </w:r>
      <w:r w:rsidR="005735E7">
        <w:fldChar w:fldCharType="begin"/>
      </w:r>
      <w:r w:rsidR="005735E7">
        <w:instrText xml:space="preserve"> SEQ Table \* ARABIC </w:instrText>
      </w:r>
      <w:r w:rsidR="005735E7">
        <w:fldChar w:fldCharType="separate"/>
      </w:r>
      <w:r w:rsidR="00C910EC">
        <w:rPr>
          <w:noProof/>
        </w:rPr>
        <w:t>7</w:t>
      </w:r>
      <w:r w:rsidR="005735E7">
        <w:rPr>
          <w:noProof/>
        </w:rPr>
        <w:fldChar w:fldCharType="end"/>
      </w:r>
      <w:r>
        <w:t xml:space="preserve"> </w:t>
      </w:r>
      <w:r w:rsidR="00874976">
        <w:t>–</w:t>
      </w:r>
      <w:r w:rsidR="00ED0E13">
        <w:t xml:space="preserve"> ODE </w:t>
      </w:r>
      <w:r>
        <w:t>Request</w:t>
      </w:r>
      <w:bookmarkEnd w:id="230"/>
      <w:bookmarkEnd w:id="231"/>
      <w:r w:rsidR="00184A66">
        <w:t xml:space="preserve"> Message</w:t>
      </w:r>
      <w:r w:rsidR="000D126A">
        <w:t xml:space="preserve"> Metadata</w:t>
      </w:r>
    </w:p>
    <w:p w14:paraId="2D1696A5" w14:textId="77777777" w:rsidR="00571EF4" w:rsidRPr="00571EF4" w:rsidRDefault="00571EF4" w:rsidP="00571EF4"/>
    <w:p w14:paraId="2169614B" w14:textId="1F871CFD" w:rsidR="00C26C45" w:rsidRDefault="00C26C45" w:rsidP="00874976">
      <w:pPr>
        <w:pStyle w:val="Heading2"/>
      </w:pPr>
      <w:bookmarkStart w:id="232" w:name="_Toc462052303"/>
      <w:bookmarkStart w:id="233" w:name="_Ref471728323"/>
      <w:bookmarkStart w:id="234" w:name="_Toc483908187"/>
      <w:r w:rsidRPr="00145701">
        <w:t xml:space="preserve">ODE </w:t>
      </w:r>
      <w:r w:rsidR="0016253B">
        <w:t>Response</w:t>
      </w:r>
      <w:r w:rsidRPr="00145701">
        <w:t xml:space="preserve"> Schemas</w:t>
      </w:r>
      <w:bookmarkEnd w:id="232"/>
      <w:bookmarkEnd w:id="233"/>
      <w:bookmarkEnd w:id="234"/>
    </w:p>
    <w:p w14:paraId="5E73BE53" w14:textId="16AF8EA0" w:rsidR="005676A9" w:rsidRDefault="005676A9" w:rsidP="005676A9">
      <w:r>
        <w:t>The following sub-sections describe the structure and specification of ODE messages returned as response to data requests.</w:t>
      </w:r>
      <w:r w:rsidR="00771AF3">
        <w:t xml:space="preserve"> </w:t>
      </w:r>
      <w:r w:rsidR="00771AF3">
        <w:fldChar w:fldCharType="begin"/>
      </w:r>
      <w:r w:rsidR="00771AF3">
        <w:instrText xml:space="preserve"> REF _Ref489004424 \h </w:instrText>
      </w:r>
      <w:r w:rsidR="00771AF3">
        <w:fldChar w:fldCharType="separate"/>
      </w:r>
      <w:r w:rsidR="00771AF3">
        <w:t xml:space="preserve">Figure </w:t>
      </w:r>
      <w:r w:rsidR="00771AF3">
        <w:rPr>
          <w:noProof/>
        </w:rPr>
        <w:t>4</w:t>
      </w:r>
      <w:r w:rsidR="00771AF3">
        <w:fldChar w:fldCharType="end"/>
      </w:r>
      <w:r w:rsidR="00771AF3">
        <w:t xml:space="preserve"> illustrates the class hierarchy for ODE Data output schema.</w:t>
      </w:r>
    </w:p>
    <w:p w14:paraId="5F05AC3E" w14:textId="7F7FE543" w:rsidR="00771AF3" w:rsidRDefault="007A7E9D" w:rsidP="002F74C6">
      <w:pPr>
        <w:keepNext/>
      </w:pPr>
      <w:r>
        <w:rPr>
          <w:noProof/>
          <w:lang w:eastAsia="en-US"/>
        </w:rPr>
        <w:lastRenderedPageBreak/>
        <w:drawing>
          <wp:inline distT="0" distB="0" distL="0" distR="0" wp14:anchorId="688B44C2" wp14:editId="4F46DD07">
            <wp:extent cx="66675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deDataClassHierarchy.png"/>
                    <pic:cNvPicPr/>
                  </pic:nvPicPr>
                  <pic:blipFill>
                    <a:blip r:embed="rId48">
                      <a:extLst>
                        <a:ext uri="{28A0092B-C50C-407E-A947-70E740481C1C}">
                          <a14:useLocalDpi xmlns:a14="http://schemas.microsoft.com/office/drawing/2010/main" val="0"/>
                        </a:ext>
                      </a:extLst>
                    </a:blip>
                    <a:stretch>
                      <a:fillRect/>
                    </a:stretch>
                  </pic:blipFill>
                  <pic:spPr>
                    <a:xfrm>
                      <a:off x="0" y="0"/>
                      <a:ext cx="6667500" cy="5943600"/>
                    </a:xfrm>
                    <a:prstGeom prst="rect">
                      <a:avLst/>
                    </a:prstGeom>
                  </pic:spPr>
                </pic:pic>
              </a:graphicData>
            </a:graphic>
          </wp:inline>
        </w:drawing>
      </w:r>
    </w:p>
    <w:p w14:paraId="76A17697" w14:textId="0B9F9325" w:rsidR="00771AF3" w:rsidRDefault="00771AF3" w:rsidP="002F74C6">
      <w:pPr>
        <w:pStyle w:val="Caption"/>
      </w:pPr>
      <w:bookmarkStart w:id="235" w:name="_Ref489004424"/>
      <w:r>
        <w:lastRenderedPageBreak/>
        <w:t xml:space="preserve">Figure </w:t>
      </w:r>
      <w:r w:rsidR="005735E7">
        <w:fldChar w:fldCharType="begin"/>
      </w:r>
      <w:r w:rsidR="005735E7">
        <w:instrText xml:space="preserve"> SEQ Figure \* ARABIC </w:instrText>
      </w:r>
      <w:r w:rsidR="005735E7">
        <w:fldChar w:fldCharType="separate"/>
      </w:r>
      <w:r>
        <w:rPr>
          <w:noProof/>
        </w:rPr>
        <w:t>4</w:t>
      </w:r>
      <w:r w:rsidR="005735E7">
        <w:rPr>
          <w:noProof/>
        </w:rPr>
        <w:fldChar w:fldCharType="end"/>
      </w:r>
      <w:bookmarkEnd w:id="235"/>
      <w:r>
        <w:t xml:space="preserve"> - ODE Data Class Hierarchy</w:t>
      </w:r>
    </w:p>
    <w:p w14:paraId="03DC986F" w14:textId="59C9161F" w:rsidR="001F5CBE" w:rsidRDefault="001F5CBE"/>
    <w:p w14:paraId="12628BDD" w14:textId="341979DE" w:rsidR="001F5CBE" w:rsidRPr="002F74C6" w:rsidRDefault="001F5CBE">
      <w:pPr>
        <w:rPr>
          <w:b/>
        </w:rPr>
      </w:pPr>
      <w:r w:rsidRPr="002F74C6">
        <w:rPr>
          <w:b/>
          <w:highlight w:val="yellow"/>
        </w:rPr>
        <w:t>The following sections will need to be updated to reflect the details of the above hierarchy.</w:t>
      </w:r>
    </w:p>
    <w:p w14:paraId="62C64373" w14:textId="145B0B7D" w:rsidR="00C26C45" w:rsidRDefault="00C26C45" w:rsidP="00874976">
      <w:pPr>
        <w:pStyle w:val="Heading3"/>
      </w:pPr>
      <w:bookmarkStart w:id="236" w:name="_Toc462052304"/>
      <w:bookmarkStart w:id="237" w:name="_Toc483908188"/>
      <w:r w:rsidRPr="00145701">
        <w:t>ODE Data</w:t>
      </w:r>
      <w:bookmarkEnd w:id="236"/>
      <w:bookmarkEnd w:id="237"/>
    </w:p>
    <w:p w14:paraId="58FAFC6B" w14:textId="77777777" w:rsidR="00C26C45" w:rsidRPr="000702E5" w:rsidRDefault="00C26C45" w:rsidP="00C26C45">
      <w:r>
        <w:t>The top level structure of ODE Data Message is defined in the table below:</w:t>
      </w:r>
    </w:p>
    <w:tbl>
      <w:tblPr>
        <w:tblStyle w:val="TableGrid"/>
        <w:tblW w:w="0" w:type="auto"/>
        <w:tblInd w:w="-5" w:type="dxa"/>
        <w:tblLook w:val="04A0" w:firstRow="1" w:lastRow="0" w:firstColumn="1" w:lastColumn="0" w:noHBand="0" w:noVBand="1"/>
      </w:tblPr>
      <w:tblGrid>
        <w:gridCol w:w="2157"/>
        <w:gridCol w:w="2159"/>
        <w:gridCol w:w="2254"/>
        <w:gridCol w:w="2061"/>
        <w:gridCol w:w="2172"/>
        <w:gridCol w:w="2152"/>
      </w:tblGrid>
      <w:tr w:rsidR="00C26C45" w:rsidRPr="006E5FF6" w14:paraId="241A323C" w14:textId="77777777" w:rsidTr="00A524BA">
        <w:tc>
          <w:tcPr>
            <w:tcW w:w="2157" w:type="dxa"/>
          </w:tcPr>
          <w:p w14:paraId="2FB28318" w14:textId="77777777" w:rsidR="00C26C45" w:rsidRPr="006E5FF6" w:rsidRDefault="00C26C45" w:rsidP="00C26C45">
            <w:pPr>
              <w:rPr>
                <w:b/>
              </w:rPr>
            </w:pPr>
            <w:r w:rsidRPr="006E5FF6">
              <w:rPr>
                <w:b/>
              </w:rPr>
              <w:t>Name</w:t>
            </w:r>
          </w:p>
        </w:tc>
        <w:tc>
          <w:tcPr>
            <w:tcW w:w="2159" w:type="dxa"/>
          </w:tcPr>
          <w:p w14:paraId="6E5BEA9C" w14:textId="77777777" w:rsidR="00C26C45" w:rsidRPr="006E5FF6" w:rsidRDefault="00C26C45" w:rsidP="00C26C45">
            <w:pPr>
              <w:rPr>
                <w:b/>
              </w:rPr>
            </w:pPr>
            <w:r w:rsidRPr="006E5FF6">
              <w:rPr>
                <w:b/>
              </w:rPr>
              <w:t>Type</w:t>
            </w:r>
          </w:p>
        </w:tc>
        <w:tc>
          <w:tcPr>
            <w:tcW w:w="2254" w:type="dxa"/>
          </w:tcPr>
          <w:p w14:paraId="57445A08" w14:textId="77777777" w:rsidR="00C26C45" w:rsidRPr="006E5FF6" w:rsidRDefault="00C26C45" w:rsidP="00C26C45">
            <w:pPr>
              <w:rPr>
                <w:b/>
              </w:rPr>
            </w:pPr>
            <w:r w:rsidRPr="006E5FF6">
              <w:rPr>
                <w:b/>
              </w:rPr>
              <w:t>Description</w:t>
            </w:r>
          </w:p>
        </w:tc>
        <w:tc>
          <w:tcPr>
            <w:tcW w:w="2061" w:type="dxa"/>
          </w:tcPr>
          <w:p w14:paraId="743ECC61" w14:textId="77777777" w:rsidR="00C26C45" w:rsidRPr="006E5FF6" w:rsidRDefault="00C26C45" w:rsidP="00C26C45">
            <w:pPr>
              <w:rPr>
                <w:b/>
              </w:rPr>
            </w:pPr>
            <w:r w:rsidRPr="006E5FF6">
              <w:rPr>
                <w:b/>
              </w:rPr>
              <w:t>Units</w:t>
            </w:r>
          </w:p>
        </w:tc>
        <w:tc>
          <w:tcPr>
            <w:tcW w:w="2172" w:type="dxa"/>
          </w:tcPr>
          <w:p w14:paraId="28339F86" w14:textId="77777777" w:rsidR="00C26C45" w:rsidRPr="006E5FF6" w:rsidRDefault="00C26C45" w:rsidP="00C26C45">
            <w:pPr>
              <w:rPr>
                <w:b/>
              </w:rPr>
            </w:pPr>
            <w:r w:rsidRPr="006E5FF6">
              <w:rPr>
                <w:b/>
              </w:rPr>
              <w:t>Valid Min</w:t>
            </w:r>
          </w:p>
        </w:tc>
        <w:tc>
          <w:tcPr>
            <w:tcW w:w="2152" w:type="dxa"/>
          </w:tcPr>
          <w:p w14:paraId="5F7B9BF0" w14:textId="77777777" w:rsidR="00C26C45" w:rsidRPr="006E5FF6" w:rsidRDefault="00C26C45" w:rsidP="00C26C45">
            <w:pPr>
              <w:rPr>
                <w:b/>
              </w:rPr>
            </w:pPr>
            <w:r w:rsidRPr="006E5FF6">
              <w:rPr>
                <w:b/>
              </w:rPr>
              <w:t>Valid Max</w:t>
            </w:r>
          </w:p>
        </w:tc>
      </w:tr>
      <w:tr w:rsidR="00C26C45" w:rsidRPr="003E745F" w14:paraId="42581B4B" w14:textId="77777777" w:rsidTr="00A524BA">
        <w:tc>
          <w:tcPr>
            <w:tcW w:w="2157" w:type="dxa"/>
          </w:tcPr>
          <w:p w14:paraId="1C05FECB" w14:textId="77777777" w:rsidR="00C26C45" w:rsidRPr="003E745F" w:rsidRDefault="00C26C45" w:rsidP="00C26C45">
            <w:r>
              <w:rPr>
                <w:rFonts w:ascii="Courier New" w:hAnsi="Courier New" w:cs="Courier New"/>
              </w:rPr>
              <w:t>metadata</w:t>
            </w:r>
          </w:p>
        </w:tc>
        <w:tc>
          <w:tcPr>
            <w:tcW w:w="2159" w:type="dxa"/>
          </w:tcPr>
          <w:p w14:paraId="2D0C60CD" w14:textId="77777777" w:rsidR="00C26C45" w:rsidRPr="003E745F" w:rsidRDefault="00C26C45" w:rsidP="00C26C45">
            <w:proofErr w:type="spellStart"/>
            <w:r w:rsidRPr="000702E5">
              <w:t>OdeMsgMetadata</w:t>
            </w:r>
            <w:proofErr w:type="spellEnd"/>
          </w:p>
        </w:tc>
        <w:tc>
          <w:tcPr>
            <w:tcW w:w="2254" w:type="dxa"/>
          </w:tcPr>
          <w:p w14:paraId="4EEA7502" w14:textId="3BE0742D" w:rsidR="00C26C45" w:rsidRPr="003E745F" w:rsidRDefault="00C26C45" w:rsidP="00ED0E13">
            <w:r>
              <w:t>See</w:t>
            </w:r>
            <w:r w:rsidR="00ED0E13">
              <w:t xml:space="preserve"> section</w:t>
            </w:r>
            <w:r>
              <w:t xml:space="preserve"> </w:t>
            </w:r>
            <w:r w:rsidR="00ED0E13">
              <w:fldChar w:fldCharType="begin"/>
            </w:r>
            <w:r w:rsidR="00ED0E13">
              <w:instrText xml:space="preserve"> REF _Ref471813394 \r \h </w:instrText>
            </w:r>
            <w:r w:rsidR="00ED0E13">
              <w:fldChar w:fldCharType="separate"/>
            </w:r>
            <w:r w:rsidR="00244E15">
              <w:t>8.2.2</w:t>
            </w:r>
            <w:r w:rsidR="00ED0E13">
              <w:fldChar w:fldCharType="end"/>
            </w:r>
          </w:p>
        </w:tc>
        <w:tc>
          <w:tcPr>
            <w:tcW w:w="2061" w:type="dxa"/>
          </w:tcPr>
          <w:p w14:paraId="1397B415" w14:textId="77777777" w:rsidR="00C26C45" w:rsidRPr="003E745F" w:rsidRDefault="00C26C45" w:rsidP="00C26C45"/>
        </w:tc>
        <w:tc>
          <w:tcPr>
            <w:tcW w:w="2172" w:type="dxa"/>
          </w:tcPr>
          <w:p w14:paraId="3DE441C0" w14:textId="77777777" w:rsidR="00C26C45" w:rsidRPr="003E745F" w:rsidRDefault="00C26C45" w:rsidP="00C26C45"/>
        </w:tc>
        <w:tc>
          <w:tcPr>
            <w:tcW w:w="2152" w:type="dxa"/>
          </w:tcPr>
          <w:p w14:paraId="78BB3E76" w14:textId="77777777" w:rsidR="00C26C45" w:rsidRPr="003E745F" w:rsidRDefault="00C26C45" w:rsidP="00C26C45"/>
        </w:tc>
      </w:tr>
      <w:tr w:rsidR="00C26C45" w:rsidRPr="003E745F" w14:paraId="0C9178A5" w14:textId="77777777" w:rsidTr="00A524BA">
        <w:tc>
          <w:tcPr>
            <w:tcW w:w="2157" w:type="dxa"/>
          </w:tcPr>
          <w:p w14:paraId="491BF1C6" w14:textId="77777777" w:rsidR="00C26C45" w:rsidRPr="000D041D" w:rsidRDefault="00C26C45" w:rsidP="00C26C45">
            <w:pPr>
              <w:rPr>
                <w:rFonts w:ascii="Courier New" w:hAnsi="Courier New" w:cs="Courier New"/>
              </w:rPr>
            </w:pPr>
            <w:r>
              <w:rPr>
                <w:rFonts w:ascii="Courier New" w:hAnsi="Courier New" w:cs="Courier New"/>
              </w:rPr>
              <w:t>payload</w:t>
            </w:r>
          </w:p>
        </w:tc>
        <w:tc>
          <w:tcPr>
            <w:tcW w:w="2159" w:type="dxa"/>
          </w:tcPr>
          <w:p w14:paraId="5017177D" w14:textId="5B19DA05" w:rsidR="00C26C45" w:rsidRPr="000D041D" w:rsidRDefault="00C26C45" w:rsidP="00C26C45">
            <w:pPr>
              <w:rPr>
                <w:rFonts w:ascii="Courier New" w:hAnsi="Courier New" w:cs="Courier New"/>
              </w:rPr>
            </w:pPr>
            <w:r>
              <w:rPr>
                <w:rFonts w:ascii="Courier New" w:hAnsi="Courier New" w:cs="Courier New"/>
              </w:rPr>
              <w:t xml:space="preserve">One of </w:t>
            </w:r>
            <w:hyperlink w:anchor="_ODE_Data_Message" w:history="1">
              <w:proofErr w:type="spellStart"/>
              <w:r w:rsidRPr="00543224">
                <w:rPr>
                  <w:rStyle w:val="Hyperlink"/>
                  <w:rFonts w:ascii="Courier New" w:hAnsi="Courier New" w:cs="Courier New"/>
                </w:rPr>
                <w:t>OdeMsgPayload</w:t>
              </w:r>
              <w:proofErr w:type="spellEnd"/>
            </w:hyperlink>
            <w:r>
              <w:rPr>
                <w:rFonts w:ascii="Courier New" w:hAnsi="Courier New" w:cs="Courier New"/>
              </w:rPr>
              <w:t xml:space="preserve"> types. </w:t>
            </w:r>
          </w:p>
        </w:tc>
        <w:tc>
          <w:tcPr>
            <w:tcW w:w="2254" w:type="dxa"/>
          </w:tcPr>
          <w:p w14:paraId="20ECF918" w14:textId="676F3D41" w:rsidR="00C26C45" w:rsidRPr="003E745F" w:rsidRDefault="00ED0E13" w:rsidP="00ED0E13">
            <w:r>
              <w:rPr>
                <w:rFonts w:ascii="Courier New" w:hAnsi="Courier New" w:cs="Courier New"/>
              </w:rPr>
              <w:t xml:space="preserve">See </w:t>
            </w:r>
            <w:r w:rsidR="00C26C45">
              <w:rPr>
                <w:rFonts w:ascii="Courier New" w:hAnsi="Courier New" w:cs="Courier New"/>
              </w:rPr>
              <w:t>section</w:t>
            </w:r>
            <w:r>
              <w:rPr>
                <w:rFonts w:ascii="Courier New" w:hAnsi="Courier New" w:cs="Courier New"/>
              </w:rPr>
              <w:t xml:space="preserve"> </w:t>
            </w:r>
            <w:r>
              <w:rPr>
                <w:rFonts w:ascii="Courier New" w:hAnsi="Courier New" w:cs="Courier New"/>
              </w:rPr>
              <w:fldChar w:fldCharType="begin"/>
            </w:r>
            <w:r>
              <w:rPr>
                <w:rFonts w:ascii="Courier New" w:hAnsi="Courier New" w:cs="Courier New"/>
              </w:rPr>
              <w:instrText xml:space="preserve"> REF _Ref471813434 \r \h </w:instrText>
            </w:r>
            <w:r>
              <w:rPr>
                <w:rFonts w:ascii="Courier New" w:hAnsi="Courier New" w:cs="Courier New"/>
              </w:rPr>
            </w:r>
            <w:r>
              <w:rPr>
                <w:rFonts w:ascii="Courier New" w:hAnsi="Courier New" w:cs="Courier New"/>
              </w:rPr>
              <w:fldChar w:fldCharType="separate"/>
            </w:r>
            <w:r w:rsidR="00244E15">
              <w:rPr>
                <w:rFonts w:ascii="Courier New" w:hAnsi="Courier New" w:cs="Courier New"/>
              </w:rPr>
              <w:t>8.2.7</w:t>
            </w:r>
            <w:r>
              <w:rPr>
                <w:rFonts w:ascii="Courier New" w:hAnsi="Courier New" w:cs="Courier New"/>
              </w:rPr>
              <w:fldChar w:fldCharType="end"/>
            </w:r>
            <w:r w:rsidR="00C26C45">
              <w:rPr>
                <w:rFonts w:ascii="Courier New" w:hAnsi="Courier New" w:cs="Courier New"/>
              </w:rPr>
              <w:t xml:space="preserve"> and its subsections</w:t>
            </w:r>
          </w:p>
        </w:tc>
        <w:tc>
          <w:tcPr>
            <w:tcW w:w="2061" w:type="dxa"/>
          </w:tcPr>
          <w:p w14:paraId="3E1CC9A9" w14:textId="77777777" w:rsidR="00C26C45" w:rsidRPr="003E745F" w:rsidRDefault="00C26C45" w:rsidP="00C26C45"/>
        </w:tc>
        <w:tc>
          <w:tcPr>
            <w:tcW w:w="2172" w:type="dxa"/>
          </w:tcPr>
          <w:p w14:paraId="71713E38" w14:textId="77777777" w:rsidR="00C26C45" w:rsidRPr="003E745F" w:rsidRDefault="00C26C45" w:rsidP="00C26C45"/>
        </w:tc>
        <w:tc>
          <w:tcPr>
            <w:tcW w:w="2152" w:type="dxa"/>
          </w:tcPr>
          <w:p w14:paraId="206CE4C7" w14:textId="77777777" w:rsidR="00C26C45" w:rsidRPr="003E745F" w:rsidRDefault="00C26C45" w:rsidP="00C26C45"/>
        </w:tc>
      </w:tr>
      <w:tr w:rsidR="00666F71" w:rsidRPr="003E745F" w14:paraId="794AA1E2" w14:textId="77777777" w:rsidTr="00A524BA">
        <w:tc>
          <w:tcPr>
            <w:tcW w:w="2157" w:type="dxa"/>
          </w:tcPr>
          <w:p w14:paraId="43CDF6F5" w14:textId="2C350A5F"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4F87E481" w14:textId="77777777" w:rsidR="00666F71" w:rsidRDefault="00666F71" w:rsidP="00666F71">
            <w:pPr>
              <w:rPr>
                <w:rFonts w:ascii="Courier New" w:hAnsi="Courier New" w:cs="Courier New"/>
              </w:rPr>
            </w:pPr>
            <w:r>
              <w:rPr>
                <w:rFonts w:ascii="Courier New" w:hAnsi="Courier New" w:cs="Courier New"/>
              </w:rPr>
              <w:t>Integer</w:t>
            </w:r>
          </w:p>
        </w:tc>
        <w:tc>
          <w:tcPr>
            <w:tcW w:w="2254" w:type="dxa"/>
          </w:tcPr>
          <w:p w14:paraId="2B55F7FD" w14:textId="066F54F5"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061" w:type="dxa"/>
          </w:tcPr>
          <w:p w14:paraId="1C17778F" w14:textId="574A5C03" w:rsidR="00666F71" w:rsidRPr="003E745F" w:rsidRDefault="00666F71" w:rsidP="00666F71">
            <w:r>
              <w:t>N/A</w:t>
            </w:r>
          </w:p>
        </w:tc>
        <w:tc>
          <w:tcPr>
            <w:tcW w:w="2172" w:type="dxa"/>
          </w:tcPr>
          <w:p w14:paraId="4B5269D6" w14:textId="7B7BB58D" w:rsidR="00666F71" w:rsidRPr="003E745F" w:rsidRDefault="00666F71" w:rsidP="00666F71">
            <w:r>
              <w:t>1</w:t>
            </w:r>
          </w:p>
        </w:tc>
        <w:tc>
          <w:tcPr>
            <w:tcW w:w="2152" w:type="dxa"/>
          </w:tcPr>
          <w:p w14:paraId="33B31C1F" w14:textId="5C25562B" w:rsidR="00666F71" w:rsidRPr="003E745F" w:rsidRDefault="00666F71" w:rsidP="00666F71">
            <w:pPr>
              <w:keepNext/>
            </w:pPr>
            <w:r>
              <w:t>MAX INT</w:t>
            </w:r>
          </w:p>
        </w:tc>
      </w:tr>
    </w:tbl>
    <w:p w14:paraId="1A9B96F1" w14:textId="77777777" w:rsidR="00722B15" w:rsidRDefault="00722B15" w:rsidP="00C26C45">
      <w:pPr>
        <w:pStyle w:val="Caption"/>
      </w:pPr>
      <w:bookmarkStart w:id="238" w:name="_Toc441572980"/>
      <w:bookmarkStart w:id="239" w:name="_Toc456253308"/>
    </w:p>
    <w:p w14:paraId="3F314606" w14:textId="0368C575" w:rsidR="00C26C45" w:rsidRDefault="00C26C45" w:rsidP="00C26C45">
      <w:pPr>
        <w:pStyle w:val="Caption"/>
      </w:pPr>
      <w:r>
        <w:t xml:space="preserve">Table </w:t>
      </w:r>
      <w:r w:rsidR="005735E7">
        <w:fldChar w:fldCharType="begin"/>
      </w:r>
      <w:r w:rsidR="005735E7">
        <w:instrText xml:space="preserve"> SEQ Table \* ARABIC </w:instrText>
      </w:r>
      <w:r w:rsidR="005735E7">
        <w:fldChar w:fldCharType="separate"/>
      </w:r>
      <w:r w:rsidR="00C910EC">
        <w:rPr>
          <w:noProof/>
        </w:rPr>
        <w:t>8</w:t>
      </w:r>
      <w:r w:rsidR="005735E7">
        <w:rPr>
          <w:noProof/>
        </w:rPr>
        <w:fldChar w:fldCharType="end"/>
      </w:r>
      <w:r>
        <w:t xml:space="preserve"> - </w:t>
      </w:r>
      <w:proofErr w:type="spellStart"/>
      <w:r>
        <w:t>OdeDataMessage</w:t>
      </w:r>
      <w:bookmarkEnd w:id="238"/>
      <w:bookmarkEnd w:id="239"/>
      <w:proofErr w:type="spellEnd"/>
    </w:p>
    <w:p w14:paraId="605835CF" w14:textId="31425BC0" w:rsidR="00C26C45" w:rsidRDefault="00C26C45" w:rsidP="0016253B">
      <w:pPr>
        <w:pStyle w:val="Heading3"/>
      </w:pPr>
      <w:bookmarkStart w:id="240" w:name="_Toc462052305"/>
      <w:bookmarkStart w:id="241" w:name="_Ref471813394"/>
      <w:bookmarkStart w:id="242" w:name="_Toc483908189"/>
      <w:r w:rsidRPr="00284BEB">
        <w:t>ODE Message Metadata</w:t>
      </w:r>
      <w:bookmarkEnd w:id="240"/>
      <w:bookmarkEnd w:id="241"/>
      <w:bookmarkEnd w:id="242"/>
    </w:p>
    <w:p w14:paraId="302E0E3D" w14:textId="0B61F21F"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Message Metadata has not yet been implemented.</w:t>
      </w:r>
    </w:p>
    <w:p w14:paraId="33153A0A" w14:textId="77777777" w:rsidR="00C26C45" w:rsidRDefault="00C26C45" w:rsidP="00C26C45"/>
    <w:p w14:paraId="5060646E" w14:textId="77777777" w:rsidR="00C26C45" w:rsidRDefault="00C26C45" w:rsidP="00C26C45">
      <w:pPr>
        <w:pStyle w:val="Heading4"/>
        <w:numPr>
          <w:ilvl w:val="3"/>
          <w:numId w:val="0"/>
        </w:numPr>
        <w:spacing w:line="276" w:lineRule="auto"/>
        <w:ind w:left="864" w:hanging="864"/>
      </w:pPr>
    </w:p>
    <w:tbl>
      <w:tblPr>
        <w:tblStyle w:val="TableGrid"/>
        <w:tblW w:w="0" w:type="auto"/>
        <w:tblLook w:val="04A0" w:firstRow="1" w:lastRow="0" w:firstColumn="1" w:lastColumn="0" w:noHBand="0" w:noVBand="1"/>
      </w:tblPr>
      <w:tblGrid>
        <w:gridCol w:w="2053"/>
        <w:gridCol w:w="1997"/>
        <w:gridCol w:w="2271"/>
        <w:gridCol w:w="2233"/>
        <w:gridCol w:w="1855"/>
        <w:gridCol w:w="2541"/>
      </w:tblGrid>
      <w:tr w:rsidR="00C26C45" w:rsidRPr="006E5FF6" w14:paraId="40C1D68F" w14:textId="77777777" w:rsidTr="00A524BA">
        <w:tc>
          <w:tcPr>
            <w:tcW w:w="2053" w:type="dxa"/>
          </w:tcPr>
          <w:p w14:paraId="1CF99ECA" w14:textId="77777777" w:rsidR="00C26C45" w:rsidRPr="006E5FF6" w:rsidRDefault="00C26C45" w:rsidP="00C26C45">
            <w:pPr>
              <w:rPr>
                <w:b/>
              </w:rPr>
            </w:pPr>
            <w:r w:rsidRPr="006E5FF6">
              <w:rPr>
                <w:b/>
              </w:rPr>
              <w:t>Name</w:t>
            </w:r>
          </w:p>
        </w:tc>
        <w:tc>
          <w:tcPr>
            <w:tcW w:w="1997" w:type="dxa"/>
          </w:tcPr>
          <w:p w14:paraId="2F4D6228" w14:textId="77777777" w:rsidR="00C26C45" w:rsidRPr="006E5FF6" w:rsidRDefault="00C26C45" w:rsidP="00C26C45">
            <w:pPr>
              <w:rPr>
                <w:b/>
              </w:rPr>
            </w:pPr>
            <w:r w:rsidRPr="006E5FF6">
              <w:rPr>
                <w:b/>
              </w:rPr>
              <w:t>Type</w:t>
            </w:r>
          </w:p>
        </w:tc>
        <w:tc>
          <w:tcPr>
            <w:tcW w:w="2271" w:type="dxa"/>
          </w:tcPr>
          <w:p w14:paraId="46BB69E7" w14:textId="77777777" w:rsidR="00C26C45" w:rsidRPr="006E5FF6" w:rsidRDefault="00C26C45" w:rsidP="00C26C45">
            <w:pPr>
              <w:rPr>
                <w:b/>
              </w:rPr>
            </w:pPr>
            <w:r w:rsidRPr="006E5FF6">
              <w:rPr>
                <w:b/>
              </w:rPr>
              <w:t>Description</w:t>
            </w:r>
          </w:p>
        </w:tc>
        <w:tc>
          <w:tcPr>
            <w:tcW w:w="2233" w:type="dxa"/>
          </w:tcPr>
          <w:p w14:paraId="1EDAA6CD" w14:textId="77777777" w:rsidR="00C26C45" w:rsidRPr="006E5FF6" w:rsidRDefault="00C26C45" w:rsidP="00C26C45">
            <w:pPr>
              <w:rPr>
                <w:b/>
              </w:rPr>
            </w:pPr>
            <w:r w:rsidRPr="006E5FF6">
              <w:rPr>
                <w:b/>
              </w:rPr>
              <w:t>Units</w:t>
            </w:r>
          </w:p>
        </w:tc>
        <w:tc>
          <w:tcPr>
            <w:tcW w:w="1855" w:type="dxa"/>
          </w:tcPr>
          <w:p w14:paraId="453DBED2" w14:textId="77777777" w:rsidR="00C26C45" w:rsidRPr="006E5FF6" w:rsidRDefault="00C26C45" w:rsidP="00C26C45">
            <w:pPr>
              <w:rPr>
                <w:b/>
              </w:rPr>
            </w:pPr>
            <w:r w:rsidRPr="006E5FF6">
              <w:rPr>
                <w:b/>
              </w:rPr>
              <w:t>Valid Min</w:t>
            </w:r>
          </w:p>
        </w:tc>
        <w:tc>
          <w:tcPr>
            <w:tcW w:w="2541" w:type="dxa"/>
          </w:tcPr>
          <w:p w14:paraId="6CCE488A" w14:textId="77777777" w:rsidR="00C26C45" w:rsidRPr="006E5FF6" w:rsidRDefault="00C26C45" w:rsidP="00C26C45">
            <w:pPr>
              <w:rPr>
                <w:b/>
              </w:rPr>
            </w:pPr>
            <w:r w:rsidRPr="006E5FF6">
              <w:rPr>
                <w:b/>
              </w:rPr>
              <w:t>Valid Max</w:t>
            </w:r>
          </w:p>
        </w:tc>
      </w:tr>
      <w:tr w:rsidR="00C26C45" w:rsidRPr="003E745F" w14:paraId="4353D38A" w14:textId="77777777" w:rsidTr="00A524BA">
        <w:tc>
          <w:tcPr>
            <w:tcW w:w="2053" w:type="dxa"/>
          </w:tcPr>
          <w:p w14:paraId="675112AD" w14:textId="77777777" w:rsidR="00C26C45" w:rsidRPr="003E745F" w:rsidRDefault="00C26C45" w:rsidP="00C26C45">
            <w:proofErr w:type="spellStart"/>
            <w:r w:rsidRPr="005A611E">
              <w:rPr>
                <w:rFonts w:ascii="Courier New" w:hAnsi="Courier New" w:cs="Courier New"/>
              </w:rPr>
              <w:t>payloadType</w:t>
            </w:r>
            <w:proofErr w:type="spellEnd"/>
          </w:p>
        </w:tc>
        <w:tc>
          <w:tcPr>
            <w:tcW w:w="1997" w:type="dxa"/>
          </w:tcPr>
          <w:p w14:paraId="2C4651D0" w14:textId="77777777" w:rsidR="00C26C45" w:rsidRPr="003E745F" w:rsidRDefault="00C26C45" w:rsidP="00C26C45">
            <w:r>
              <w:t>string</w:t>
            </w:r>
          </w:p>
        </w:tc>
        <w:tc>
          <w:tcPr>
            <w:tcW w:w="2271" w:type="dxa"/>
          </w:tcPr>
          <w:p w14:paraId="20BD5FAC" w14:textId="5B2B8EEB" w:rsidR="00C26C45" w:rsidRPr="003E745F" w:rsidRDefault="00C26C45" w:rsidP="00722B15">
            <w:r>
              <w:t>One of: "status", "control", "</w:t>
            </w:r>
            <w:r w:rsidR="00722B15">
              <w:t>security</w:t>
            </w:r>
            <w:r>
              <w:t xml:space="preserve">", </w:t>
            </w:r>
            <w:r>
              <w:lastRenderedPageBreak/>
              <w:t>"</w:t>
            </w:r>
            <w:proofErr w:type="spellStart"/>
            <w:r w:rsidR="00722B15">
              <w:t>bsm</w:t>
            </w:r>
            <w:proofErr w:type="spellEnd"/>
            <w:r>
              <w:t>", "</w:t>
            </w:r>
            <w:proofErr w:type="spellStart"/>
            <w:r w:rsidR="00722B15">
              <w:t>tim</w:t>
            </w:r>
            <w:proofErr w:type="spellEnd"/>
            <w:r>
              <w:t>", "map", "spat", "other"</w:t>
            </w:r>
          </w:p>
        </w:tc>
        <w:tc>
          <w:tcPr>
            <w:tcW w:w="2233" w:type="dxa"/>
          </w:tcPr>
          <w:p w14:paraId="1C0C0B6C" w14:textId="77777777" w:rsidR="00C26C45" w:rsidRPr="003E745F" w:rsidRDefault="00C26C45" w:rsidP="00C26C45">
            <w:proofErr w:type="spellStart"/>
            <w:r>
              <w:lastRenderedPageBreak/>
              <w:t>enum</w:t>
            </w:r>
            <w:proofErr w:type="spellEnd"/>
          </w:p>
        </w:tc>
        <w:tc>
          <w:tcPr>
            <w:tcW w:w="1855" w:type="dxa"/>
          </w:tcPr>
          <w:p w14:paraId="151F0215" w14:textId="77777777" w:rsidR="00C26C45" w:rsidRPr="003E745F" w:rsidRDefault="00C26C45" w:rsidP="00C26C45"/>
        </w:tc>
        <w:tc>
          <w:tcPr>
            <w:tcW w:w="2541" w:type="dxa"/>
          </w:tcPr>
          <w:p w14:paraId="619F9CEB" w14:textId="77777777" w:rsidR="00C26C45" w:rsidRPr="003E745F" w:rsidRDefault="00C26C45" w:rsidP="00C26C45"/>
        </w:tc>
      </w:tr>
      <w:tr w:rsidR="00C26C45" w:rsidRPr="003E745F" w14:paraId="4CF5D62B" w14:textId="77777777" w:rsidTr="00A524BA">
        <w:tc>
          <w:tcPr>
            <w:tcW w:w="2053" w:type="dxa"/>
          </w:tcPr>
          <w:p w14:paraId="01E72BC1" w14:textId="77777777" w:rsidR="00C26C45" w:rsidRDefault="00C26C45" w:rsidP="00C26C45">
            <w:pPr>
              <w:rPr>
                <w:rFonts w:ascii="Courier New" w:hAnsi="Courier New" w:cs="Courier New"/>
              </w:rPr>
            </w:pPr>
            <w:r>
              <w:rPr>
                <w:rFonts w:ascii="Courier New" w:hAnsi="Courier New" w:cs="Courier New"/>
              </w:rPr>
              <w:t>latency</w:t>
            </w:r>
          </w:p>
        </w:tc>
        <w:tc>
          <w:tcPr>
            <w:tcW w:w="1997" w:type="dxa"/>
          </w:tcPr>
          <w:p w14:paraId="1C863DB1" w14:textId="77777777" w:rsidR="00C26C45" w:rsidRDefault="00C26C45" w:rsidP="00C26C45">
            <w:pPr>
              <w:rPr>
                <w:rFonts w:ascii="Courier New" w:hAnsi="Courier New" w:cs="Courier New"/>
              </w:rPr>
            </w:pPr>
            <w:r>
              <w:rPr>
                <w:rFonts w:ascii="Courier New" w:hAnsi="Courier New" w:cs="Courier New"/>
              </w:rPr>
              <w:t>Integer</w:t>
            </w:r>
          </w:p>
        </w:tc>
        <w:tc>
          <w:tcPr>
            <w:tcW w:w="2271" w:type="dxa"/>
          </w:tcPr>
          <w:p w14:paraId="64F97A14" w14:textId="77777777" w:rsidR="00C26C45" w:rsidRDefault="00C26C45" w:rsidP="00C26C45">
            <w:r>
              <w:t xml:space="preserve">Amount of time it took to process this record from the time it was received (based on </w:t>
            </w:r>
            <w:proofErr w:type="spellStart"/>
            <w:r>
              <w:t>receivedAt</w:t>
            </w:r>
            <w:proofErr w:type="spellEnd"/>
            <w:r>
              <w:t xml:space="preserve"> payload field)</w:t>
            </w:r>
          </w:p>
        </w:tc>
        <w:tc>
          <w:tcPr>
            <w:tcW w:w="2233" w:type="dxa"/>
          </w:tcPr>
          <w:p w14:paraId="51CD4CBF" w14:textId="77777777" w:rsidR="00C26C45" w:rsidRDefault="00C26C45" w:rsidP="00C26C45">
            <w:r>
              <w:t>Milliseconds</w:t>
            </w:r>
          </w:p>
        </w:tc>
        <w:tc>
          <w:tcPr>
            <w:tcW w:w="1855" w:type="dxa"/>
          </w:tcPr>
          <w:p w14:paraId="4C06226A" w14:textId="77777777" w:rsidR="00C26C45" w:rsidRDefault="00C26C45" w:rsidP="00C26C45">
            <w:r>
              <w:t>0</w:t>
            </w:r>
          </w:p>
        </w:tc>
        <w:tc>
          <w:tcPr>
            <w:tcW w:w="2541" w:type="dxa"/>
          </w:tcPr>
          <w:p w14:paraId="22630CFC" w14:textId="77777777" w:rsidR="00C26C45" w:rsidRDefault="00C26C45" w:rsidP="00C26C45">
            <w:pPr>
              <w:keepNext/>
            </w:pPr>
            <w:r w:rsidRPr="009C748C">
              <w:t>9223372036854775807</w:t>
            </w:r>
          </w:p>
        </w:tc>
      </w:tr>
      <w:tr w:rsidR="00A524BA" w:rsidRPr="003E745F" w14:paraId="7B1B3778" w14:textId="77777777" w:rsidTr="00A524BA">
        <w:tc>
          <w:tcPr>
            <w:tcW w:w="2053" w:type="dxa"/>
          </w:tcPr>
          <w:p w14:paraId="46620DFC" w14:textId="77777777" w:rsidR="00A524BA" w:rsidRDefault="00A524BA" w:rsidP="004C4D4C">
            <w:pPr>
              <w:rPr>
                <w:rFonts w:ascii="Courier New" w:hAnsi="Courier New" w:cs="Courier New"/>
              </w:rPr>
            </w:pPr>
            <w:proofErr w:type="spellStart"/>
            <w:r>
              <w:rPr>
                <w:rFonts w:ascii="Courier New" w:hAnsi="Courier New" w:cs="Courier New"/>
              </w:rPr>
              <w:t>receivedAt</w:t>
            </w:r>
            <w:proofErr w:type="spellEnd"/>
          </w:p>
        </w:tc>
        <w:tc>
          <w:tcPr>
            <w:tcW w:w="1997" w:type="dxa"/>
          </w:tcPr>
          <w:p w14:paraId="3ABF56C3" w14:textId="77777777" w:rsidR="00A524BA" w:rsidRDefault="00A524BA" w:rsidP="004C4D4C">
            <w:pPr>
              <w:rPr>
                <w:rFonts w:ascii="Courier New" w:hAnsi="Courier New" w:cs="Courier New"/>
              </w:rPr>
            </w:pPr>
            <w:proofErr w:type="spellStart"/>
            <w:r>
              <w:rPr>
                <w:rFonts w:ascii="Courier New" w:hAnsi="Courier New" w:cs="Courier New"/>
              </w:rPr>
              <w:t>iso</w:t>
            </w:r>
            <w:proofErr w:type="spellEnd"/>
            <w:r>
              <w:rPr>
                <w:rFonts w:ascii="Courier New" w:hAnsi="Courier New" w:cs="Courier New"/>
              </w:rPr>
              <w:t>-date-time</w:t>
            </w:r>
          </w:p>
        </w:tc>
        <w:tc>
          <w:tcPr>
            <w:tcW w:w="2271" w:type="dxa"/>
          </w:tcPr>
          <w:p w14:paraId="59705BFE" w14:textId="77777777" w:rsidR="00A524BA" w:rsidRDefault="00A524BA" w:rsidP="004C4D4C">
            <w:r>
              <w:t xml:space="preserve">The date and time that the payload paired with this metadata was received by the ODE. </w:t>
            </w:r>
          </w:p>
        </w:tc>
        <w:tc>
          <w:tcPr>
            <w:tcW w:w="2233" w:type="dxa"/>
          </w:tcPr>
          <w:p w14:paraId="4686015B" w14:textId="77777777" w:rsidR="00A524BA" w:rsidRPr="003E745F" w:rsidRDefault="00A524BA" w:rsidP="004C4D4C">
            <w:r>
              <w:t xml:space="preserve">ISO standard format </w:t>
            </w:r>
            <w:r w:rsidRPr="00515E5E">
              <w:t>include time zone</w:t>
            </w:r>
            <w:r>
              <w:t xml:space="preserve">: </w:t>
            </w:r>
            <w:proofErr w:type="spellStart"/>
            <w:r w:rsidRPr="00515E5E">
              <w:rPr>
                <w:b/>
              </w:rPr>
              <w:t>yyyy-MM-ddThh:mm:ss.sssZ</w:t>
            </w:r>
            <w:proofErr w:type="spellEnd"/>
          </w:p>
        </w:tc>
        <w:tc>
          <w:tcPr>
            <w:tcW w:w="1855" w:type="dxa"/>
          </w:tcPr>
          <w:p w14:paraId="1DEED0FC" w14:textId="77777777" w:rsidR="00A524BA" w:rsidRPr="003E745F" w:rsidRDefault="00A524BA" w:rsidP="004C4D4C"/>
        </w:tc>
        <w:tc>
          <w:tcPr>
            <w:tcW w:w="2541" w:type="dxa"/>
          </w:tcPr>
          <w:p w14:paraId="6DD40D9D" w14:textId="77777777" w:rsidR="00A524BA" w:rsidRPr="003E745F" w:rsidRDefault="00A524BA" w:rsidP="004C4D4C">
            <w:pPr>
              <w:keepNext/>
            </w:pPr>
          </w:p>
        </w:tc>
      </w:tr>
      <w:tr w:rsidR="00C26C45" w:rsidRPr="003E745F" w14:paraId="55081E94" w14:textId="77777777" w:rsidTr="00A524BA">
        <w:tc>
          <w:tcPr>
            <w:tcW w:w="2053" w:type="dxa"/>
          </w:tcPr>
          <w:p w14:paraId="0E26196C" w14:textId="77777777" w:rsidR="00C26C45" w:rsidRDefault="00C26C45" w:rsidP="00C26C45">
            <w:pPr>
              <w:rPr>
                <w:rFonts w:ascii="Courier New" w:hAnsi="Courier New" w:cs="Courier New"/>
              </w:rPr>
            </w:pPr>
            <w:r>
              <w:rPr>
                <w:rFonts w:ascii="Courier New" w:hAnsi="Courier New" w:cs="Courier New"/>
              </w:rPr>
              <w:t>violations</w:t>
            </w:r>
          </w:p>
          <w:p w14:paraId="66AA09FE" w14:textId="77777777" w:rsidR="00C26C45" w:rsidRDefault="00C26C45" w:rsidP="00C26C45">
            <w:pPr>
              <w:rPr>
                <w:rFonts w:ascii="Courier New" w:hAnsi="Courier New" w:cs="Courier New"/>
              </w:rPr>
            </w:pPr>
          </w:p>
        </w:tc>
        <w:tc>
          <w:tcPr>
            <w:tcW w:w="1997" w:type="dxa"/>
          </w:tcPr>
          <w:p w14:paraId="244E333C" w14:textId="77777777" w:rsidR="00C26C45" w:rsidRDefault="00C26C45" w:rsidP="00C26C45">
            <w:pPr>
              <w:rPr>
                <w:rFonts w:ascii="Courier New" w:hAnsi="Courier New" w:cs="Courier New"/>
              </w:rPr>
            </w:pPr>
            <w:r>
              <w:rPr>
                <w:rFonts w:ascii="Courier New" w:hAnsi="Courier New" w:cs="Courier New"/>
              </w:rPr>
              <w:t>Array of violation objects</w:t>
            </w:r>
          </w:p>
        </w:tc>
        <w:tc>
          <w:tcPr>
            <w:tcW w:w="2271" w:type="dxa"/>
          </w:tcPr>
          <w:p w14:paraId="67105618" w14:textId="2C574012" w:rsidR="00C26C45" w:rsidRDefault="00C26C45" w:rsidP="00A524BA">
            <w:r>
              <w:t xml:space="preserve">This is an array of </w:t>
            </w:r>
            <w:hyperlink w:anchor="_ODE_Payload_Violation" w:history="1">
              <w:proofErr w:type="spellStart"/>
              <w:r w:rsidRPr="00543224">
                <w:rPr>
                  <w:rStyle w:val="Hyperlink"/>
                </w:rPr>
                <w:t>OdePayloadViolation</w:t>
              </w:r>
              <w:proofErr w:type="spellEnd"/>
            </w:hyperlink>
            <w:r>
              <w:t xml:space="preserve"> objects. See section </w:t>
            </w:r>
            <w:r w:rsidR="00A524BA">
              <w:fldChar w:fldCharType="begin"/>
            </w:r>
            <w:r w:rsidR="00A524BA">
              <w:instrText xml:space="preserve"> REF _Ref471814373 \r \h </w:instrText>
            </w:r>
            <w:r w:rsidR="00A524BA">
              <w:fldChar w:fldCharType="separate"/>
            </w:r>
            <w:r w:rsidR="00244E15">
              <w:t>8.2.3</w:t>
            </w:r>
            <w:r w:rsidR="00A524BA">
              <w:fldChar w:fldCharType="end"/>
            </w:r>
            <w:r w:rsidR="00A524BA">
              <w:t xml:space="preserve"> </w:t>
            </w:r>
            <w:r>
              <w:t>for details.</w:t>
            </w:r>
          </w:p>
        </w:tc>
        <w:tc>
          <w:tcPr>
            <w:tcW w:w="2233" w:type="dxa"/>
          </w:tcPr>
          <w:p w14:paraId="78C3B3A0" w14:textId="77777777" w:rsidR="00C26C45" w:rsidRPr="003E745F" w:rsidRDefault="00C26C45" w:rsidP="00C26C45"/>
        </w:tc>
        <w:tc>
          <w:tcPr>
            <w:tcW w:w="1855" w:type="dxa"/>
          </w:tcPr>
          <w:p w14:paraId="06CF0A53" w14:textId="77777777" w:rsidR="00C26C45" w:rsidRPr="003E745F" w:rsidRDefault="00C26C45" w:rsidP="00C26C45"/>
        </w:tc>
        <w:tc>
          <w:tcPr>
            <w:tcW w:w="2541" w:type="dxa"/>
          </w:tcPr>
          <w:p w14:paraId="4FCBB5BE" w14:textId="77777777" w:rsidR="00C26C45" w:rsidRPr="003E745F" w:rsidRDefault="00C26C45" w:rsidP="00C26C45">
            <w:pPr>
              <w:keepNext/>
            </w:pPr>
          </w:p>
        </w:tc>
      </w:tr>
      <w:tr w:rsidR="00A524BA" w:rsidRPr="003E745F" w14:paraId="54F45AB0" w14:textId="77777777" w:rsidTr="00A524BA">
        <w:tc>
          <w:tcPr>
            <w:tcW w:w="2053" w:type="dxa"/>
          </w:tcPr>
          <w:p w14:paraId="76A41888" w14:textId="5E2BE51D" w:rsidR="00A524BA" w:rsidRDefault="00A524BA" w:rsidP="00A524BA">
            <w:pPr>
              <w:rPr>
                <w:rFonts w:ascii="Courier New" w:hAnsi="Courier New" w:cs="Courier New"/>
              </w:rPr>
            </w:pPr>
            <w:proofErr w:type="spellStart"/>
            <w:r>
              <w:rPr>
                <w:rFonts w:ascii="Courier New" w:hAnsi="Courier New" w:cs="Courier New"/>
              </w:rPr>
              <w:t>serialId</w:t>
            </w:r>
            <w:proofErr w:type="spellEnd"/>
          </w:p>
        </w:tc>
        <w:tc>
          <w:tcPr>
            <w:tcW w:w="1997" w:type="dxa"/>
          </w:tcPr>
          <w:p w14:paraId="104E1232" w14:textId="449DE122" w:rsidR="00A524BA" w:rsidRDefault="00A07767" w:rsidP="00A524BA">
            <w:pPr>
              <w:rPr>
                <w:rFonts w:ascii="Courier New" w:hAnsi="Courier New" w:cs="Courier New"/>
              </w:rPr>
            </w:pPr>
            <w:r>
              <w:rPr>
                <w:rFonts w:ascii="Courier New" w:hAnsi="Courier New" w:cs="Courier New"/>
              </w:rPr>
              <w:t>String</w:t>
            </w:r>
          </w:p>
        </w:tc>
        <w:tc>
          <w:tcPr>
            <w:tcW w:w="2271" w:type="dxa"/>
          </w:tcPr>
          <w:p w14:paraId="1E1CB426" w14:textId="327773D6" w:rsidR="00A524BA" w:rsidRDefault="00A07767" w:rsidP="00A524BA">
            <w:r>
              <w:t>A unique serial number representing this record.</w:t>
            </w:r>
          </w:p>
        </w:tc>
        <w:tc>
          <w:tcPr>
            <w:tcW w:w="2233" w:type="dxa"/>
          </w:tcPr>
          <w:p w14:paraId="4E37E12F" w14:textId="2BA39643" w:rsidR="00A524BA" w:rsidRPr="003E745F" w:rsidRDefault="00A07767" w:rsidP="00A524BA">
            <w:r>
              <w:t>N/A</w:t>
            </w:r>
          </w:p>
        </w:tc>
        <w:tc>
          <w:tcPr>
            <w:tcW w:w="1855" w:type="dxa"/>
          </w:tcPr>
          <w:p w14:paraId="50C69793" w14:textId="3DC857B0" w:rsidR="00A524BA" w:rsidRPr="003E745F" w:rsidRDefault="00A07767" w:rsidP="00A524BA">
            <w:r>
              <w:t>N/A</w:t>
            </w:r>
          </w:p>
        </w:tc>
        <w:tc>
          <w:tcPr>
            <w:tcW w:w="2541" w:type="dxa"/>
          </w:tcPr>
          <w:p w14:paraId="6DB1B186" w14:textId="49D8E27D" w:rsidR="00A524BA" w:rsidRPr="003E745F" w:rsidRDefault="00A07767" w:rsidP="00A524BA">
            <w:pPr>
              <w:keepNext/>
            </w:pPr>
            <w:r>
              <w:t>N/A</w:t>
            </w:r>
          </w:p>
        </w:tc>
      </w:tr>
      <w:tr w:rsidR="00666F71" w:rsidRPr="003E745F" w14:paraId="12FC998B" w14:textId="77777777" w:rsidTr="00A524BA">
        <w:tc>
          <w:tcPr>
            <w:tcW w:w="2053" w:type="dxa"/>
          </w:tcPr>
          <w:p w14:paraId="3389E477" w14:textId="77777777" w:rsidR="00666F71" w:rsidRPr="000D041D" w:rsidRDefault="00666F71" w:rsidP="00666F71">
            <w:pPr>
              <w:rPr>
                <w:rFonts w:ascii="Courier New" w:hAnsi="Courier New" w:cs="Courier New"/>
              </w:rPr>
            </w:pPr>
            <w:r>
              <w:rPr>
                <w:rFonts w:ascii="Courier New" w:hAnsi="Courier New" w:cs="Courier New"/>
              </w:rPr>
              <w:t>version</w:t>
            </w:r>
          </w:p>
        </w:tc>
        <w:tc>
          <w:tcPr>
            <w:tcW w:w="1997" w:type="dxa"/>
          </w:tcPr>
          <w:p w14:paraId="4C0E74C2" w14:textId="77777777" w:rsidR="00666F71" w:rsidRDefault="00666F71" w:rsidP="00666F71">
            <w:pPr>
              <w:rPr>
                <w:rFonts w:ascii="Courier New" w:hAnsi="Courier New" w:cs="Courier New"/>
              </w:rPr>
            </w:pPr>
            <w:r>
              <w:rPr>
                <w:rFonts w:ascii="Courier New" w:hAnsi="Courier New" w:cs="Courier New"/>
              </w:rPr>
              <w:t>Integer</w:t>
            </w:r>
          </w:p>
        </w:tc>
        <w:tc>
          <w:tcPr>
            <w:tcW w:w="2271" w:type="dxa"/>
          </w:tcPr>
          <w:p w14:paraId="61A213E9" w14:textId="55424062"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233" w:type="dxa"/>
          </w:tcPr>
          <w:p w14:paraId="21E2BEE4" w14:textId="7EE32FDE" w:rsidR="00666F71" w:rsidRPr="003E745F" w:rsidRDefault="00666F71" w:rsidP="00666F71">
            <w:r>
              <w:t>N/A</w:t>
            </w:r>
          </w:p>
        </w:tc>
        <w:tc>
          <w:tcPr>
            <w:tcW w:w="1855" w:type="dxa"/>
          </w:tcPr>
          <w:p w14:paraId="12C2043A" w14:textId="6CB04F4E" w:rsidR="00666F71" w:rsidRPr="003E745F" w:rsidRDefault="00666F71" w:rsidP="00666F71">
            <w:r>
              <w:t>1</w:t>
            </w:r>
          </w:p>
        </w:tc>
        <w:tc>
          <w:tcPr>
            <w:tcW w:w="2541" w:type="dxa"/>
          </w:tcPr>
          <w:p w14:paraId="3828DEEA" w14:textId="42DF66AF" w:rsidR="00666F71" w:rsidRPr="003E745F" w:rsidRDefault="00666F71" w:rsidP="00666F71">
            <w:pPr>
              <w:keepNext/>
            </w:pPr>
            <w:r>
              <w:t>MAX INT</w:t>
            </w:r>
          </w:p>
        </w:tc>
      </w:tr>
    </w:tbl>
    <w:p w14:paraId="7F9B1780" w14:textId="656BCB1B" w:rsidR="00C26C45" w:rsidRDefault="00C26C45" w:rsidP="00C26C45">
      <w:pPr>
        <w:pStyle w:val="Caption"/>
      </w:pPr>
      <w:bookmarkStart w:id="243" w:name="_Toc441572981"/>
      <w:bookmarkStart w:id="244" w:name="_Toc456253309"/>
      <w:r>
        <w:t xml:space="preserve">Table </w:t>
      </w:r>
      <w:r w:rsidR="005735E7">
        <w:fldChar w:fldCharType="begin"/>
      </w:r>
      <w:r w:rsidR="005735E7">
        <w:instrText xml:space="preserve"> SEQ Table \* ARABIC </w:instrText>
      </w:r>
      <w:r w:rsidR="005735E7">
        <w:fldChar w:fldCharType="separate"/>
      </w:r>
      <w:r w:rsidR="00C910EC">
        <w:rPr>
          <w:noProof/>
        </w:rPr>
        <w:t>9</w:t>
      </w:r>
      <w:r w:rsidR="005735E7">
        <w:rPr>
          <w:noProof/>
        </w:rPr>
        <w:fldChar w:fldCharType="end"/>
      </w:r>
      <w:r>
        <w:t xml:space="preserve"> – </w:t>
      </w:r>
      <w:proofErr w:type="spellStart"/>
      <w:r>
        <w:t>OdeMsgMetadata</w:t>
      </w:r>
      <w:bookmarkEnd w:id="243"/>
      <w:bookmarkEnd w:id="244"/>
      <w:proofErr w:type="spellEnd"/>
    </w:p>
    <w:p w14:paraId="6A1AA76C" w14:textId="77777777" w:rsidR="00752CB3" w:rsidRPr="00752CB3" w:rsidRDefault="00752CB3" w:rsidP="00752CB3"/>
    <w:p w14:paraId="1F52559C" w14:textId="72FEAEC3" w:rsidR="00C26C45" w:rsidRDefault="00C26C45" w:rsidP="00A524BA">
      <w:pPr>
        <w:pStyle w:val="Heading3"/>
      </w:pPr>
      <w:bookmarkStart w:id="245" w:name="_ODE_Payload_Violation"/>
      <w:bookmarkStart w:id="246" w:name="_Toc462052306"/>
      <w:bookmarkStart w:id="247" w:name="_Ref471814373"/>
      <w:bookmarkStart w:id="248" w:name="_Toc483908190"/>
      <w:bookmarkEnd w:id="245"/>
      <w:r w:rsidRPr="00284BEB">
        <w:t>ODE Payload Violation</w:t>
      </w:r>
      <w:bookmarkEnd w:id="246"/>
      <w:bookmarkEnd w:id="247"/>
      <w:bookmarkEnd w:id="248"/>
    </w:p>
    <w:p w14:paraId="2F836EAB" w14:textId="544D3958"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Payload Violations schema have not yet been implemented.</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62B93D" w14:textId="77777777" w:rsidTr="00C26C45">
        <w:tc>
          <w:tcPr>
            <w:tcW w:w="2159" w:type="dxa"/>
          </w:tcPr>
          <w:p w14:paraId="34AB04CF" w14:textId="77777777" w:rsidR="00C26C45" w:rsidRPr="006E5FF6" w:rsidRDefault="00C26C45" w:rsidP="00C26C45">
            <w:pPr>
              <w:rPr>
                <w:b/>
              </w:rPr>
            </w:pPr>
            <w:r w:rsidRPr="006E5FF6">
              <w:rPr>
                <w:b/>
              </w:rPr>
              <w:lastRenderedPageBreak/>
              <w:t>Name</w:t>
            </w:r>
          </w:p>
        </w:tc>
        <w:tc>
          <w:tcPr>
            <w:tcW w:w="2159" w:type="dxa"/>
          </w:tcPr>
          <w:p w14:paraId="1FE44973" w14:textId="77777777" w:rsidR="00C26C45" w:rsidRPr="006E5FF6" w:rsidRDefault="00C26C45" w:rsidP="00C26C45">
            <w:pPr>
              <w:rPr>
                <w:b/>
              </w:rPr>
            </w:pPr>
            <w:r w:rsidRPr="006E5FF6">
              <w:rPr>
                <w:b/>
              </w:rPr>
              <w:t>Type</w:t>
            </w:r>
          </w:p>
        </w:tc>
        <w:tc>
          <w:tcPr>
            <w:tcW w:w="2158" w:type="dxa"/>
          </w:tcPr>
          <w:p w14:paraId="13E288DD" w14:textId="77777777" w:rsidR="00C26C45" w:rsidRPr="006E5FF6" w:rsidRDefault="00C26C45" w:rsidP="00C26C45">
            <w:pPr>
              <w:rPr>
                <w:b/>
              </w:rPr>
            </w:pPr>
            <w:r w:rsidRPr="006E5FF6">
              <w:rPr>
                <w:b/>
              </w:rPr>
              <w:t>Description</w:t>
            </w:r>
          </w:p>
        </w:tc>
        <w:tc>
          <w:tcPr>
            <w:tcW w:w="2158" w:type="dxa"/>
          </w:tcPr>
          <w:p w14:paraId="74A92FB8" w14:textId="77777777" w:rsidR="00C26C45" w:rsidRPr="006E5FF6" w:rsidRDefault="00C26C45" w:rsidP="00C26C45">
            <w:pPr>
              <w:rPr>
                <w:b/>
              </w:rPr>
            </w:pPr>
            <w:r w:rsidRPr="006E5FF6">
              <w:rPr>
                <w:b/>
              </w:rPr>
              <w:t>Units</w:t>
            </w:r>
          </w:p>
        </w:tc>
        <w:tc>
          <w:tcPr>
            <w:tcW w:w="2158" w:type="dxa"/>
          </w:tcPr>
          <w:p w14:paraId="199890D8" w14:textId="77777777" w:rsidR="00C26C45" w:rsidRPr="006E5FF6" w:rsidRDefault="00C26C45" w:rsidP="00C26C45">
            <w:pPr>
              <w:rPr>
                <w:b/>
              </w:rPr>
            </w:pPr>
            <w:r w:rsidRPr="006E5FF6">
              <w:rPr>
                <w:b/>
              </w:rPr>
              <w:t>Valid Min</w:t>
            </w:r>
          </w:p>
        </w:tc>
        <w:tc>
          <w:tcPr>
            <w:tcW w:w="2158" w:type="dxa"/>
          </w:tcPr>
          <w:p w14:paraId="0CF970A2" w14:textId="77777777" w:rsidR="00C26C45" w:rsidRPr="006E5FF6" w:rsidRDefault="00C26C45" w:rsidP="00C26C45">
            <w:pPr>
              <w:rPr>
                <w:b/>
              </w:rPr>
            </w:pPr>
            <w:r w:rsidRPr="006E5FF6">
              <w:rPr>
                <w:b/>
              </w:rPr>
              <w:t>Valid Max</w:t>
            </w:r>
          </w:p>
        </w:tc>
      </w:tr>
      <w:tr w:rsidR="00722B15" w:rsidRPr="003E745F" w14:paraId="5B510739" w14:textId="77777777" w:rsidTr="00ED0E13">
        <w:tc>
          <w:tcPr>
            <w:tcW w:w="2159" w:type="dxa"/>
          </w:tcPr>
          <w:p w14:paraId="52C950D4" w14:textId="77777777" w:rsidR="00722B15" w:rsidRPr="008A47E8" w:rsidRDefault="00722B15" w:rsidP="00722B15">
            <w:pPr>
              <w:rPr>
                <w:rFonts w:ascii="Courier New" w:hAnsi="Courier New" w:cs="Courier New"/>
              </w:rPr>
            </w:pPr>
            <w:proofErr w:type="spellStart"/>
            <w:r>
              <w:rPr>
                <w:rFonts w:ascii="Courier New" w:hAnsi="Courier New" w:cs="Courier New"/>
              </w:rPr>
              <w:t>actualValue</w:t>
            </w:r>
            <w:proofErr w:type="spellEnd"/>
          </w:p>
        </w:tc>
        <w:tc>
          <w:tcPr>
            <w:tcW w:w="2159" w:type="dxa"/>
          </w:tcPr>
          <w:p w14:paraId="102EA41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6858EBDA" w14:textId="4E8EF564" w:rsidR="00722B15" w:rsidRDefault="00722B15" w:rsidP="00722B15">
            <w:r>
              <w:t>The actual value of the field</w:t>
            </w:r>
          </w:p>
        </w:tc>
        <w:tc>
          <w:tcPr>
            <w:tcW w:w="2158" w:type="dxa"/>
          </w:tcPr>
          <w:p w14:paraId="365CF592" w14:textId="180A6FA6" w:rsidR="00722B15" w:rsidRDefault="00722B15" w:rsidP="00722B15">
            <w:r>
              <w:t xml:space="preserve">The Unit of measure of the </w:t>
            </w:r>
            <w:proofErr w:type="spellStart"/>
            <w:r>
              <w:t>fieldName</w:t>
            </w:r>
            <w:proofErr w:type="spellEnd"/>
          </w:p>
        </w:tc>
        <w:tc>
          <w:tcPr>
            <w:tcW w:w="2158" w:type="dxa"/>
          </w:tcPr>
          <w:p w14:paraId="2745A0AE" w14:textId="1EE36298" w:rsidR="00722B15" w:rsidRPr="003E745F" w:rsidRDefault="00722B15" w:rsidP="00722B15">
            <w:r>
              <w:t>Min Decimal</w:t>
            </w:r>
          </w:p>
        </w:tc>
        <w:tc>
          <w:tcPr>
            <w:tcW w:w="2158" w:type="dxa"/>
          </w:tcPr>
          <w:p w14:paraId="3532075B" w14:textId="144A2AE0" w:rsidR="00722B15" w:rsidRPr="003E745F" w:rsidRDefault="00722B15" w:rsidP="00722B15">
            <w:pPr>
              <w:keepNext/>
            </w:pPr>
            <w:r>
              <w:t>Max Decimal</w:t>
            </w:r>
          </w:p>
        </w:tc>
      </w:tr>
      <w:tr w:rsidR="00722B15" w:rsidRPr="003E745F" w14:paraId="03CA5DDE" w14:textId="77777777" w:rsidTr="00C26C45">
        <w:tc>
          <w:tcPr>
            <w:tcW w:w="2159" w:type="dxa"/>
          </w:tcPr>
          <w:p w14:paraId="5E693073" w14:textId="77777777" w:rsidR="00722B15" w:rsidRPr="003E745F" w:rsidRDefault="00722B15" w:rsidP="00722B15">
            <w:proofErr w:type="spellStart"/>
            <w:r w:rsidRPr="008A47E8">
              <w:rPr>
                <w:rFonts w:ascii="Courier New" w:hAnsi="Courier New" w:cs="Courier New"/>
              </w:rPr>
              <w:t>fieldName</w:t>
            </w:r>
            <w:proofErr w:type="spellEnd"/>
          </w:p>
        </w:tc>
        <w:tc>
          <w:tcPr>
            <w:tcW w:w="2159" w:type="dxa"/>
          </w:tcPr>
          <w:p w14:paraId="04749D13" w14:textId="77777777" w:rsidR="00722B15" w:rsidRPr="003E745F" w:rsidRDefault="00722B15" w:rsidP="00722B15">
            <w:r>
              <w:t>string</w:t>
            </w:r>
          </w:p>
        </w:tc>
        <w:tc>
          <w:tcPr>
            <w:tcW w:w="2158" w:type="dxa"/>
          </w:tcPr>
          <w:p w14:paraId="08BA8798" w14:textId="77777777" w:rsidR="00722B15" w:rsidRPr="003E745F" w:rsidRDefault="00722B15" w:rsidP="00722B15">
            <w:r>
              <w:t>The name of the payload field for which violation was detected.</w:t>
            </w:r>
          </w:p>
        </w:tc>
        <w:tc>
          <w:tcPr>
            <w:tcW w:w="2158" w:type="dxa"/>
          </w:tcPr>
          <w:p w14:paraId="76F093B4" w14:textId="77777777" w:rsidR="00722B15" w:rsidRPr="003E745F" w:rsidRDefault="00722B15" w:rsidP="00722B15">
            <w:r>
              <w:t>N/A</w:t>
            </w:r>
          </w:p>
        </w:tc>
        <w:tc>
          <w:tcPr>
            <w:tcW w:w="2158" w:type="dxa"/>
          </w:tcPr>
          <w:p w14:paraId="065F5728" w14:textId="77777777" w:rsidR="00722B15" w:rsidRPr="003E745F" w:rsidRDefault="00722B15" w:rsidP="00722B15"/>
        </w:tc>
        <w:tc>
          <w:tcPr>
            <w:tcW w:w="2158" w:type="dxa"/>
          </w:tcPr>
          <w:p w14:paraId="129F4944" w14:textId="77777777" w:rsidR="00722B15" w:rsidRPr="003E745F" w:rsidRDefault="00722B15" w:rsidP="00722B15"/>
        </w:tc>
      </w:tr>
      <w:tr w:rsidR="00722B15" w:rsidRPr="003E745F" w14:paraId="4EC100F1" w14:textId="77777777" w:rsidTr="00C26C45">
        <w:tc>
          <w:tcPr>
            <w:tcW w:w="2159" w:type="dxa"/>
          </w:tcPr>
          <w:p w14:paraId="057FCEEA" w14:textId="77777777" w:rsidR="00722B15" w:rsidRPr="000D041D" w:rsidRDefault="00722B15" w:rsidP="00722B15">
            <w:pPr>
              <w:rPr>
                <w:rFonts w:ascii="Courier New" w:hAnsi="Courier New" w:cs="Courier New"/>
              </w:rPr>
            </w:pPr>
            <w:proofErr w:type="spellStart"/>
            <w:r w:rsidRPr="008A47E8">
              <w:rPr>
                <w:rFonts w:ascii="Courier New" w:hAnsi="Courier New" w:cs="Courier New"/>
              </w:rPr>
              <w:t>validMax</w:t>
            </w:r>
            <w:proofErr w:type="spellEnd"/>
          </w:p>
        </w:tc>
        <w:tc>
          <w:tcPr>
            <w:tcW w:w="2159" w:type="dxa"/>
          </w:tcPr>
          <w:p w14:paraId="1331A28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7233EAE1" w14:textId="77777777" w:rsidR="00722B15" w:rsidRPr="003E745F" w:rsidRDefault="00722B15" w:rsidP="00722B15">
            <w:r>
              <w:t>Maximum value considered to be valid.</w:t>
            </w:r>
          </w:p>
        </w:tc>
        <w:tc>
          <w:tcPr>
            <w:tcW w:w="2158" w:type="dxa"/>
          </w:tcPr>
          <w:p w14:paraId="4CC6A689" w14:textId="77777777" w:rsidR="00722B15" w:rsidRPr="003E745F" w:rsidRDefault="00722B15" w:rsidP="00722B15">
            <w:r>
              <w:t xml:space="preserve">The Unit of measure of the </w:t>
            </w:r>
            <w:proofErr w:type="spellStart"/>
            <w:r>
              <w:t>fieldName</w:t>
            </w:r>
            <w:proofErr w:type="spellEnd"/>
          </w:p>
        </w:tc>
        <w:tc>
          <w:tcPr>
            <w:tcW w:w="2158" w:type="dxa"/>
          </w:tcPr>
          <w:p w14:paraId="7BEFA5B7" w14:textId="77777777" w:rsidR="00722B15" w:rsidRPr="003E745F" w:rsidRDefault="00722B15" w:rsidP="00722B15"/>
        </w:tc>
        <w:tc>
          <w:tcPr>
            <w:tcW w:w="2158" w:type="dxa"/>
          </w:tcPr>
          <w:p w14:paraId="33B5566A" w14:textId="77777777" w:rsidR="00722B15" w:rsidRPr="003E745F" w:rsidRDefault="00722B15" w:rsidP="00722B15">
            <w:pPr>
              <w:keepNext/>
            </w:pPr>
          </w:p>
        </w:tc>
      </w:tr>
      <w:tr w:rsidR="00722B15" w:rsidRPr="003E745F" w14:paraId="17E99EF1" w14:textId="77777777" w:rsidTr="00C26C45">
        <w:tc>
          <w:tcPr>
            <w:tcW w:w="2159" w:type="dxa"/>
          </w:tcPr>
          <w:p w14:paraId="5D4DEE9F" w14:textId="77777777" w:rsidR="00722B15" w:rsidRDefault="00722B15" w:rsidP="00722B15">
            <w:pPr>
              <w:rPr>
                <w:rFonts w:ascii="Courier New" w:hAnsi="Courier New" w:cs="Courier New"/>
              </w:rPr>
            </w:pPr>
            <w:proofErr w:type="spellStart"/>
            <w:r w:rsidRPr="008A47E8">
              <w:rPr>
                <w:rFonts w:ascii="Courier New" w:hAnsi="Courier New" w:cs="Courier New"/>
              </w:rPr>
              <w:t>validMin</w:t>
            </w:r>
            <w:proofErr w:type="spellEnd"/>
          </w:p>
        </w:tc>
        <w:tc>
          <w:tcPr>
            <w:tcW w:w="2159" w:type="dxa"/>
          </w:tcPr>
          <w:p w14:paraId="11C83822"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491E392E" w14:textId="77777777" w:rsidR="00722B15" w:rsidRDefault="00722B15" w:rsidP="00722B15">
            <w:r>
              <w:t>Minimum value considered to be valid</w:t>
            </w:r>
          </w:p>
        </w:tc>
        <w:tc>
          <w:tcPr>
            <w:tcW w:w="2158" w:type="dxa"/>
          </w:tcPr>
          <w:p w14:paraId="278488D5" w14:textId="77777777" w:rsidR="00722B15" w:rsidRPr="003E745F" w:rsidRDefault="00722B15" w:rsidP="00722B15">
            <w:r>
              <w:t xml:space="preserve">The Unit of measure of the </w:t>
            </w:r>
            <w:proofErr w:type="spellStart"/>
            <w:r>
              <w:t>fieldName</w:t>
            </w:r>
            <w:proofErr w:type="spellEnd"/>
          </w:p>
        </w:tc>
        <w:tc>
          <w:tcPr>
            <w:tcW w:w="2158" w:type="dxa"/>
          </w:tcPr>
          <w:p w14:paraId="2282152B" w14:textId="77777777" w:rsidR="00722B15" w:rsidRPr="003E745F" w:rsidRDefault="00722B15" w:rsidP="00722B15"/>
        </w:tc>
        <w:tc>
          <w:tcPr>
            <w:tcW w:w="2158" w:type="dxa"/>
          </w:tcPr>
          <w:p w14:paraId="7372D887" w14:textId="77777777" w:rsidR="00722B15" w:rsidRPr="003E745F" w:rsidRDefault="00722B15" w:rsidP="00722B15">
            <w:pPr>
              <w:keepNext/>
            </w:pPr>
          </w:p>
        </w:tc>
      </w:tr>
    </w:tbl>
    <w:p w14:paraId="78834C9A" w14:textId="77777777" w:rsidR="00C26C45" w:rsidRPr="00D967F2" w:rsidRDefault="00C26C45" w:rsidP="00C26C45"/>
    <w:p w14:paraId="2B7D685F" w14:textId="05BAD96B" w:rsidR="00C26C45" w:rsidRDefault="00C26C45" w:rsidP="00410F95">
      <w:pPr>
        <w:pStyle w:val="Heading3"/>
      </w:pPr>
      <w:bookmarkStart w:id="249" w:name="_ODE_Data_Message"/>
      <w:bookmarkStart w:id="250" w:name="_Toc462052308"/>
      <w:bookmarkStart w:id="251" w:name="_Toc483908191"/>
      <w:bookmarkEnd w:id="249"/>
      <w:r w:rsidRPr="00284BEB">
        <w:t xml:space="preserve">ODE </w:t>
      </w:r>
      <w:r w:rsidR="00410F95">
        <w:t>GET TOKEN</w:t>
      </w:r>
      <w:r w:rsidRPr="00284BEB">
        <w:t xml:space="preserve"> Response</w:t>
      </w:r>
      <w:bookmarkEnd w:id="250"/>
      <w:bookmarkEnd w:id="251"/>
    </w:p>
    <w:p w14:paraId="0519CD92" w14:textId="0D34CB49"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Get Token Response Message has not yet been implemented</w:t>
      </w:r>
    </w:p>
    <w:p w14:paraId="49F01156"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EC7850" w14:textId="77777777" w:rsidTr="00C26C45">
        <w:tc>
          <w:tcPr>
            <w:tcW w:w="2159" w:type="dxa"/>
          </w:tcPr>
          <w:p w14:paraId="19D5EC08" w14:textId="77777777" w:rsidR="00C26C45" w:rsidRPr="006E5FF6" w:rsidRDefault="00C26C45" w:rsidP="00C26C45">
            <w:pPr>
              <w:rPr>
                <w:b/>
              </w:rPr>
            </w:pPr>
            <w:r w:rsidRPr="006E5FF6">
              <w:rPr>
                <w:b/>
              </w:rPr>
              <w:t>Name</w:t>
            </w:r>
          </w:p>
        </w:tc>
        <w:tc>
          <w:tcPr>
            <w:tcW w:w="2159" w:type="dxa"/>
          </w:tcPr>
          <w:p w14:paraId="3ECCB5F0" w14:textId="77777777" w:rsidR="00C26C45" w:rsidRPr="006E5FF6" w:rsidRDefault="00C26C45" w:rsidP="00C26C45">
            <w:pPr>
              <w:rPr>
                <w:b/>
              </w:rPr>
            </w:pPr>
            <w:r w:rsidRPr="006E5FF6">
              <w:rPr>
                <w:b/>
              </w:rPr>
              <w:t>Type</w:t>
            </w:r>
          </w:p>
        </w:tc>
        <w:tc>
          <w:tcPr>
            <w:tcW w:w="2158" w:type="dxa"/>
          </w:tcPr>
          <w:p w14:paraId="4E6C9985" w14:textId="77777777" w:rsidR="00C26C45" w:rsidRPr="006E5FF6" w:rsidRDefault="00C26C45" w:rsidP="00C26C45">
            <w:pPr>
              <w:rPr>
                <w:b/>
              </w:rPr>
            </w:pPr>
            <w:r w:rsidRPr="006E5FF6">
              <w:rPr>
                <w:b/>
              </w:rPr>
              <w:t>Description</w:t>
            </w:r>
          </w:p>
        </w:tc>
        <w:tc>
          <w:tcPr>
            <w:tcW w:w="2158" w:type="dxa"/>
          </w:tcPr>
          <w:p w14:paraId="374A5B48" w14:textId="77777777" w:rsidR="00C26C45" w:rsidRPr="006E5FF6" w:rsidRDefault="00C26C45" w:rsidP="00C26C45">
            <w:pPr>
              <w:rPr>
                <w:b/>
              </w:rPr>
            </w:pPr>
            <w:r w:rsidRPr="006E5FF6">
              <w:rPr>
                <w:b/>
              </w:rPr>
              <w:t>Units</w:t>
            </w:r>
          </w:p>
        </w:tc>
        <w:tc>
          <w:tcPr>
            <w:tcW w:w="2158" w:type="dxa"/>
          </w:tcPr>
          <w:p w14:paraId="3A9CBC70" w14:textId="77777777" w:rsidR="00C26C45" w:rsidRPr="006E5FF6" w:rsidRDefault="00C26C45" w:rsidP="00C26C45">
            <w:pPr>
              <w:rPr>
                <w:b/>
              </w:rPr>
            </w:pPr>
            <w:r w:rsidRPr="006E5FF6">
              <w:rPr>
                <w:b/>
              </w:rPr>
              <w:t>Valid Min</w:t>
            </w:r>
          </w:p>
        </w:tc>
        <w:tc>
          <w:tcPr>
            <w:tcW w:w="2158" w:type="dxa"/>
          </w:tcPr>
          <w:p w14:paraId="29F5E204" w14:textId="77777777" w:rsidR="00C26C45" w:rsidRPr="006E5FF6" w:rsidRDefault="00C26C45" w:rsidP="00C26C45">
            <w:pPr>
              <w:rPr>
                <w:b/>
              </w:rPr>
            </w:pPr>
            <w:r w:rsidRPr="006E5FF6">
              <w:rPr>
                <w:b/>
              </w:rPr>
              <w:t>Valid Max</w:t>
            </w:r>
          </w:p>
        </w:tc>
      </w:tr>
      <w:tr w:rsidR="00C26C45" w:rsidRPr="003E745F" w14:paraId="28D3D536" w14:textId="77777777" w:rsidTr="00C26C45">
        <w:tc>
          <w:tcPr>
            <w:tcW w:w="2159" w:type="dxa"/>
          </w:tcPr>
          <w:p w14:paraId="02D06C22" w14:textId="77777777" w:rsidR="00C26C45" w:rsidRPr="003E745F" w:rsidRDefault="00C26C45" w:rsidP="00C26C45">
            <w:proofErr w:type="spellStart"/>
            <w:r>
              <w:rPr>
                <w:rFonts w:ascii="Courier New" w:hAnsi="Courier New" w:cs="Courier New"/>
              </w:rPr>
              <w:t>data</w:t>
            </w:r>
            <w:r w:rsidRPr="005A611E">
              <w:rPr>
                <w:rFonts w:ascii="Courier New" w:hAnsi="Courier New" w:cs="Courier New"/>
              </w:rPr>
              <w:t>Type</w:t>
            </w:r>
            <w:proofErr w:type="spellEnd"/>
          </w:p>
        </w:tc>
        <w:tc>
          <w:tcPr>
            <w:tcW w:w="2159" w:type="dxa"/>
          </w:tcPr>
          <w:p w14:paraId="10D10A61" w14:textId="77777777" w:rsidR="00C26C45" w:rsidRPr="003E745F" w:rsidRDefault="00C26C45" w:rsidP="00C26C45">
            <w:r>
              <w:t>string</w:t>
            </w:r>
          </w:p>
        </w:tc>
        <w:tc>
          <w:tcPr>
            <w:tcW w:w="2158" w:type="dxa"/>
          </w:tcPr>
          <w:p w14:paraId="3E87DD4B" w14:textId="77777777" w:rsidR="00C26C45" w:rsidRPr="003E745F" w:rsidRDefault="00C26C45" w:rsidP="00C26C45">
            <w:r>
              <w:t>Authorization response type</w:t>
            </w:r>
          </w:p>
        </w:tc>
        <w:tc>
          <w:tcPr>
            <w:tcW w:w="2158" w:type="dxa"/>
          </w:tcPr>
          <w:p w14:paraId="7D415D9C" w14:textId="77777777" w:rsidR="00C26C45" w:rsidRPr="003E745F" w:rsidRDefault="00C26C45" w:rsidP="00C26C45">
            <w:proofErr w:type="spellStart"/>
            <w:r>
              <w:t>Enum</w:t>
            </w:r>
            <w:proofErr w:type="spellEnd"/>
            <w:r>
              <w:t xml:space="preserve"> </w:t>
            </w:r>
          </w:p>
        </w:tc>
        <w:tc>
          <w:tcPr>
            <w:tcW w:w="2158" w:type="dxa"/>
          </w:tcPr>
          <w:p w14:paraId="4FB121EE" w14:textId="122ACBB2" w:rsidR="00C26C45" w:rsidRPr="003E745F" w:rsidRDefault="00C26C45" w:rsidP="00C26C45">
            <w:r>
              <w:t>"</w:t>
            </w:r>
            <w:r w:rsidR="00410F95">
              <w:t>security</w:t>
            </w:r>
            <w:r>
              <w:t>"</w:t>
            </w:r>
          </w:p>
        </w:tc>
        <w:tc>
          <w:tcPr>
            <w:tcW w:w="2158" w:type="dxa"/>
          </w:tcPr>
          <w:p w14:paraId="596F95D4" w14:textId="2293E8AE" w:rsidR="00C26C45" w:rsidRPr="003E745F" w:rsidRDefault="00C26C45" w:rsidP="00C26C45">
            <w:r>
              <w:t>"</w:t>
            </w:r>
            <w:r w:rsidR="00410F95">
              <w:t>security</w:t>
            </w:r>
            <w:r>
              <w:t>"</w:t>
            </w:r>
          </w:p>
        </w:tc>
      </w:tr>
      <w:tr w:rsidR="00666F71" w:rsidRPr="003E745F" w14:paraId="1C79E254" w14:textId="77777777" w:rsidTr="00C26C45">
        <w:tc>
          <w:tcPr>
            <w:tcW w:w="2159" w:type="dxa"/>
          </w:tcPr>
          <w:p w14:paraId="61A7415F"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6883C1A9"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21A95CAB" w14:textId="0CF4F6E6"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7954D1A7" w14:textId="6C784533" w:rsidR="00666F71" w:rsidRPr="003E745F" w:rsidRDefault="00666F71" w:rsidP="00666F71">
            <w:r>
              <w:t>N/A</w:t>
            </w:r>
          </w:p>
        </w:tc>
        <w:tc>
          <w:tcPr>
            <w:tcW w:w="2158" w:type="dxa"/>
          </w:tcPr>
          <w:p w14:paraId="45FBE316" w14:textId="70A20CA6" w:rsidR="00666F71" w:rsidRPr="003E745F" w:rsidRDefault="00666F71" w:rsidP="00666F71">
            <w:r>
              <w:t>1</w:t>
            </w:r>
          </w:p>
        </w:tc>
        <w:tc>
          <w:tcPr>
            <w:tcW w:w="2158" w:type="dxa"/>
          </w:tcPr>
          <w:p w14:paraId="6B43A0BA" w14:textId="1B2650FA" w:rsidR="00666F71" w:rsidRPr="003E745F" w:rsidRDefault="00666F71" w:rsidP="00666F71">
            <w:pPr>
              <w:keepNext/>
            </w:pPr>
            <w:r>
              <w:t>MAX INT</w:t>
            </w:r>
          </w:p>
        </w:tc>
      </w:tr>
    </w:tbl>
    <w:p w14:paraId="0AEC7394" w14:textId="735BAE16" w:rsidR="00C26C45" w:rsidRDefault="00C26C45" w:rsidP="00C26C45">
      <w:pPr>
        <w:pStyle w:val="Caption"/>
      </w:pPr>
      <w:bookmarkStart w:id="252" w:name="_Toc441572983"/>
      <w:bookmarkStart w:id="253" w:name="_Toc456253311"/>
      <w:r>
        <w:t xml:space="preserve">Table </w:t>
      </w:r>
      <w:r w:rsidR="005735E7">
        <w:fldChar w:fldCharType="begin"/>
      </w:r>
      <w:r w:rsidR="005735E7">
        <w:instrText xml:space="preserve"> SEQ Table \* ARABIC </w:instrText>
      </w:r>
      <w:r w:rsidR="005735E7">
        <w:fldChar w:fldCharType="separate"/>
      </w:r>
      <w:r w:rsidR="00C910EC">
        <w:rPr>
          <w:noProof/>
        </w:rPr>
        <w:t>10</w:t>
      </w:r>
      <w:r w:rsidR="005735E7">
        <w:rPr>
          <w:noProof/>
        </w:rPr>
        <w:fldChar w:fldCharType="end"/>
      </w:r>
      <w:r>
        <w:t xml:space="preserve"> - </w:t>
      </w:r>
      <w:proofErr w:type="spellStart"/>
      <w:r>
        <w:t>OdeAuthentication</w:t>
      </w:r>
      <w:bookmarkEnd w:id="252"/>
      <w:bookmarkEnd w:id="253"/>
      <w:proofErr w:type="spellEnd"/>
    </w:p>
    <w:p w14:paraId="2C1ABE0C" w14:textId="5290E6E8" w:rsidR="00C26C45" w:rsidRDefault="00C26C45" w:rsidP="0016253B">
      <w:pPr>
        <w:pStyle w:val="Heading3"/>
      </w:pPr>
      <w:bookmarkStart w:id="254" w:name="_Toc462052309"/>
      <w:bookmarkStart w:id="255" w:name="_Toc483908192"/>
      <w:r w:rsidRPr="00284BEB">
        <w:lastRenderedPageBreak/>
        <w:t>ODE Status Message</w:t>
      </w:r>
      <w:bookmarkEnd w:id="254"/>
      <w:bookmarkEnd w:id="255"/>
    </w:p>
    <w:p w14:paraId="18F99E90" w14:textId="447B4938"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Status Message has not yet been implemented</w:t>
      </w:r>
    </w:p>
    <w:p w14:paraId="3B44C9BD"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050AB94C" w14:textId="77777777" w:rsidTr="00C26C45">
        <w:tc>
          <w:tcPr>
            <w:tcW w:w="2159" w:type="dxa"/>
          </w:tcPr>
          <w:p w14:paraId="58FC1FD1" w14:textId="77777777" w:rsidR="00C26C45" w:rsidRPr="006E5FF6" w:rsidRDefault="00C26C45" w:rsidP="00C26C45">
            <w:pPr>
              <w:rPr>
                <w:b/>
              </w:rPr>
            </w:pPr>
            <w:r w:rsidRPr="006E5FF6">
              <w:rPr>
                <w:b/>
              </w:rPr>
              <w:t>Name</w:t>
            </w:r>
          </w:p>
        </w:tc>
        <w:tc>
          <w:tcPr>
            <w:tcW w:w="2159" w:type="dxa"/>
          </w:tcPr>
          <w:p w14:paraId="5B5D6BB1" w14:textId="77777777" w:rsidR="00C26C45" w:rsidRPr="006E5FF6" w:rsidRDefault="00C26C45" w:rsidP="00C26C45">
            <w:pPr>
              <w:rPr>
                <w:b/>
              </w:rPr>
            </w:pPr>
            <w:r w:rsidRPr="006E5FF6">
              <w:rPr>
                <w:b/>
              </w:rPr>
              <w:t>Type</w:t>
            </w:r>
          </w:p>
        </w:tc>
        <w:tc>
          <w:tcPr>
            <w:tcW w:w="2158" w:type="dxa"/>
          </w:tcPr>
          <w:p w14:paraId="29F94C2E" w14:textId="77777777" w:rsidR="00C26C45" w:rsidRPr="006E5FF6" w:rsidRDefault="00C26C45" w:rsidP="00C26C45">
            <w:pPr>
              <w:rPr>
                <w:b/>
              </w:rPr>
            </w:pPr>
            <w:r w:rsidRPr="006E5FF6">
              <w:rPr>
                <w:b/>
              </w:rPr>
              <w:t>Description</w:t>
            </w:r>
          </w:p>
        </w:tc>
        <w:tc>
          <w:tcPr>
            <w:tcW w:w="2158" w:type="dxa"/>
          </w:tcPr>
          <w:p w14:paraId="5BEC433F" w14:textId="77777777" w:rsidR="00C26C45" w:rsidRPr="006E5FF6" w:rsidRDefault="00C26C45" w:rsidP="00C26C45">
            <w:pPr>
              <w:rPr>
                <w:b/>
              </w:rPr>
            </w:pPr>
            <w:r w:rsidRPr="006E5FF6">
              <w:rPr>
                <w:b/>
              </w:rPr>
              <w:t>Units</w:t>
            </w:r>
          </w:p>
        </w:tc>
        <w:tc>
          <w:tcPr>
            <w:tcW w:w="2158" w:type="dxa"/>
          </w:tcPr>
          <w:p w14:paraId="11DCAD1E" w14:textId="77777777" w:rsidR="00C26C45" w:rsidRPr="006E5FF6" w:rsidRDefault="00C26C45" w:rsidP="00C26C45">
            <w:pPr>
              <w:rPr>
                <w:b/>
              </w:rPr>
            </w:pPr>
            <w:r w:rsidRPr="006E5FF6">
              <w:rPr>
                <w:b/>
              </w:rPr>
              <w:t>Valid Min</w:t>
            </w:r>
          </w:p>
        </w:tc>
        <w:tc>
          <w:tcPr>
            <w:tcW w:w="2158" w:type="dxa"/>
          </w:tcPr>
          <w:p w14:paraId="59EA1A95" w14:textId="77777777" w:rsidR="00C26C45" w:rsidRPr="006E5FF6" w:rsidRDefault="00C26C45" w:rsidP="00C26C45">
            <w:pPr>
              <w:rPr>
                <w:b/>
              </w:rPr>
            </w:pPr>
            <w:r w:rsidRPr="006E5FF6">
              <w:rPr>
                <w:b/>
              </w:rPr>
              <w:t>Valid Max</w:t>
            </w:r>
          </w:p>
        </w:tc>
      </w:tr>
      <w:tr w:rsidR="00C26C45" w:rsidRPr="003E745F" w14:paraId="607D84E7" w14:textId="77777777" w:rsidTr="00C26C45">
        <w:tc>
          <w:tcPr>
            <w:tcW w:w="2159" w:type="dxa"/>
          </w:tcPr>
          <w:p w14:paraId="0773530F" w14:textId="77777777" w:rsidR="00C26C45" w:rsidRPr="003E745F" w:rsidRDefault="00C26C45" w:rsidP="00C26C45">
            <w:r>
              <w:rPr>
                <w:rFonts w:ascii="Courier New" w:hAnsi="Courier New" w:cs="Courier New"/>
              </w:rPr>
              <w:t>status</w:t>
            </w:r>
          </w:p>
        </w:tc>
        <w:tc>
          <w:tcPr>
            <w:tcW w:w="2159" w:type="dxa"/>
          </w:tcPr>
          <w:p w14:paraId="6E460DA2" w14:textId="77777777" w:rsidR="00C26C45" w:rsidRPr="003E745F" w:rsidRDefault="00C26C45" w:rsidP="00C26C45">
            <w:pPr>
              <w:tabs>
                <w:tab w:val="left" w:pos="1192"/>
              </w:tabs>
            </w:pPr>
            <w:r>
              <w:t>String</w:t>
            </w:r>
            <w:r>
              <w:tab/>
            </w:r>
          </w:p>
        </w:tc>
        <w:tc>
          <w:tcPr>
            <w:tcW w:w="2158" w:type="dxa"/>
          </w:tcPr>
          <w:p w14:paraId="1085FFFB" w14:textId="77777777" w:rsidR="00C26C45" w:rsidRPr="003E745F" w:rsidRDefault="00C26C45" w:rsidP="00C26C45">
            <w:r>
              <w:t>Request status</w:t>
            </w:r>
          </w:p>
        </w:tc>
        <w:tc>
          <w:tcPr>
            <w:tcW w:w="2158" w:type="dxa"/>
          </w:tcPr>
          <w:p w14:paraId="7FBA0B09" w14:textId="77777777" w:rsidR="00C26C45" w:rsidRPr="003E745F" w:rsidRDefault="00C26C45" w:rsidP="00C26C45">
            <w:proofErr w:type="spellStart"/>
            <w:r>
              <w:t>Enum</w:t>
            </w:r>
            <w:proofErr w:type="spellEnd"/>
            <w:r>
              <w:t xml:space="preserve"> </w:t>
            </w:r>
          </w:p>
        </w:tc>
        <w:tc>
          <w:tcPr>
            <w:tcW w:w="2158" w:type="dxa"/>
          </w:tcPr>
          <w:p w14:paraId="1F4643B8" w14:textId="77777777" w:rsidR="00C26C45" w:rsidRPr="003E745F" w:rsidRDefault="00C26C45" w:rsidP="00C26C45">
            <w:r>
              <w:t>"status"</w:t>
            </w:r>
          </w:p>
        </w:tc>
        <w:tc>
          <w:tcPr>
            <w:tcW w:w="2158" w:type="dxa"/>
          </w:tcPr>
          <w:p w14:paraId="65A0AF9A" w14:textId="77777777" w:rsidR="00C26C45" w:rsidRPr="003E745F" w:rsidRDefault="00C26C45" w:rsidP="00C26C45">
            <w:r>
              <w:t>"status"</w:t>
            </w:r>
          </w:p>
        </w:tc>
      </w:tr>
      <w:tr w:rsidR="00666F71" w:rsidRPr="003E745F" w14:paraId="38243BF1" w14:textId="77777777" w:rsidTr="00C26C45">
        <w:tc>
          <w:tcPr>
            <w:tcW w:w="2159" w:type="dxa"/>
          </w:tcPr>
          <w:p w14:paraId="4A608994"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748ACFAC"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0C4E02AE" w14:textId="591ACAAF"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7C9972B" w14:textId="32463A2E" w:rsidR="00666F71" w:rsidRPr="003E745F" w:rsidRDefault="00666F71" w:rsidP="00666F71">
            <w:r>
              <w:t>N/A</w:t>
            </w:r>
          </w:p>
        </w:tc>
        <w:tc>
          <w:tcPr>
            <w:tcW w:w="2158" w:type="dxa"/>
          </w:tcPr>
          <w:p w14:paraId="7BB90ACF" w14:textId="4B32CB9B" w:rsidR="00666F71" w:rsidRPr="003E745F" w:rsidRDefault="00666F71" w:rsidP="00666F71">
            <w:r>
              <w:t>1</w:t>
            </w:r>
          </w:p>
        </w:tc>
        <w:tc>
          <w:tcPr>
            <w:tcW w:w="2158" w:type="dxa"/>
          </w:tcPr>
          <w:p w14:paraId="04E09E44" w14:textId="76B9CB6D" w:rsidR="00666F71" w:rsidRPr="003E745F" w:rsidRDefault="00666F71" w:rsidP="00666F71">
            <w:pPr>
              <w:keepNext/>
            </w:pPr>
            <w:r>
              <w:t>MAX INT</w:t>
            </w:r>
          </w:p>
        </w:tc>
      </w:tr>
    </w:tbl>
    <w:p w14:paraId="611C70F4" w14:textId="1F3275AF" w:rsidR="00C26C45" w:rsidRDefault="00C26C45" w:rsidP="00C26C45">
      <w:pPr>
        <w:pStyle w:val="Caption"/>
      </w:pPr>
      <w:bookmarkStart w:id="256" w:name="_Toc441572984"/>
      <w:bookmarkStart w:id="257" w:name="_Toc456253312"/>
      <w:r>
        <w:t xml:space="preserve">Table </w:t>
      </w:r>
      <w:r w:rsidR="005735E7">
        <w:fldChar w:fldCharType="begin"/>
      </w:r>
      <w:r w:rsidR="005735E7">
        <w:instrText xml:space="preserve"> SEQ Table \* ARABIC </w:instrText>
      </w:r>
      <w:r w:rsidR="005735E7">
        <w:fldChar w:fldCharType="separate"/>
      </w:r>
      <w:r w:rsidR="00C910EC">
        <w:rPr>
          <w:noProof/>
        </w:rPr>
        <w:t>11</w:t>
      </w:r>
      <w:r w:rsidR="005735E7">
        <w:rPr>
          <w:noProof/>
        </w:rPr>
        <w:fldChar w:fldCharType="end"/>
      </w:r>
      <w:r>
        <w:t xml:space="preserve"> - </w:t>
      </w:r>
      <w:proofErr w:type="spellStart"/>
      <w:r>
        <w:t>OdeStatus</w:t>
      </w:r>
      <w:bookmarkEnd w:id="256"/>
      <w:bookmarkEnd w:id="257"/>
      <w:proofErr w:type="spellEnd"/>
    </w:p>
    <w:p w14:paraId="1B2629C5" w14:textId="45791E6C" w:rsidR="00C26C45" w:rsidRDefault="00C26C45" w:rsidP="0016253B">
      <w:pPr>
        <w:pStyle w:val="Heading3"/>
      </w:pPr>
      <w:bookmarkStart w:id="258" w:name="_Toc462052310"/>
      <w:bookmarkStart w:id="259" w:name="_Ref471812176"/>
      <w:bookmarkStart w:id="260" w:name="_Toc483908193"/>
      <w:r w:rsidRPr="00284BEB">
        <w:t>ODE Control Message</w:t>
      </w:r>
      <w:bookmarkEnd w:id="258"/>
      <w:bookmarkEnd w:id="259"/>
      <w:bookmarkEnd w:id="260"/>
    </w:p>
    <w:p w14:paraId="221D17FA" w14:textId="5A8B29EA"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Control Message has not yet been implemented</w:t>
      </w:r>
    </w:p>
    <w:p w14:paraId="512D8825"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989"/>
        <w:gridCol w:w="1867"/>
        <w:gridCol w:w="1914"/>
        <w:gridCol w:w="1758"/>
        <w:gridCol w:w="1881"/>
        <w:gridCol w:w="2541"/>
      </w:tblGrid>
      <w:tr w:rsidR="00C26C45" w:rsidRPr="006E5FF6" w14:paraId="0BBADC21" w14:textId="77777777" w:rsidTr="005676A9">
        <w:tc>
          <w:tcPr>
            <w:tcW w:w="2989" w:type="dxa"/>
          </w:tcPr>
          <w:p w14:paraId="5ACCC15E" w14:textId="77777777" w:rsidR="00C26C45" w:rsidRPr="006E5FF6" w:rsidRDefault="00C26C45" w:rsidP="00C26C45">
            <w:pPr>
              <w:rPr>
                <w:b/>
              </w:rPr>
            </w:pPr>
            <w:r w:rsidRPr="006E5FF6">
              <w:rPr>
                <w:b/>
              </w:rPr>
              <w:t>Name</w:t>
            </w:r>
          </w:p>
        </w:tc>
        <w:tc>
          <w:tcPr>
            <w:tcW w:w="1867" w:type="dxa"/>
          </w:tcPr>
          <w:p w14:paraId="7C230963" w14:textId="77777777" w:rsidR="00C26C45" w:rsidRPr="006E5FF6" w:rsidRDefault="00C26C45" w:rsidP="00C26C45">
            <w:pPr>
              <w:rPr>
                <w:b/>
              </w:rPr>
            </w:pPr>
            <w:r w:rsidRPr="006E5FF6">
              <w:rPr>
                <w:b/>
              </w:rPr>
              <w:t>Type</w:t>
            </w:r>
          </w:p>
        </w:tc>
        <w:tc>
          <w:tcPr>
            <w:tcW w:w="1914" w:type="dxa"/>
          </w:tcPr>
          <w:p w14:paraId="672C1DCA" w14:textId="77777777" w:rsidR="00C26C45" w:rsidRPr="006E5FF6" w:rsidRDefault="00C26C45" w:rsidP="00C26C45">
            <w:pPr>
              <w:rPr>
                <w:b/>
              </w:rPr>
            </w:pPr>
            <w:r w:rsidRPr="006E5FF6">
              <w:rPr>
                <w:b/>
              </w:rPr>
              <w:t>Description</w:t>
            </w:r>
          </w:p>
        </w:tc>
        <w:tc>
          <w:tcPr>
            <w:tcW w:w="1758" w:type="dxa"/>
          </w:tcPr>
          <w:p w14:paraId="227FADEB" w14:textId="77777777" w:rsidR="00C26C45" w:rsidRPr="006E5FF6" w:rsidRDefault="00C26C45" w:rsidP="00C26C45">
            <w:pPr>
              <w:rPr>
                <w:b/>
              </w:rPr>
            </w:pPr>
            <w:r w:rsidRPr="006E5FF6">
              <w:rPr>
                <w:b/>
              </w:rPr>
              <w:t>Units</w:t>
            </w:r>
          </w:p>
        </w:tc>
        <w:tc>
          <w:tcPr>
            <w:tcW w:w="1881" w:type="dxa"/>
          </w:tcPr>
          <w:p w14:paraId="173FDA8E" w14:textId="77777777" w:rsidR="00C26C45" w:rsidRPr="006E5FF6" w:rsidRDefault="00C26C45" w:rsidP="00C26C45">
            <w:pPr>
              <w:rPr>
                <w:b/>
              </w:rPr>
            </w:pPr>
            <w:r w:rsidRPr="006E5FF6">
              <w:rPr>
                <w:b/>
              </w:rPr>
              <w:t>Valid Min</w:t>
            </w:r>
          </w:p>
        </w:tc>
        <w:tc>
          <w:tcPr>
            <w:tcW w:w="2541" w:type="dxa"/>
          </w:tcPr>
          <w:p w14:paraId="07B02652" w14:textId="77777777" w:rsidR="00C26C45" w:rsidRPr="006E5FF6" w:rsidRDefault="00C26C45" w:rsidP="00C26C45">
            <w:pPr>
              <w:rPr>
                <w:b/>
              </w:rPr>
            </w:pPr>
            <w:r w:rsidRPr="006E5FF6">
              <w:rPr>
                <w:b/>
              </w:rPr>
              <w:t>Valid Max</w:t>
            </w:r>
          </w:p>
        </w:tc>
      </w:tr>
      <w:tr w:rsidR="00C26C45" w:rsidRPr="003E745F" w14:paraId="73C3D1D4" w14:textId="77777777" w:rsidTr="005676A9">
        <w:tc>
          <w:tcPr>
            <w:tcW w:w="2989" w:type="dxa"/>
          </w:tcPr>
          <w:p w14:paraId="1A9B8447" w14:textId="77777777" w:rsidR="00C26C45" w:rsidRPr="00642AC1" w:rsidRDefault="00C26C45" w:rsidP="00C26C45">
            <w:pPr>
              <w:rPr>
                <w:rFonts w:ascii="Courier New" w:hAnsi="Courier New" w:cs="Courier New"/>
              </w:rPr>
            </w:pPr>
            <w:proofErr w:type="spellStart"/>
            <w:r w:rsidRPr="00642AC1">
              <w:rPr>
                <w:rFonts w:ascii="Courier New" w:hAnsi="Courier New" w:cs="Courier New"/>
              </w:rPr>
              <w:t>dataSourceBundleCount</w:t>
            </w:r>
            <w:proofErr w:type="spellEnd"/>
          </w:p>
        </w:tc>
        <w:tc>
          <w:tcPr>
            <w:tcW w:w="1867" w:type="dxa"/>
          </w:tcPr>
          <w:p w14:paraId="5B2E6AAA" w14:textId="77777777" w:rsidR="00C26C45" w:rsidRPr="003E745F" w:rsidRDefault="00C26C45" w:rsidP="00C26C45">
            <w:r>
              <w:t>Integer</w:t>
            </w:r>
          </w:p>
        </w:tc>
        <w:tc>
          <w:tcPr>
            <w:tcW w:w="1914" w:type="dxa"/>
          </w:tcPr>
          <w:p w14:paraId="1EBED18E" w14:textId="06C65192" w:rsidR="00C26C45" w:rsidRPr="003E745F" w:rsidRDefault="00C26C45" w:rsidP="00410F95">
            <w:r>
              <w:t xml:space="preserve">Number of </w:t>
            </w:r>
            <w:r w:rsidR="00410F95">
              <w:t xml:space="preserve">records in a </w:t>
            </w:r>
            <w:r>
              <w:t>bundle reported by the data source</w:t>
            </w:r>
          </w:p>
        </w:tc>
        <w:tc>
          <w:tcPr>
            <w:tcW w:w="1758" w:type="dxa"/>
          </w:tcPr>
          <w:p w14:paraId="1979E73D" w14:textId="77777777" w:rsidR="00C26C45" w:rsidRPr="003E745F" w:rsidRDefault="00C26C45" w:rsidP="00C26C45">
            <w:r>
              <w:t>Count</w:t>
            </w:r>
          </w:p>
        </w:tc>
        <w:tc>
          <w:tcPr>
            <w:tcW w:w="1881" w:type="dxa"/>
          </w:tcPr>
          <w:p w14:paraId="74A8E0E7" w14:textId="77777777" w:rsidR="00C26C45" w:rsidRPr="003E745F" w:rsidRDefault="00C26C45" w:rsidP="00C26C45">
            <w:r>
              <w:t>0</w:t>
            </w:r>
          </w:p>
        </w:tc>
        <w:tc>
          <w:tcPr>
            <w:tcW w:w="2541" w:type="dxa"/>
          </w:tcPr>
          <w:p w14:paraId="0DC904A4" w14:textId="77777777" w:rsidR="00C26C45" w:rsidRPr="003E745F" w:rsidRDefault="00C26C45" w:rsidP="00C26C45">
            <w:r w:rsidRPr="009C748C">
              <w:t>9223372036854775807</w:t>
            </w:r>
          </w:p>
        </w:tc>
      </w:tr>
      <w:tr w:rsidR="00C26C45" w:rsidRPr="003E745F" w14:paraId="3821B611" w14:textId="77777777" w:rsidTr="005676A9">
        <w:tc>
          <w:tcPr>
            <w:tcW w:w="2989" w:type="dxa"/>
          </w:tcPr>
          <w:p w14:paraId="3A55B272" w14:textId="77777777" w:rsidR="00C26C45" w:rsidRPr="00642AC1" w:rsidRDefault="00C26C45" w:rsidP="00C26C45">
            <w:pPr>
              <w:rPr>
                <w:rFonts w:ascii="Courier New" w:hAnsi="Courier New" w:cs="Courier New"/>
              </w:rPr>
            </w:pPr>
            <w:proofErr w:type="spellStart"/>
            <w:r w:rsidRPr="009F6E9B">
              <w:rPr>
                <w:rFonts w:ascii="Courier New" w:hAnsi="Courier New" w:cs="Courier New"/>
              </w:rPr>
              <w:t>receivedRecordCount</w:t>
            </w:r>
            <w:proofErr w:type="spellEnd"/>
          </w:p>
        </w:tc>
        <w:tc>
          <w:tcPr>
            <w:tcW w:w="1867" w:type="dxa"/>
          </w:tcPr>
          <w:p w14:paraId="04AB7FC8" w14:textId="77777777" w:rsidR="00C26C45" w:rsidRPr="003E745F" w:rsidRDefault="00C26C45" w:rsidP="00C26C45">
            <w:r>
              <w:t>Integer</w:t>
            </w:r>
          </w:p>
        </w:tc>
        <w:tc>
          <w:tcPr>
            <w:tcW w:w="1914" w:type="dxa"/>
          </w:tcPr>
          <w:p w14:paraId="4251D042" w14:textId="77777777" w:rsidR="00C26C45" w:rsidRPr="003E745F" w:rsidRDefault="00C26C45" w:rsidP="00C26C45">
            <w:r>
              <w:t>Number of messages received by the ODE</w:t>
            </w:r>
          </w:p>
        </w:tc>
        <w:tc>
          <w:tcPr>
            <w:tcW w:w="1758" w:type="dxa"/>
          </w:tcPr>
          <w:p w14:paraId="57AF3B15" w14:textId="77777777" w:rsidR="00C26C45" w:rsidRPr="003E745F" w:rsidRDefault="00C26C45" w:rsidP="00C26C45">
            <w:r>
              <w:t>Count</w:t>
            </w:r>
          </w:p>
        </w:tc>
        <w:tc>
          <w:tcPr>
            <w:tcW w:w="1881" w:type="dxa"/>
          </w:tcPr>
          <w:p w14:paraId="787A7CED" w14:textId="77777777" w:rsidR="00C26C45" w:rsidRPr="003E745F" w:rsidRDefault="00C26C45" w:rsidP="00C26C45">
            <w:r>
              <w:t>0</w:t>
            </w:r>
          </w:p>
        </w:tc>
        <w:tc>
          <w:tcPr>
            <w:tcW w:w="2541" w:type="dxa"/>
          </w:tcPr>
          <w:p w14:paraId="0E178A4F" w14:textId="77777777" w:rsidR="00C26C45" w:rsidRPr="003E745F" w:rsidRDefault="00C26C45" w:rsidP="00C26C45">
            <w:r w:rsidRPr="009C748C">
              <w:t>9223372036854775807</w:t>
            </w:r>
          </w:p>
        </w:tc>
      </w:tr>
      <w:tr w:rsidR="00C26C45" w:rsidRPr="003E745F" w14:paraId="3FECEAC5" w14:textId="77777777" w:rsidTr="005676A9">
        <w:tc>
          <w:tcPr>
            <w:tcW w:w="2989" w:type="dxa"/>
          </w:tcPr>
          <w:p w14:paraId="00527AF4" w14:textId="77777777" w:rsidR="00C26C45" w:rsidRPr="009F6E9B" w:rsidRDefault="00C26C45" w:rsidP="00C26C45">
            <w:pPr>
              <w:rPr>
                <w:rFonts w:ascii="Courier New" w:hAnsi="Courier New" w:cs="Courier New"/>
              </w:rPr>
            </w:pPr>
            <w:proofErr w:type="spellStart"/>
            <w:r w:rsidRPr="009F6E9B">
              <w:rPr>
                <w:rFonts w:ascii="Courier New" w:hAnsi="Courier New" w:cs="Courier New"/>
              </w:rPr>
              <w:t>sentRecordCount</w:t>
            </w:r>
            <w:proofErr w:type="spellEnd"/>
          </w:p>
        </w:tc>
        <w:tc>
          <w:tcPr>
            <w:tcW w:w="1867" w:type="dxa"/>
          </w:tcPr>
          <w:p w14:paraId="77438EC5" w14:textId="77777777" w:rsidR="00C26C45" w:rsidRDefault="00C26C45" w:rsidP="00C26C45">
            <w:r>
              <w:t>Integer</w:t>
            </w:r>
          </w:p>
        </w:tc>
        <w:tc>
          <w:tcPr>
            <w:tcW w:w="1914" w:type="dxa"/>
          </w:tcPr>
          <w:p w14:paraId="75C91B3E" w14:textId="77777777" w:rsidR="00C26C45" w:rsidRDefault="00C26C45" w:rsidP="00C26C45">
            <w:r>
              <w:t>Number of records sent by the ODE to the client</w:t>
            </w:r>
          </w:p>
        </w:tc>
        <w:tc>
          <w:tcPr>
            <w:tcW w:w="1758" w:type="dxa"/>
          </w:tcPr>
          <w:p w14:paraId="3F271588" w14:textId="77777777" w:rsidR="00C26C45" w:rsidRDefault="00C26C45" w:rsidP="00C26C45">
            <w:r>
              <w:t>Count</w:t>
            </w:r>
          </w:p>
        </w:tc>
        <w:tc>
          <w:tcPr>
            <w:tcW w:w="1881" w:type="dxa"/>
          </w:tcPr>
          <w:p w14:paraId="5971CD8F" w14:textId="77777777" w:rsidR="00C26C45" w:rsidRDefault="00C26C45" w:rsidP="00C26C45">
            <w:r>
              <w:t>0</w:t>
            </w:r>
          </w:p>
        </w:tc>
        <w:tc>
          <w:tcPr>
            <w:tcW w:w="2541" w:type="dxa"/>
          </w:tcPr>
          <w:p w14:paraId="7DE7C7E7" w14:textId="77777777" w:rsidR="00C26C45" w:rsidRDefault="00C26C45" w:rsidP="00C26C45">
            <w:r w:rsidRPr="009C748C">
              <w:t>9223372036854775807</w:t>
            </w:r>
          </w:p>
        </w:tc>
      </w:tr>
      <w:tr w:rsidR="00C26C45" w:rsidRPr="003E745F" w14:paraId="1AD03482" w14:textId="77777777" w:rsidTr="005676A9">
        <w:tc>
          <w:tcPr>
            <w:tcW w:w="2989" w:type="dxa"/>
          </w:tcPr>
          <w:p w14:paraId="7EF75929" w14:textId="77777777" w:rsidR="00C26C45" w:rsidRPr="009F6E9B" w:rsidRDefault="00C26C45" w:rsidP="00C26C45">
            <w:pPr>
              <w:rPr>
                <w:rFonts w:ascii="Courier New" w:hAnsi="Courier New" w:cs="Courier New"/>
              </w:rPr>
            </w:pPr>
            <w:r w:rsidRPr="009F6E9B">
              <w:rPr>
                <w:rFonts w:ascii="Courier New" w:hAnsi="Courier New" w:cs="Courier New"/>
              </w:rPr>
              <w:lastRenderedPageBreak/>
              <w:t>tag</w:t>
            </w:r>
          </w:p>
        </w:tc>
        <w:tc>
          <w:tcPr>
            <w:tcW w:w="1867" w:type="dxa"/>
          </w:tcPr>
          <w:p w14:paraId="722472AD" w14:textId="77777777" w:rsidR="00C26C45" w:rsidRDefault="00C26C45" w:rsidP="00C26C45">
            <w:proofErr w:type="spellStart"/>
            <w:r>
              <w:t>Enum</w:t>
            </w:r>
            <w:proofErr w:type="spellEnd"/>
          </w:p>
        </w:tc>
        <w:tc>
          <w:tcPr>
            <w:tcW w:w="1914" w:type="dxa"/>
          </w:tcPr>
          <w:p w14:paraId="7B504F8E" w14:textId="77777777" w:rsidR="00C26C45" w:rsidRDefault="00C26C45" w:rsidP="00C26C45">
            <w:r>
              <w:t>The control message event tag</w:t>
            </w:r>
          </w:p>
        </w:tc>
        <w:tc>
          <w:tcPr>
            <w:tcW w:w="1758" w:type="dxa"/>
          </w:tcPr>
          <w:p w14:paraId="5308EC67" w14:textId="77777777" w:rsidR="00C26C45" w:rsidRDefault="00C26C45" w:rsidP="00C26C45">
            <w:proofErr w:type="spellStart"/>
            <w:r>
              <w:t>Enum</w:t>
            </w:r>
            <w:proofErr w:type="spellEnd"/>
          </w:p>
        </w:tc>
        <w:tc>
          <w:tcPr>
            <w:tcW w:w="1881" w:type="dxa"/>
          </w:tcPr>
          <w:p w14:paraId="186201F6" w14:textId="77777777" w:rsidR="00C26C45" w:rsidRDefault="00C26C45" w:rsidP="00C26C45">
            <w:r>
              <w:t xml:space="preserve">One of </w:t>
            </w:r>
            <w:r w:rsidRPr="009F6E9B">
              <w:t>CONNECTED, START, STOP, ERROR</w:t>
            </w:r>
          </w:p>
        </w:tc>
        <w:tc>
          <w:tcPr>
            <w:tcW w:w="2541" w:type="dxa"/>
          </w:tcPr>
          <w:p w14:paraId="02F20C58" w14:textId="77777777" w:rsidR="00C26C45" w:rsidRDefault="00C26C45" w:rsidP="00C26C45">
            <w:r>
              <w:t xml:space="preserve">One of </w:t>
            </w:r>
            <w:r w:rsidRPr="009F6E9B">
              <w:t>CONNECTED, START, STOP, ERROR</w:t>
            </w:r>
          </w:p>
        </w:tc>
      </w:tr>
      <w:tr w:rsidR="00666F71" w:rsidRPr="003E745F" w14:paraId="4F4B2D43" w14:textId="77777777" w:rsidTr="005676A9">
        <w:tc>
          <w:tcPr>
            <w:tcW w:w="2989" w:type="dxa"/>
          </w:tcPr>
          <w:p w14:paraId="407B1CF8" w14:textId="77777777" w:rsidR="00666F71" w:rsidRPr="000D041D" w:rsidRDefault="00666F71" w:rsidP="00666F71">
            <w:pPr>
              <w:rPr>
                <w:rFonts w:ascii="Courier New" w:hAnsi="Courier New" w:cs="Courier New"/>
              </w:rPr>
            </w:pPr>
            <w:r>
              <w:rPr>
                <w:rFonts w:ascii="Courier New" w:hAnsi="Courier New" w:cs="Courier New"/>
              </w:rPr>
              <w:t>version</w:t>
            </w:r>
          </w:p>
        </w:tc>
        <w:tc>
          <w:tcPr>
            <w:tcW w:w="1867" w:type="dxa"/>
          </w:tcPr>
          <w:p w14:paraId="4E133A59" w14:textId="77777777" w:rsidR="00666F71" w:rsidRDefault="00666F71" w:rsidP="00666F71">
            <w:pPr>
              <w:rPr>
                <w:rFonts w:ascii="Courier New" w:hAnsi="Courier New" w:cs="Courier New"/>
              </w:rPr>
            </w:pPr>
            <w:r>
              <w:rPr>
                <w:rFonts w:ascii="Courier New" w:hAnsi="Courier New" w:cs="Courier New"/>
              </w:rPr>
              <w:t>Integer</w:t>
            </w:r>
          </w:p>
        </w:tc>
        <w:tc>
          <w:tcPr>
            <w:tcW w:w="1914" w:type="dxa"/>
          </w:tcPr>
          <w:p w14:paraId="52B24385" w14:textId="57A6B4DB"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58" w:type="dxa"/>
          </w:tcPr>
          <w:p w14:paraId="1BD52155" w14:textId="4A6FBC06" w:rsidR="00666F71" w:rsidRPr="003E745F" w:rsidRDefault="00666F71" w:rsidP="00666F71">
            <w:r>
              <w:t>N/A</w:t>
            </w:r>
          </w:p>
        </w:tc>
        <w:tc>
          <w:tcPr>
            <w:tcW w:w="1881" w:type="dxa"/>
          </w:tcPr>
          <w:p w14:paraId="5A6C6F74" w14:textId="3B8D0E6B" w:rsidR="00666F71" w:rsidRPr="003E745F" w:rsidRDefault="00666F71" w:rsidP="00666F71">
            <w:r>
              <w:t>1</w:t>
            </w:r>
          </w:p>
        </w:tc>
        <w:tc>
          <w:tcPr>
            <w:tcW w:w="2541" w:type="dxa"/>
          </w:tcPr>
          <w:p w14:paraId="0CFC8A1D" w14:textId="2D6EE95A" w:rsidR="00666F71" w:rsidRPr="003E745F" w:rsidRDefault="00666F71" w:rsidP="00666F71">
            <w:pPr>
              <w:keepNext/>
            </w:pPr>
            <w:r>
              <w:t>MAX INT</w:t>
            </w:r>
          </w:p>
        </w:tc>
      </w:tr>
    </w:tbl>
    <w:p w14:paraId="12143C0F" w14:textId="6DD97F6E" w:rsidR="00C26C45" w:rsidRDefault="00C26C45" w:rsidP="00C26C45">
      <w:pPr>
        <w:pStyle w:val="Caption"/>
      </w:pPr>
      <w:bookmarkStart w:id="261" w:name="_Toc441572985"/>
      <w:bookmarkStart w:id="262" w:name="_Toc456253313"/>
      <w:r>
        <w:t xml:space="preserve">Table </w:t>
      </w:r>
      <w:r w:rsidR="005735E7">
        <w:fldChar w:fldCharType="begin"/>
      </w:r>
      <w:r w:rsidR="005735E7">
        <w:instrText xml:space="preserve"> SEQ Table \* ARABIC </w:instrText>
      </w:r>
      <w:r w:rsidR="005735E7">
        <w:fldChar w:fldCharType="separate"/>
      </w:r>
      <w:r w:rsidR="00C910EC">
        <w:rPr>
          <w:noProof/>
        </w:rPr>
        <w:t>12</w:t>
      </w:r>
      <w:r w:rsidR="005735E7">
        <w:rPr>
          <w:noProof/>
        </w:rPr>
        <w:fldChar w:fldCharType="end"/>
      </w:r>
      <w:r>
        <w:t xml:space="preserve"> - </w:t>
      </w:r>
      <w:proofErr w:type="spellStart"/>
      <w:r>
        <w:t>OdeControlData</w:t>
      </w:r>
      <w:bookmarkEnd w:id="261"/>
      <w:bookmarkEnd w:id="262"/>
      <w:proofErr w:type="spellEnd"/>
    </w:p>
    <w:p w14:paraId="02321E0C" w14:textId="77777777" w:rsidR="00752CB3" w:rsidRDefault="00752CB3" w:rsidP="00752CB3">
      <w:pPr>
        <w:pStyle w:val="Heading3"/>
      </w:pPr>
      <w:bookmarkStart w:id="263" w:name="_ODE_Data_Message_1"/>
      <w:bookmarkStart w:id="264" w:name="_Toc462052307"/>
      <w:bookmarkStart w:id="265" w:name="_Ref471813434"/>
      <w:bookmarkStart w:id="266" w:name="_Toc483908194"/>
      <w:bookmarkStart w:id="267" w:name="_Toc462052316"/>
      <w:bookmarkEnd w:id="263"/>
      <w:r w:rsidRPr="00284BEB">
        <w:t>ODE Data Message Payload</w:t>
      </w:r>
      <w:bookmarkEnd w:id="264"/>
      <w:bookmarkEnd w:id="265"/>
      <w:bookmarkEnd w:id="266"/>
    </w:p>
    <w:p w14:paraId="57B75221" w14:textId="089692EF" w:rsidR="00752CB3" w:rsidRPr="00A524BA" w:rsidRDefault="007038D0" w:rsidP="00752CB3">
      <w:pPr>
        <w:rPr>
          <w:color w:val="FF0000"/>
        </w:rPr>
      </w:pPr>
      <w:r>
        <w:rPr>
          <w:color w:val="FF0000"/>
        </w:rPr>
        <w:t>STATUS</w:t>
      </w:r>
      <w:r w:rsidR="00752CB3" w:rsidRPr="00ED0E13">
        <w:rPr>
          <w:color w:val="FF0000"/>
        </w:rPr>
        <w:t xml:space="preserve">: </w:t>
      </w:r>
      <w:r w:rsidR="00752CB3">
        <w:rPr>
          <w:color w:val="FF0000"/>
        </w:rPr>
        <w:t>ODE Data Message Payload schema has not yet been implemented</w:t>
      </w:r>
    </w:p>
    <w:p w14:paraId="2ED6966E" w14:textId="77777777" w:rsidR="00752CB3" w:rsidRPr="00914E42" w:rsidRDefault="00752CB3" w:rsidP="00752CB3">
      <w:proofErr w:type="spellStart"/>
      <w:r>
        <w:t>OdeMsgPayload</w:t>
      </w:r>
      <w:proofErr w:type="spellEnd"/>
      <w:r>
        <w:t xml:space="preserve"> is the parent class for all payload data structures, each of which contain the following data elements.</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752CB3" w:rsidRPr="006E5FF6" w14:paraId="3D730ACE" w14:textId="77777777" w:rsidTr="00823070">
        <w:tc>
          <w:tcPr>
            <w:tcW w:w="2159" w:type="dxa"/>
          </w:tcPr>
          <w:p w14:paraId="7955CDA7" w14:textId="77777777" w:rsidR="00752CB3" w:rsidRPr="006E5FF6" w:rsidRDefault="00752CB3" w:rsidP="00823070">
            <w:pPr>
              <w:rPr>
                <w:b/>
              </w:rPr>
            </w:pPr>
            <w:r w:rsidRPr="006E5FF6">
              <w:rPr>
                <w:b/>
              </w:rPr>
              <w:t>Name</w:t>
            </w:r>
          </w:p>
        </w:tc>
        <w:tc>
          <w:tcPr>
            <w:tcW w:w="2159" w:type="dxa"/>
          </w:tcPr>
          <w:p w14:paraId="6BBF7BBF" w14:textId="77777777" w:rsidR="00752CB3" w:rsidRPr="006E5FF6" w:rsidRDefault="00752CB3" w:rsidP="00823070">
            <w:pPr>
              <w:rPr>
                <w:b/>
              </w:rPr>
            </w:pPr>
            <w:r w:rsidRPr="006E5FF6">
              <w:rPr>
                <w:b/>
              </w:rPr>
              <w:t>Type</w:t>
            </w:r>
          </w:p>
        </w:tc>
        <w:tc>
          <w:tcPr>
            <w:tcW w:w="2158" w:type="dxa"/>
          </w:tcPr>
          <w:p w14:paraId="2BFB46CC" w14:textId="77777777" w:rsidR="00752CB3" w:rsidRPr="006E5FF6" w:rsidRDefault="00752CB3" w:rsidP="00823070">
            <w:pPr>
              <w:rPr>
                <w:b/>
              </w:rPr>
            </w:pPr>
            <w:r w:rsidRPr="006E5FF6">
              <w:rPr>
                <w:b/>
              </w:rPr>
              <w:t>Description</w:t>
            </w:r>
          </w:p>
        </w:tc>
        <w:tc>
          <w:tcPr>
            <w:tcW w:w="2158" w:type="dxa"/>
          </w:tcPr>
          <w:p w14:paraId="61D7D60D" w14:textId="77777777" w:rsidR="00752CB3" w:rsidRPr="006E5FF6" w:rsidRDefault="00752CB3" w:rsidP="00823070">
            <w:pPr>
              <w:rPr>
                <w:b/>
              </w:rPr>
            </w:pPr>
            <w:r w:rsidRPr="006E5FF6">
              <w:rPr>
                <w:b/>
              </w:rPr>
              <w:t>Units</w:t>
            </w:r>
          </w:p>
        </w:tc>
        <w:tc>
          <w:tcPr>
            <w:tcW w:w="2158" w:type="dxa"/>
          </w:tcPr>
          <w:p w14:paraId="303B97AD" w14:textId="77777777" w:rsidR="00752CB3" w:rsidRPr="006E5FF6" w:rsidRDefault="00752CB3" w:rsidP="00823070">
            <w:pPr>
              <w:rPr>
                <w:b/>
              </w:rPr>
            </w:pPr>
            <w:r w:rsidRPr="006E5FF6">
              <w:rPr>
                <w:b/>
              </w:rPr>
              <w:t>Valid Min</w:t>
            </w:r>
          </w:p>
        </w:tc>
        <w:tc>
          <w:tcPr>
            <w:tcW w:w="2158" w:type="dxa"/>
          </w:tcPr>
          <w:p w14:paraId="79369159" w14:textId="77777777" w:rsidR="00752CB3" w:rsidRPr="006E5FF6" w:rsidRDefault="00752CB3" w:rsidP="00823070">
            <w:pPr>
              <w:rPr>
                <w:b/>
              </w:rPr>
            </w:pPr>
            <w:r w:rsidRPr="006E5FF6">
              <w:rPr>
                <w:b/>
              </w:rPr>
              <w:t>Valid Max</w:t>
            </w:r>
          </w:p>
        </w:tc>
      </w:tr>
      <w:tr w:rsidR="00666F71" w:rsidRPr="003E745F" w14:paraId="7A4C9040" w14:textId="77777777" w:rsidTr="00823070">
        <w:tc>
          <w:tcPr>
            <w:tcW w:w="2159" w:type="dxa"/>
          </w:tcPr>
          <w:p w14:paraId="017243E7"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17A397D6"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7A04B8F1" w14:textId="77777777"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237F6D7" w14:textId="338E49AD" w:rsidR="00666F71" w:rsidRPr="003E745F" w:rsidRDefault="00666F71" w:rsidP="00666F71">
            <w:r>
              <w:t>N/A</w:t>
            </w:r>
          </w:p>
        </w:tc>
        <w:tc>
          <w:tcPr>
            <w:tcW w:w="2158" w:type="dxa"/>
          </w:tcPr>
          <w:p w14:paraId="58056CF2" w14:textId="74AD525A" w:rsidR="00666F71" w:rsidRPr="003E745F" w:rsidRDefault="00666F71" w:rsidP="00666F71">
            <w:r>
              <w:t>1</w:t>
            </w:r>
          </w:p>
        </w:tc>
        <w:tc>
          <w:tcPr>
            <w:tcW w:w="2158" w:type="dxa"/>
          </w:tcPr>
          <w:p w14:paraId="63316DC2" w14:textId="383D451A" w:rsidR="00666F71" w:rsidRPr="003E745F" w:rsidRDefault="00666F71" w:rsidP="00666F71">
            <w:pPr>
              <w:keepNext/>
            </w:pPr>
            <w:r>
              <w:t>MAX INT</w:t>
            </w:r>
          </w:p>
        </w:tc>
      </w:tr>
    </w:tbl>
    <w:p w14:paraId="6646F337" w14:textId="4BFA9C64" w:rsidR="00752CB3" w:rsidRDefault="00752CB3" w:rsidP="00752CB3">
      <w:bookmarkStart w:id="268" w:name="_Toc441572982"/>
      <w:bookmarkStart w:id="269" w:name="_Toc456253310"/>
      <w:r>
        <w:t xml:space="preserve">Table </w:t>
      </w:r>
      <w:r w:rsidR="005735E7">
        <w:fldChar w:fldCharType="begin"/>
      </w:r>
      <w:r w:rsidR="005735E7">
        <w:instrText xml:space="preserve"> SEQ Table \* ARABIC </w:instrText>
      </w:r>
      <w:r w:rsidR="005735E7">
        <w:fldChar w:fldCharType="separate"/>
      </w:r>
      <w:r w:rsidR="00C910EC">
        <w:rPr>
          <w:noProof/>
        </w:rPr>
        <w:t>13</w:t>
      </w:r>
      <w:r w:rsidR="005735E7">
        <w:rPr>
          <w:noProof/>
        </w:rPr>
        <w:fldChar w:fldCharType="end"/>
      </w:r>
      <w:r>
        <w:t xml:space="preserve"> – </w:t>
      </w:r>
      <w:proofErr w:type="spellStart"/>
      <w:r>
        <w:t>OdeMsgPayload</w:t>
      </w:r>
      <w:bookmarkEnd w:id="268"/>
      <w:bookmarkEnd w:id="269"/>
      <w:proofErr w:type="spellEnd"/>
    </w:p>
    <w:p w14:paraId="4AED6A82" w14:textId="2E2D82BB" w:rsidR="00752CB3" w:rsidRDefault="00752CB3" w:rsidP="00752CB3">
      <w:r>
        <w:t xml:space="preserve">The following subsection describe the </w:t>
      </w:r>
      <w:r w:rsidR="000A3293">
        <w:t xml:space="preserve">child schemas of </w:t>
      </w:r>
      <w:hyperlink w:anchor="_ODE_Data_Message_1" w:history="1">
        <w:proofErr w:type="spellStart"/>
        <w:r w:rsidR="000A3293" w:rsidRPr="000A3293">
          <w:rPr>
            <w:rStyle w:val="Hyperlink"/>
          </w:rPr>
          <w:t>OdeMsgPayload</w:t>
        </w:r>
        <w:proofErr w:type="spellEnd"/>
      </w:hyperlink>
      <w:r w:rsidR="000A3293">
        <w:t>.</w:t>
      </w:r>
    </w:p>
    <w:p w14:paraId="2E9EB2F5" w14:textId="617374E0" w:rsidR="00C26C45" w:rsidRDefault="006D1B36" w:rsidP="00752CB3">
      <w:pPr>
        <w:pStyle w:val="Heading4"/>
      </w:pPr>
      <w:r>
        <w:t xml:space="preserve">J2735 </w:t>
      </w:r>
      <w:r w:rsidR="00410F95">
        <w:t>BSM</w:t>
      </w:r>
      <w:r w:rsidR="00C26C45" w:rsidRPr="009F4DD0">
        <w:t xml:space="preserve"> Data</w:t>
      </w:r>
      <w:bookmarkEnd w:id="267"/>
    </w:p>
    <w:p w14:paraId="69EE3E00" w14:textId="77777777" w:rsidR="00C26C45" w:rsidRDefault="00C26C45" w:rsidP="00C26C45"/>
    <w:tbl>
      <w:tblPr>
        <w:tblStyle w:val="TableGrid"/>
        <w:tblW w:w="0" w:type="auto"/>
        <w:tblLook w:val="04A0" w:firstRow="1" w:lastRow="0" w:firstColumn="1" w:lastColumn="0" w:noHBand="0" w:noVBand="1"/>
      </w:tblPr>
      <w:tblGrid>
        <w:gridCol w:w="1931"/>
        <w:gridCol w:w="3649"/>
        <w:gridCol w:w="1991"/>
        <w:gridCol w:w="1797"/>
        <w:gridCol w:w="1791"/>
        <w:gridCol w:w="1791"/>
      </w:tblGrid>
      <w:tr w:rsidR="006D1B36" w:rsidRPr="006E5FF6" w14:paraId="515561F7" w14:textId="77777777" w:rsidTr="006D1B36">
        <w:tc>
          <w:tcPr>
            <w:tcW w:w="1931" w:type="dxa"/>
          </w:tcPr>
          <w:p w14:paraId="37B68F6A" w14:textId="77777777" w:rsidR="006D1B36" w:rsidRPr="006E5FF6" w:rsidRDefault="006D1B36" w:rsidP="004C4D4C">
            <w:pPr>
              <w:rPr>
                <w:b/>
              </w:rPr>
            </w:pPr>
            <w:r w:rsidRPr="006E5FF6">
              <w:rPr>
                <w:b/>
              </w:rPr>
              <w:t>Name</w:t>
            </w:r>
          </w:p>
        </w:tc>
        <w:tc>
          <w:tcPr>
            <w:tcW w:w="3649" w:type="dxa"/>
          </w:tcPr>
          <w:p w14:paraId="71A8B843" w14:textId="77777777" w:rsidR="006D1B36" w:rsidRPr="006E5FF6" w:rsidRDefault="006D1B36" w:rsidP="004C4D4C">
            <w:pPr>
              <w:rPr>
                <w:b/>
              </w:rPr>
            </w:pPr>
            <w:r w:rsidRPr="006E5FF6">
              <w:rPr>
                <w:b/>
              </w:rPr>
              <w:t>Type</w:t>
            </w:r>
          </w:p>
        </w:tc>
        <w:tc>
          <w:tcPr>
            <w:tcW w:w="1991" w:type="dxa"/>
          </w:tcPr>
          <w:p w14:paraId="70B1D713" w14:textId="77777777" w:rsidR="006D1B36" w:rsidRPr="006E5FF6" w:rsidRDefault="006D1B36" w:rsidP="004C4D4C">
            <w:pPr>
              <w:rPr>
                <w:b/>
              </w:rPr>
            </w:pPr>
            <w:r w:rsidRPr="006E5FF6">
              <w:rPr>
                <w:b/>
              </w:rPr>
              <w:t>Description</w:t>
            </w:r>
          </w:p>
        </w:tc>
        <w:tc>
          <w:tcPr>
            <w:tcW w:w="1797" w:type="dxa"/>
          </w:tcPr>
          <w:p w14:paraId="7194F41A" w14:textId="77777777" w:rsidR="006D1B36" w:rsidRPr="006E5FF6" w:rsidRDefault="006D1B36" w:rsidP="004C4D4C">
            <w:pPr>
              <w:rPr>
                <w:b/>
              </w:rPr>
            </w:pPr>
            <w:r w:rsidRPr="006E5FF6">
              <w:rPr>
                <w:b/>
              </w:rPr>
              <w:t>Units</w:t>
            </w:r>
          </w:p>
        </w:tc>
        <w:tc>
          <w:tcPr>
            <w:tcW w:w="1791" w:type="dxa"/>
          </w:tcPr>
          <w:p w14:paraId="7A65818D" w14:textId="77777777" w:rsidR="006D1B36" w:rsidRPr="006E5FF6" w:rsidRDefault="006D1B36" w:rsidP="004C4D4C">
            <w:pPr>
              <w:rPr>
                <w:b/>
              </w:rPr>
            </w:pPr>
            <w:r w:rsidRPr="006E5FF6">
              <w:rPr>
                <w:b/>
              </w:rPr>
              <w:t>Valid Min</w:t>
            </w:r>
          </w:p>
        </w:tc>
        <w:tc>
          <w:tcPr>
            <w:tcW w:w="1791" w:type="dxa"/>
          </w:tcPr>
          <w:p w14:paraId="23280505" w14:textId="77777777" w:rsidR="006D1B36" w:rsidRPr="006E5FF6" w:rsidRDefault="006D1B36" w:rsidP="004C4D4C">
            <w:pPr>
              <w:rPr>
                <w:b/>
              </w:rPr>
            </w:pPr>
            <w:r w:rsidRPr="006E5FF6">
              <w:rPr>
                <w:b/>
              </w:rPr>
              <w:t>Valid Max</w:t>
            </w:r>
          </w:p>
        </w:tc>
      </w:tr>
      <w:tr w:rsidR="00666F71" w:rsidRPr="003E745F" w14:paraId="0907D400" w14:textId="77777777" w:rsidTr="006D1B36">
        <w:tc>
          <w:tcPr>
            <w:tcW w:w="1931" w:type="dxa"/>
          </w:tcPr>
          <w:p w14:paraId="539C0FB4" w14:textId="08C6FFF5" w:rsidR="00666F71" w:rsidRPr="000D041D" w:rsidRDefault="00666F71" w:rsidP="00666F71">
            <w:pPr>
              <w:rPr>
                <w:rFonts w:ascii="Courier New" w:hAnsi="Courier New" w:cs="Courier New"/>
              </w:rPr>
            </w:pPr>
            <w:proofErr w:type="spellStart"/>
            <w:r w:rsidRPr="006D1B36">
              <w:rPr>
                <w:rFonts w:ascii="Courier New" w:hAnsi="Courier New" w:cs="Courier New"/>
              </w:rPr>
              <w:lastRenderedPageBreak/>
              <w:t>coreData</w:t>
            </w:r>
            <w:proofErr w:type="spellEnd"/>
          </w:p>
        </w:tc>
        <w:tc>
          <w:tcPr>
            <w:tcW w:w="3649" w:type="dxa"/>
          </w:tcPr>
          <w:p w14:paraId="25135777" w14:textId="5BAB5907" w:rsidR="00666F71" w:rsidRPr="000D041D" w:rsidRDefault="005735E7" w:rsidP="00666F71">
            <w:pPr>
              <w:rPr>
                <w:rFonts w:ascii="Courier New" w:hAnsi="Courier New" w:cs="Courier New"/>
              </w:rPr>
            </w:pPr>
            <w:hyperlink w:anchor="_J2735BsmCoreData" w:history="1">
              <w:r w:rsidR="00666F71" w:rsidRPr="000A3293">
                <w:rPr>
                  <w:rStyle w:val="Hyperlink"/>
                  <w:rFonts w:ascii="Courier New" w:hAnsi="Courier New" w:cs="Courier New"/>
                </w:rPr>
                <w:t>J2735BsmCoreData</w:t>
              </w:r>
            </w:hyperlink>
          </w:p>
        </w:tc>
        <w:tc>
          <w:tcPr>
            <w:tcW w:w="1991" w:type="dxa"/>
          </w:tcPr>
          <w:p w14:paraId="720F395C" w14:textId="6BB94B91" w:rsidR="00666F71" w:rsidRPr="003E745F" w:rsidRDefault="00666F71" w:rsidP="00666F71">
            <w:r>
              <w:t xml:space="preserve">See section </w:t>
            </w:r>
            <w:r>
              <w:fldChar w:fldCharType="begin"/>
            </w:r>
            <w:r>
              <w:instrText xml:space="preserve"> REF _Ref471884029 \r \h </w:instrText>
            </w:r>
            <w:r>
              <w:fldChar w:fldCharType="separate"/>
            </w:r>
            <w:r w:rsidR="00244E15">
              <w:t>8.2.8.1</w:t>
            </w:r>
            <w:r>
              <w:fldChar w:fldCharType="end"/>
            </w:r>
          </w:p>
        </w:tc>
        <w:tc>
          <w:tcPr>
            <w:tcW w:w="1797" w:type="dxa"/>
          </w:tcPr>
          <w:p w14:paraId="4D18630D" w14:textId="0715C1F7" w:rsidR="00666F71" w:rsidRPr="006E5FF6" w:rsidRDefault="00666F71" w:rsidP="00666F71">
            <w:pPr>
              <w:rPr>
                <w:vertAlign w:val="superscript"/>
              </w:rPr>
            </w:pPr>
            <w:r>
              <w:t>N/A</w:t>
            </w:r>
          </w:p>
        </w:tc>
        <w:tc>
          <w:tcPr>
            <w:tcW w:w="1791" w:type="dxa"/>
          </w:tcPr>
          <w:p w14:paraId="3B9CC177" w14:textId="7EDF4464" w:rsidR="00666F71" w:rsidRPr="003E745F" w:rsidRDefault="00666F71" w:rsidP="00666F71">
            <w:r>
              <w:t>N/A</w:t>
            </w:r>
          </w:p>
        </w:tc>
        <w:tc>
          <w:tcPr>
            <w:tcW w:w="1791" w:type="dxa"/>
          </w:tcPr>
          <w:p w14:paraId="07B6C09C" w14:textId="4BF76EC6" w:rsidR="00666F71" w:rsidRPr="003E745F" w:rsidRDefault="00666F71" w:rsidP="00666F71">
            <w:r>
              <w:t>N/A</w:t>
            </w:r>
          </w:p>
        </w:tc>
      </w:tr>
      <w:tr w:rsidR="00666F71" w:rsidRPr="003E745F" w14:paraId="14ECF4AE" w14:textId="77777777" w:rsidTr="006D1B36">
        <w:tc>
          <w:tcPr>
            <w:tcW w:w="1931" w:type="dxa"/>
          </w:tcPr>
          <w:p w14:paraId="0C5CC7BD" w14:textId="3DC52474" w:rsidR="00666F71" w:rsidRPr="000D041D" w:rsidRDefault="00666F71" w:rsidP="00666F71">
            <w:pPr>
              <w:rPr>
                <w:rFonts w:ascii="Courier New" w:hAnsi="Courier New" w:cs="Courier New"/>
              </w:rPr>
            </w:pPr>
            <w:proofErr w:type="spellStart"/>
            <w:r w:rsidRPr="006D1B36">
              <w:rPr>
                <w:rFonts w:ascii="Courier New" w:hAnsi="Courier New" w:cs="Courier New"/>
              </w:rPr>
              <w:t>partII</w:t>
            </w:r>
            <w:proofErr w:type="spellEnd"/>
          </w:p>
        </w:tc>
        <w:tc>
          <w:tcPr>
            <w:tcW w:w="3649" w:type="dxa"/>
          </w:tcPr>
          <w:p w14:paraId="5E6758ED" w14:textId="2245FA57" w:rsidR="00666F71" w:rsidRPr="000D041D" w:rsidRDefault="00666F71" w:rsidP="00666F71">
            <w:pPr>
              <w:rPr>
                <w:rFonts w:ascii="Courier New" w:hAnsi="Courier New" w:cs="Courier New"/>
              </w:rPr>
            </w:pPr>
            <w:r>
              <w:rPr>
                <w:rFonts w:ascii="Courier New" w:hAnsi="Courier New" w:cs="Courier New"/>
              </w:rPr>
              <w:t xml:space="preserve">Array of </w:t>
            </w:r>
            <w:hyperlink w:anchor="_J2735BsmPart2Content" w:history="1">
              <w:r w:rsidRPr="000A3293">
                <w:rPr>
                  <w:rStyle w:val="Hyperlink"/>
                  <w:rFonts w:ascii="Courier New" w:hAnsi="Courier New" w:cs="Courier New"/>
                </w:rPr>
                <w:t>J2735BsmPart2Content</w:t>
              </w:r>
            </w:hyperlink>
          </w:p>
        </w:tc>
        <w:tc>
          <w:tcPr>
            <w:tcW w:w="1991" w:type="dxa"/>
          </w:tcPr>
          <w:p w14:paraId="3DCB6FF0" w14:textId="66773A33" w:rsidR="00666F71" w:rsidRPr="003E745F" w:rsidRDefault="00666F71" w:rsidP="00666F71">
            <w:r>
              <w:t xml:space="preserve">See section </w:t>
            </w:r>
            <w:r>
              <w:fldChar w:fldCharType="begin"/>
            </w:r>
            <w:r>
              <w:instrText xml:space="preserve"> REF _Ref471884050 \r \h </w:instrText>
            </w:r>
            <w:r>
              <w:fldChar w:fldCharType="separate"/>
            </w:r>
            <w:r w:rsidR="00244E15">
              <w:t>8.2.8.2</w:t>
            </w:r>
            <w:r>
              <w:fldChar w:fldCharType="end"/>
            </w:r>
          </w:p>
        </w:tc>
        <w:tc>
          <w:tcPr>
            <w:tcW w:w="1797" w:type="dxa"/>
          </w:tcPr>
          <w:p w14:paraId="40921CFC" w14:textId="68BEE836" w:rsidR="00666F71" w:rsidRPr="003E745F" w:rsidRDefault="00666F71" w:rsidP="00666F71">
            <w:r>
              <w:t>N/A</w:t>
            </w:r>
          </w:p>
        </w:tc>
        <w:tc>
          <w:tcPr>
            <w:tcW w:w="1791" w:type="dxa"/>
          </w:tcPr>
          <w:p w14:paraId="406EBE5F" w14:textId="564FBC4B" w:rsidR="00666F71" w:rsidRPr="003E745F" w:rsidRDefault="00666F71" w:rsidP="00666F71">
            <w:r>
              <w:t>N/A</w:t>
            </w:r>
          </w:p>
        </w:tc>
        <w:tc>
          <w:tcPr>
            <w:tcW w:w="1791" w:type="dxa"/>
          </w:tcPr>
          <w:p w14:paraId="738A1FA5" w14:textId="6E61807D" w:rsidR="00666F71" w:rsidRPr="003E745F" w:rsidRDefault="00666F71" w:rsidP="00666F71">
            <w:r>
              <w:t>N/A</w:t>
            </w:r>
          </w:p>
        </w:tc>
      </w:tr>
      <w:tr w:rsidR="00666F71" w:rsidRPr="003E745F" w14:paraId="0FF41163" w14:textId="77777777" w:rsidTr="006D1B36">
        <w:tc>
          <w:tcPr>
            <w:tcW w:w="1931" w:type="dxa"/>
          </w:tcPr>
          <w:p w14:paraId="7D8A1898" w14:textId="038C34FC" w:rsidR="00666F71" w:rsidRPr="006D1B36" w:rsidRDefault="00666F71" w:rsidP="00666F71">
            <w:pPr>
              <w:rPr>
                <w:rFonts w:ascii="Courier New" w:hAnsi="Courier New" w:cs="Courier New"/>
              </w:rPr>
            </w:pPr>
            <w:r>
              <w:rPr>
                <w:rFonts w:ascii="Courier New" w:hAnsi="Courier New" w:cs="Courier New"/>
              </w:rPr>
              <w:t>version</w:t>
            </w:r>
          </w:p>
        </w:tc>
        <w:tc>
          <w:tcPr>
            <w:tcW w:w="3649" w:type="dxa"/>
          </w:tcPr>
          <w:p w14:paraId="35DE67AB" w14:textId="34D95E78" w:rsidR="00666F71" w:rsidRPr="006D1B36" w:rsidRDefault="00666F71" w:rsidP="00666F71">
            <w:pPr>
              <w:rPr>
                <w:rFonts w:ascii="Courier New" w:hAnsi="Courier New" w:cs="Courier New"/>
              </w:rPr>
            </w:pPr>
            <w:r>
              <w:rPr>
                <w:rFonts w:ascii="Courier New" w:hAnsi="Courier New" w:cs="Courier New"/>
              </w:rPr>
              <w:t>Integer</w:t>
            </w:r>
          </w:p>
        </w:tc>
        <w:tc>
          <w:tcPr>
            <w:tcW w:w="1991" w:type="dxa"/>
          </w:tcPr>
          <w:p w14:paraId="303BED0E" w14:textId="120A00E8"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97" w:type="dxa"/>
          </w:tcPr>
          <w:p w14:paraId="0601F513" w14:textId="4186118D" w:rsidR="00666F71" w:rsidRPr="003E745F" w:rsidRDefault="00666F71" w:rsidP="00666F71">
            <w:r>
              <w:t>N/A</w:t>
            </w:r>
          </w:p>
        </w:tc>
        <w:tc>
          <w:tcPr>
            <w:tcW w:w="1791" w:type="dxa"/>
          </w:tcPr>
          <w:p w14:paraId="14239C38" w14:textId="4F5C13FB" w:rsidR="00666F71" w:rsidRPr="003E745F" w:rsidRDefault="00666F71" w:rsidP="00666F71">
            <w:r>
              <w:t>1</w:t>
            </w:r>
          </w:p>
        </w:tc>
        <w:tc>
          <w:tcPr>
            <w:tcW w:w="1791" w:type="dxa"/>
          </w:tcPr>
          <w:p w14:paraId="352CBA4E" w14:textId="1A776225" w:rsidR="00666F71" w:rsidRPr="003E745F" w:rsidRDefault="00666F71" w:rsidP="00666F71">
            <w:r>
              <w:t>MAX INT</w:t>
            </w:r>
          </w:p>
        </w:tc>
      </w:tr>
    </w:tbl>
    <w:p w14:paraId="2C783114" w14:textId="77777777" w:rsidR="006D1B36" w:rsidRDefault="006D1B36" w:rsidP="00C26C45"/>
    <w:p w14:paraId="76903D09" w14:textId="28192A9A" w:rsidR="000A3293" w:rsidRDefault="000A3293" w:rsidP="000A3293">
      <w:pPr>
        <w:pStyle w:val="Heading3"/>
      </w:pPr>
      <w:bookmarkStart w:id="270" w:name="_Toc462052317"/>
      <w:bookmarkStart w:id="271" w:name="_Toc483908195"/>
      <w:r>
        <w:t xml:space="preserve">ODE Data Message </w:t>
      </w:r>
      <w:r w:rsidRPr="009F4DD0">
        <w:t>Supporting Data Structures</w:t>
      </w:r>
      <w:bookmarkEnd w:id="270"/>
      <w:bookmarkEnd w:id="271"/>
    </w:p>
    <w:p w14:paraId="16828446" w14:textId="77777777" w:rsidR="000A3293" w:rsidRDefault="000A3293" w:rsidP="000A3293">
      <w:r>
        <w:t>The data structures described in this section and subsections are referenced by top level ODE data message schemas.</w:t>
      </w:r>
    </w:p>
    <w:p w14:paraId="17817EA7" w14:textId="03590869" w:rsidR="00956340" w:rsidRPr="00A524BA" w:rsidRDefault="007038D0" w:rsidP="00956340">
      <w:pPr>
        <w:rPr>
          <w:color w:val="FF0000"/>
        </w:rPr>
      </w:pPr>
      <w:r>
        <w:rPr>
          <w:color w:val="FF0000"/>
        </w:rPr>
        <w:t>STATUS</w:t>
      </w:r>
      <w:r w:rsidR="00956340" w:rsidRPr="00ED0E13">
        <w:rPr>
          <w:color w:val="FF0000"/>
        </w:rPr>
        <w:t xml:space="preserve">: </w:t>
      </w:r>
      <w:r w:rsidR="00956340">
        <w:rPr>
          <w:color w:val="FF0000"/>
        </w:rPr>
        <w:t>Supporting data structures implementations are in progress and have not yet been completed for all supported data types.</w:t>
      </w:r>
    </w:p>
    <w:p w14:paraId="4A82A108" w14:textId="77777777" w:rsidR="00956340" w:rsidRDefault="00956340" w:rsidP="000A3293"/>
    <w:p w14:paraId="47288D4D" w14:textId="7C4B7C73" w:rsidR="006D1B36" w:rsidRDefault="006D1B36" w:rsidP="000A3293">
      <w:pPr>
        <w:pStyle w:val="Heading4"/>
      </w:pPr>
      <w:bookmarkStart w:id="272" w:name="_J2735BsmCoreData"/>
      <w:bookmarkStart w:id="273" w:name="_Ref471884029"/>
      <w:bookmarkEnd w:id="272"/>
      <w:r w:rsidRPr="006D1B36">
        <w:t>J2735BsmCoreData</w:t>
      </w:r>
      <w:bookmarkEnd w:id="273"/>
    </w:p>
    <w:p w14:paraId="3F60AEA2" w14:textId="77777777" w:rsidR="006D1B36" w:rsidRPr="006D1B36" w:rsidRDefault="006D1B36" w:rsidP="000A3293"/>
    <w:tbl>
      <w:tblPr>
        <w:tblStyle w:val="TableGrid"/>
        <w:tblW w:w="0" w:type="auto"/>
        <w:tblLook w:val="04A0" w:firstRow="1" w:lastRow="0" w:firstColumn="1" w:lastColumn="0" w:noHBand="0" w:noVBand="1"/>
      </w:tblPr>
      <w:tblGrid>
        <w:gridCol w:w="1914"/>
        <w:gridCol w:w="3615"/>
        <w:gridCol w:w="2366"/>
        <w:gridCol w:w="1702"/>
        <w:gridCol w:w="1661"/>
        <w:gridCol w:w="1692"/>
      </w:tblGrid>
      <w:tr w:rsidR="006D1B36" w:rsidRPr="006E5FF6" w14:paraId="1BF035AF" w14:textId="77777777" w:rsidTr="00FD62B9">
        <w:tc>
          <w:tcPr>
            <w:tcW w:w="1914" w:type="dxa"/>
          </w:tcPr>
          <w:p w14:paraId="6A2FB3A1" w14:textId="77777777" w:rsidR="006D1B36" w:rsidRPr="006E5FF6" w:rsidRDefault="006D1B36" w:rsidP="000A3293">
            <w:pPr>
              <w:rPr>
                <w:b/>
              </w:rPr>
            </w:pPr>
            <w:r w:rsidRPr="006E5FF6">
              <w:rPr>
                <w:b/>
              </w:rPr>
              <w:t>Name</w:t>
            </w:r>
          </w:p>
        </w:tc>
        <w:tc>
          <w:tcPr>
            <w:tcW w:w="3615" w:type="dxa"/>
          </w:tcPr>
          <w:p w14:paraId="430B27D7" w14:textId="77777777" w:rsidR="006D1B36" w:rsidRPr="006E5FF6" w:rsidRDefault="006D1B36" w:rsidP="000A3293">
            <w:pPr>
              <w:rPr>
                <w:b/>
              </w:rPr>
            </w:pPr>
            <w:r w:rsidRPr="006E5FF6">
              <w:rPr>
                <w:b/>
              </w:rPr>
              <w:t>Type</w:t>
            </w:r>
          </w:p>
        </w:tc>
        <w:tc>
          <w:tcPr>
            <w:tcW w:w="2366" w:type="dxa"/>
          </w:tcPr>
          <w:p w14:paraId="1E0442B7" w14:textId="77777777" w:rsidR="006D1B36" w:rsidRPr="006E5FF6" w:rsidRDefault="006D1B36" w:rsidP="000A3293">
            <w:pPr>
              <w:rPr>
                <w:b/>
              </w:rPr>
            </w:pPr>
            <w:r w:rsidRPr="006E5FF6">
              <w:rPr>
                <w:b/>
              </w:rPr>
              <w:t>Description</w:t>
            </w:r>
          </w:p>
        </w:tc>
        <w:tc>
          <w:tcPr>
            <w:tcW w:w="1702" w:type="dxa"/>
          </w:tcPr>
          <w:p w14:paraId="248037A1" w14:textId="77777777" w:rsidR="006D1B36" w:rsidRPr="006E5FF6" w:rsidRDefault="006D1B36" w:rsidP="000A3293">
            <w:pPr>
              <w:rPr>
                <w:b/>
              </w:rPr>
            </w:pPr>
            <w:r w:rsidRPr="006E5FF6">
              <w:rPr>
                <w:b/>
              </w:rPr>
              <w:t>Units</w:t>
            </w:r>
          </w:p>
        </w:tc>
        <w:tc>
          <w:tcPr>
            <w:tcW w:w="1661" w:type="dxa"/>
          </w:tcPr>
          <w:p w14:paraId="65E2EA76" w14:textId="77777777" w:rsidR="006D1B36" w:rsidRPr="006E5FF6" w:rsidRDefault="006D1B36" w:rsidP="000A3293">
            <w:pPr>
              <w:rPr>
                <w:b/>
              </w:rPr>
            </w:pPr>
            <w:r w:rsidRPr="006E5FF6">
              <w:rPr>
                <w:b/>
              </w:rPr>
              <w:t>Valid Min</w:t>
            </w:r>
          </w:p>
        </w:tc>
        <w:tc>
          <w:tcPr>
            <w:tcW w:w="1692" w:type="dxa"/>
          </w:tcPr>
          <w:p w14:paraId="4D499BF0" w14:textId="77777777" w:rsidR="006D1B36" w:rsidRPr="006E5FF6" w:rsidRDefault="006D1B36" w:rsidP="000A3293">
            <w:pPr>
              <w:rPr>
                <w:b/>
              </w:rPr>
            </w:pPr>
            <w:r w:rsidRPr="006E5FF6">
              <w:rPr>
                <w:b/>
              </w:rPr>
              <w:t>Valid Max</w:t>
            </w:r>
          </w:p>
        </w:tc>
      </w:tr>
      <w:tr w:rsidR="006D1B36" w:rsidRPr="003E745F" w14:paraId="1DB72DC2" w14:textId="77777777" w:rsidTr="00FD62B9">
        <w:tc>
          <w:tcPr>
            <w:tcW w:w="1914" w:type="dxa"/>
          </w:tcPr>
          <w:p w14:paraId="694838D6" w14:textId="688A29F9" w:rsidR="006D1B36" w:rsidRPr="000D041D" w:rsidRDefault="00666F71" w:rsidP="000A3293">
            <w:pPr>
              <w:rPr>
                <w:rFonts w:ascii="Courier New" w:hAnsi="Courier New" w:cs="Courier New"/>
              </w:rPr>
            </w:pPr>
            <w:proofErr w:type="spellStart"/>
            <w:r w:rsidRPr="00666F71">
              <w:rPr>
                <w:rFonts w:ascii="Courier New" w:hAnsi="Courier New" w:cs="Courier New"/>
              </w:rPr>
              <w:t>msgCnt</w:t>
            </w:r>
            <w:proofErr w:type="spellEnd"/>
          </w:p>
        </w:tc>
        <w:tc>
          <w:tcPr>
            <w:tcW w:w="3615" w:type="dxa"/>
          </w:tcPr>
          <w:p w14:paraId="12B967C6" w14:textId="1A110743" w:rsidR="006D1B36" w:rsidRPr="000D041D" w:rsidRDefault="00666F71" w:rsidP="000A3293">
            <w:pPr>
              <w:rPr>
                <w:rFonts w:ascii="Courier New" w:hAnsi="Courier New" w:cs="Courier New"/>
              </w:rPr>
            </w:pPr>
            <w:r w:rsidRPr="00666F71">
              <w:rPr>
                <w:rFonts w:ascii="Courier New" w:hAnsi="Courier New" w:cs="Courier New"/>
              </w:rPr>
              <w:t>Integer</w:t>
            </w:r>
          </w:p>
        </w:tc>
        <w:tc>
          <w:tcPr>
            <w:tcW w:w="2366" w:type="dxa"/>
          </w:tcPr>
          <w:p w14:paraId="6DCEDE55" w14:textId="77777777" w:rsidR="006D1B36" w:rsidRPr="003E745F" w:rsidRDefault="006D1B36" w:rsidP="000A3293"/>
        </w:tc>
        <w:tc>
          <w:tcPr>
            <w:tcW w:w="1702" w:type="dxa"/>
          </w:tcPr>
          <w:p w14:paraId="3434670E" w14:textId="77777777" w:rsidR="006D1B36" w:rsidRPr="006E5FF6" w:rsidRDefault="006D1B36" w:rsidP="000A3293">
            <w:pPr>
              <w:rPr>
                <w:vertAlign w:val="superscript"/>
              </w:rPr>
            </w:pPr>
          </w:p>
        </w:tc>
        <w:tc>
          <w:tcPr>
            <w:tcW w:w="1661" w:type="dxa"/>
          </w:tcPr>
          <w:p w14:paraId="59624772" w14:textId="77777777" w:rsidR="006D1B36" w:rsidRPr="003E745F" w:rsidRDefault="006D1B36" w:rsidP="000A3293"/>
        </w:tc>
        <w:tc>
          <w:tcPr>
            <w:tcW w:w="1692" w:type="dxa"/>
          </w:tcPr>
          <w:p w14:paraId="2A5BC592" w14:textId="77777777" w:rsidR="006D1B36" w:rsidRPr="003E745F" w:rsidRDefault="006D1B36" w:rsidP="000A3293"/>
        </w:tc>
      </w:tr>
      <w:tr w:rsidR="006D1B36" w:rsidRPr="003E745F" w14:paraId="75464AD9" w14:textId="77777777" w:rsidTr="00FD62B9">
        <w:tc>
          <w:tcPr>
            <w:tcW w:w="1914" w:type="dxa"/>
          </w:tcPr>
          <w:p w14:paraId="17633C67" w14:textId="472516EB" w:rsidR="006D1B36" w:rsidRPr="000D041D" w:rsidRDefault="009442FE" w:rsidP="000A3293">
            <w:pPr>
              <w:rPr>
                <w:rFonts w:ascii="Courier New" w:hAnsi="Courier New" w:cs="Courier New"/>
              </w:rPr>
            </w:pPr>
            <w:r>
              <w:rPr>
                <w:rFonts w:ascii="Courier New" w:hAnsi="Courier New" w:cs="Courier New"/>
              </w:rPr>
              <w:t>i</w:t>
            </w:r>
            <w:r w:rsidR="00666F71" w:rsidRPr="00666F71">
              <w:rPr>
                <w:rFonts w:ascii="Courier New" w:hAnsi="Courier New" w:cs="Courier New"/>
              </w:rPr>
              <w:t>d</w:t>
            </w:r>
          </w:p>
        </w:tc>
        <w:tc>
          <w:tcPr>
            <w:tcW w:w="3615" w:type="dxa"/>
          </w:tcPr>
          <w:p w14:paraId="5510F57D" w14:textId="6F537FBF" w:rsidR="006D1B36" w:rsidRPr="000D041D" w:rsidRDefault="00666F71" w:rsidP="000A3293">
            <w:pPr>
              <w:rPr>
                <w:rFonts w:ascii="Courier New" w:hAnsi="Courier New" w:cs="Courier New"/>
              </w:rPr>
            </w:pPr>
            <w:r w:rsidRPr="00666F71">
              <w:rPr>
                <w:rFonts w:ascii="Courier New" w:hAnsi="Courier New" w:cs="Courier New"/>
              </w:rPr>
              <w:t>String</w:t>
            </w:r>
          </w:p>
        </w:tc>
        <w:tc>
          <w:tcPr>
            <w:tcW w:w="2366" w:type="dxa"/>
          </w:tcPr>
          <w:p w14:paraId="06A68D7D" w14:textId="77777777" w:rsidR="006D1B36" w:rsidRPr="003E745F" w:rsidRDefault="006D1B36" w:rsidP="000A3293"/>
        </w:tc>
        <w:tc>
          <w:tcPr>
            <w:tcW w:w="1702" w:type="dxa"/>
          </w:tcPr>
          <w:p w14:paraId="3E8E960E" w14:textId="77777777" w:rsidR="006D1B36" w:rsidRPr="003E745F" w:rsidRDefault="006D1B36" w:rsidP="000A3293"/>
        </w:tc>
        <w:tc>
          <w:tcPr>
            <w:tcW w:w="1661" w:type="dxa"/>
          </w:tcPr>
          <w:p w14:paraId="7F1F5FEA" w14:textId="77777777" w:rsidR="006D1B36" w:rsidRPr="003E745F" w:rsidRDefault="006D1B36" w:rsidP="000A3293"/>
        </w:tc>
        <w:tc>
          <w:tcPr>
            <w:tcW w:w="1692" w:type="dxa"/>
          </w:tcPr>
          <w:p w14:paraId="71AF8320" w14:textId="77777777" w:rsidR="006D1B36" w:rsidRPr="003E745F" w:rsidRDefault="006D1B36" w:rsidP="000A3293"/>
        </w:tc>
      </w:tr>
      <w:tr w:rsidR="006D1B36" w:rsidRPr="003E745F" w14:paraId="7F189076" w14:textId="77777777" w:rsidTr="00FD62B9">
        <w:tc>
          <w:tcPr>
            <w:tcW w:w="1914" w:type="dxa"/>
          </w:tcPr>
          <w:p w14:paraId="24B25A26" w14:textId="3F19A2D4" w:rsidR="006D1B36" w:rsidRPr="006D1B36" w:rsidRDefault="009442FE" w:rsidP="000A3293">
            <w:pPr>
              <w:rPr>
                <w:rFonts w:ascii="Courier New" w:hAnsi="Courier New" w:cs="Courier New"/>
              </w:rPr>
            </w:pPr>
            <w:proofErr w:type="spellStart"/>
            <w:r w:rsidRPr="009442FE">
              <w:rPr>
                <w:rFonts w:ascii="Courier New" w:hAnsi="Courier New" w:cs="Courier New"/>
              </w:rPr>
              <w:t>secMark</w:t>
            </w:r>
            <w:proofErr w:type="spellEnd"/>
          </w:p>
        </w:tc>
        <w:tc>
          <w:tcPr>
            <w:tcW w:w="3615" w:type="dxa"/>
          </w:tcPr>
          <w:p w14:paraId="69392C42" w14:textId="1271302A" w:rsidR="006D1B36" w:rsidRPr="006D1B36" w:rsidRDefault="009442FE" w:rsidP="000A3293">
            <w:pPr>
              <w:rPr>
                <w:rFonts w:ascii="Courier New" w:hAnsi="Courier New" w:cs="Courier New"/>
              </w:rPr>
            </w:pPr>
            <w:r w:rsidRPr="00666F71">
              <w:rPr>
                <w:rFonts w:ascii="Courier New" w:hAnsi="Courier New" w:cs="Courier New"/>
              </w:rPr>
              <w:t>Integer</w:t>
            </w:r>
          </w:p>
        </w:tc>
        <w:tc>
          <w:tcPr>
            <w:tcW w:w="2366" w:type="dxa"/>
          </w:tcPr>
          <w:p w14:paraId="5163D29E" w14:textId="52A3432E" w:rsidR="006D1B36" w:rsidRPr="003E745F" w:rsidRDefault="006D1B36" w:rsidP="000A3293"/>
        </w:tc>
        <w:tc>
          <w:tcPr>
            <w:tcW w:w="1702" w:type="dxa"/>
          </w:tcPr>
          <w:p w14:paraId="7D93CDCA" w14:textId="77777777" w:rsidR="006D1B36" w:rsidRPr="003E745F" w:rsidRDefault="006D1B36" w:rsidP="000A3293"/>
        </w:tc>
        <w:tc>
          <w:tcPr>
            <w:tcW w:w="1661" w:type="dxa"/>
          </w:tcPr>
          <w:p w14:paraId="2A4AA8C8" w14:textId="77777777" w:rsidR="006D1B36" w:rsidRPr="003E745F" w:rsidRDefault="006D1B36" w:rsidP="000A3293"/>
        </w:tc>
        <w:tc>
          <w:tcPr>
            <w:tcW w:w="1692" w:type="dxa"/>
          </w:tcPr>
          <w:p w14:paraId="0D39D7CD" w14:textId="77777777" w:rsidR="006D1B36" w:rsidRPr="003E745F" w:rsidRDefault="006D1B36" w:rsidP="000A3293"/>
        </w:tc>
      </w:tr>
      <w:tr w:rsidR="009442FE" w:rsidRPr="003E745F" w14:paraId="078192DB" w14:textId="77777777" w:rsidTr="00FD62B9">
        <w:tc>
          <w:tcPr>
            <w:tcW w:w="1914" w:type="dxa"/>
          </w:tcPr>
          <w:p w14:paraId="7F8E8F7C" w14:textId="19290ECF" w:rsidR="009442FE" w:rsidRPr="009442FE" w:rsidRDefault="004302C8" w:rsidP="000A3293">
            <w:pPr>
              <w:rPr>
                <w:rFonts w:ascii="Courier New" w:hAnsi="Courier New" w:cs="Courier New"/>
              </w:rPr>
            </w:pPr>
            <w:r>
              <w:rPr>
                <w:rFonts w:ascii="Courier New" w:hAnsi="Courier New" w:cs="Courier New"/>
              </w:rPr>
              <w:t>p</w:t>
            </w:r>
            <w:r w:rsidRPr="004302C8">
              <w:rPr>
                <w:rFonts w:ascii="Courier New" w:hAnsi="Courier New" w:cs="Courier New"/>
              </w:rPr>
              <w:t>osition</w:t>
            </w:r>
          </w:p>
        </w:tc>
        <w:tc>
          <w:tcPr>
            <w:tcW w:w="3615" w:type="dxa"/>
          </w:tcPr>
          <w:p w14:paraId="1B237F43" w14:textId="3A1213A7" w:rsidR="009442FE" w:rsidRPr="00666F71" w:rsidRDefault="005735E7" w:rsidP="000A3293">
            <w:pPr>
              <w:rPr>
                <w:rFonts w:ascii="Courier New" w:hAnsi="Courier New" w:cs="Courier New"/>
              </w:rPr>
            </w:pPr>
            <w:hyperlink w:anchor="_J2735Position3D" w:history="1">
              <w:r w:rsidR="009442FE" w:rsidRPr="009442FE">
                <w:rPr>
                  <w:rStyle w:val="Hyperlink"/>
                  <w:rFonts w:ascii="Courier New" w:hAnsi="Courier New" w:cs="Courier New"/>
                </w:rPr>
                <w:t>J2735Position3D</w:t>
              </w:r>
            </w:hyperlink>
          </w:p>
        </w:tc>
        <w:tc>
          <w:tcPr>
            <w:tcW w:w="2366" w:type="dxa"/>
          </w:tcPr>
          <w:p w14:paraId="3BD5E084" w14:textId="77777777" w:rsidR="009442FE" w:rsidRPr="003E745F" w:rsidRDefault="009442FE" w:rsidP="000A3293"/>
        </w:tc>
        <w:tc>
          <w:tcPr>
            <w:tcW w:w="1702" w:type="dxa"/>
          </w:tcPr>
          <w:p w14:paraId="1713041E" w14:textId="77777777" w:rsidR="009442FE" w:rsidRPr="003E745F" w:rsidRDefault="009442FE" w:rsidP="000A3293"/>
        </w:tc>
        <w:tc>
          <w:tcPr>
            <w:tcW w:w="1661" w:type="dxa"/>
          </w:tcPr>
          <w:p w14:paraId="4F91B669" w14:textId="77777777" w:rsidR="009442FE" w:rsidRPr="003E745F" w:rsidRDefault="009442FE" w:rsidP="000A3293"/>
        </w:tc>
        <w:tc>
          <w:tcPr>
            <w:tcW w:w="1692" w:type="dxa"/>
          </w:tcPr>
          <w:p w14:paraId="240FA6E0" w14:textId="77777777" w:rsidR="009442FE" w:rsidRPr="003E745F" w:rsidRDefault="009442FE" w:rsidP="000A3293"/>
        </w:tc>
      </w:tr>
      <w:tr w:rsidR="004302C8" w:rsidRPr="003E745F" w14:paraId="720F8D17" w14:textId="77777777" w:rsidTr="00FD62B9">
        <w:tc>
          <w:tcPr>
            <w:tcW w:w="1914" w:type="dxa"/>
          </w:tcPr>
          <w:p w14:paraId="782DB325" w14:textId="55A35201" w:rsidR="004302C8" w:rsidRPr="004302C8" w:rsidRDefault="004302C8" w:rsidP="000A3293">
            <w:pPr>
              <w:rPr>
                <w:rFonts w:ascii="Courier New" w:hAnsi="Courier New" w:cs="Courier New"/>
              </w:rPr>
            </w:pPr>
            <w:proofErr w:type="spellStart"/>
            <w:r w:rsidRPr="004302C8">
              <w:rPr>
                <w:rFonts w:ascii="Courier New" w:hAnsi="Courier New" w:cs="Courier New"/>
              </w:rPr>
              <w:t>accelSet</w:t>
            </w:r>
            <w:proofErr w:type="spellEnd"/>
          </w:p>
        </w:tc>
        <w:tc>
          <w:tcPr>
            <w:tcW w:w="3615" w:type="dxa"/>
          </w:tcPr>
          <w:p w14:paraId="0C3E8443" w14:textId="17F769D6" w:rsidR="004302C8" w:rsidRDefault="005735E7" w:rsidP="000A3293">
            <w:pPr>
              <w:rPr>
                <w:rFonts w:ascii="Courier New" w:hAnsi="Courier New" w:cs="Courier New"/>
              </w:rPr>
            </w:pPr>
            <w:hyperlink w:anchor="_J2735AccelerationSet4Way" w:history="1">
              <w:r w:rsidR="004302C8" w:rsidRPr="004302C8">
                <w:rPr>
                  <w:rStyle w:val="Hyperlink"/>
                  <w:rFonts w:ascii="Courier New" w:hAnsi="Courier New" w:cs="Courier New"/>
                </w:rPr>
                <w:t>J2735AccelerationSet4Way</w:t>
              </w:r>
            </w:hyperlink>
          </w:p>
        </w:tc>
        <w:tc>
          <w:tcPr>
            <w:tcW w:w="2366" w:type="dxa"/>
          </w:tcPr>
          <w:p w14:paraId="5564AE85" w14:textId="77777777" w:rsidR="004302C8" w:rsidRPr="003E745F" w:rsidRDefault="004302C8" w:rsidP="000A3293"/>
        </w:tc>
        <w:tc>
          <w:tcPr>
            <w:tcW w:w="1702" w:type="dxa"/>
          </w:tcPr>
          <w:p w14:paraId="1287F64B" w14:textId="77777777" w:rsidR="004302C8" w:rsidRPr="003E745F" w:rsidRDefault="004302C8" w:rsidP="000A3293"/>
        </w:tc>
        <w:tc>
          <w:tcPr>
            <w:tcW w:w="1661" w:type="dxa"/>
          </w:tcPr>
          <w:p w14:paraId="050043C9" w14:textId="77777777" w:rsidR="004302C8" w:rsidRPr="003E745F" w:rsidRDefault="004302C8" w:rsidP="000A3293"/>
        </w:tc>
        <w:tc>
          <w:tcPr>
            <w:tcW w:w="1692" w:type="dxa"/>
          </w:tcPr>
          <w:p w14:paraId="763533C2" w14:textId="77777777" w:rsidR="004302C8" w:rsidRPr="003E745F" w:rsidRDefault="004302C8" w:rsidP="000A3293"/>
        </w:tc>
      </w:tr>
      <w:tr w:rsidR="004302C8" w:rsidRPr="003E745F" w14:paraId="0B4B0C3F" w14:textId="77777777" w:rsidTr="00FD62B9">
        <w:tc>
          <w:tcPr>
            <w:tcW w:w="1914" w:type="dxa"/>
          </w:tcPr>
          <w:p w14:paraId="4F935680" w14:textId="500B32BA" w:rsidR="004302C8" w:rsidRPr="004302C8" w:rsidRDefault="004302C8" w:rsidP="000A3293">
            <w:pPr>
              <w:rPr>
                <w:rFonts w:ascii="Courier New" w:hAnsi="Courier New" w:cs="Courier New"/>
              </w:rPr>
            </w:pPr>
            <w:r w:rsidRPr="004302C8">
              <w:rPr>
                <w:rFonts w:ascii="Courier New" w:hAnsi="Courier New" w:cs="Courier New"/>
              </w:rPr>
              <w:t>accuracy</w:t>
            </w:r>
          </w:p>
        </w:tc>
        <w:tc>
          <w:tcPr>
            <w:tcW w:w="3615" w:type="dxa"/>
          </w:tcPr>
          <w:p w14:paraId="626A4224" w14:textId="6502F2F5" w:rsidR="004302C8" w:rsidRDefault="005735E7" w:rsidP="000A3293">
            <w:pPr>
              <w:rPr>
                <w:rFonts w:ascii="Courier New" w:hAnsi="Courier New" w:cs="Courier New"/>
              </w:rPr>
            </w:pPr>
            <w:hyperlink w:anchor="_J2735PositionalAccuracy" w:history="1">
              <w:r w:rsidR="004302C8" w:rsidRPr="004302C8">
                <w:rPr>
                  <w:rStyle w:val="Hyperlink"/>
                  <w:rFonts w:ascii="Courier New" w:hAnsi="Courier New" w:cs="Courier New"/>
                </w:rPr>
                <w:t>J2735PositionalAccuracy</w:t>
              </w:r>
            </w:hyperlink>
          </w:p>
        </w:tc>
        <w:tc>
          <w:tcPr>
            <w:tcW w:w="2366" w:type="dxa"/>
          </w:tcPr>
          <w:p w14:paraId="21785BFC" w14:textId="77777777" w:rsidR="004302C8" w:rsidRPr="003E745F" w:rsidRDefault="004302C8" w:rsidP="000A3293"/>
        </w:tc>
        <w:tc>
          <w:tcPr>
            <w:tcW w:w="1702" w:type="dxa"/>
          </w:tcPr>
          <w:p w14:paraId="216DA485" w14:textId="77777777" w:rsidR="004302C8" w:rsidRPr="003E745F" w:rsidRDefault="004302C8" w:rsidP="000A3293"/>
        </w:tc>
        <w:tc>
          <w:tcPr>
            <w:tcW w:w="1661" w:type="dxa"/>
          </w:tcPr>
          <w:p w14:paraId="064D5138" w14:textId="77777777" w:rsidR="004302C8" w:rsidRPr="003E745F" w:rsidRDefault="004302C8" w:rsidP="000A3293"/>
        </w:tc>
        <w:tc>
          <w:tcPr>
            <w:tcW w:w="1692" w:type="dxa"/>
          </w:tcPr>
          <w:p w14:paraId="5F318F15" w14:textId="77777777" w:rsidR="004302C8" w:rsidRPr="003E745F" w:rsidRDefault="004302C8" w:rsidP="000A3293"/>
        </w:tc>
      </w:tr>
      <w:tr w:rsidR="00FD62B9" w:rsidRPr="003E745F" w14:paraId="6680F6E4" w14:textId="77777777" w:rsidTr="00FD62B9">
        <w:tc>
          <w:tcPr>
            <w:tcW w:w="1914" w:type="dxa"/>
          </w:tcPr>
          <w:p w14:paraId="1951C02F" w14:textId="5C87B839" w:rsidR="00FD62B9" w:rsidRPr="004302C8" w:rsidRDefault="00FD62B9" w:rsidP="000A3293">
            <w:pPr>
              <w:rPr>
                <w:rFonts w:ascii="Courier New" w:hAnsi="Courier New" w:cs="Courier New"/>
              </w:rPr>
            </w:pPr>
            <w:r w:rsidRPr="004302C8">
              <w:rPr>
                <w:rFonts w:ascii="Courier New" w:hAnsi="Courier New" w:cs="Courier New"/>
              </w:rPr>
              <w:t>transmission</w:t>
            </w:r>
          </w:p>
        </w:tc>
        <w:tc>
          <w:tcPr>
            <w:tcW w:w="3615" w:type="dxa"/>
          </w:tcPr>
          <w:p w14:paraId="70467CD3" w14:textId="13E03ACB" w:rsidR="00FD62B9" w:rsidRDefault="00FD62B9" w:rsidP="00FD62B9">
            <w:pPr>
              <w:rPr>
                <w:rFonts w:ascii="Courier New" w:hAnsi="Courier New" w:cs="Courier New"/>
              </w:rPr>
            </w:pPr>
            <w:proofErr w:type="spellStart"/>
            <w:r w:rsidRPr="00FD62B9">
              <w:rPr>
                <w:rFonts w:ascii="Courier New" w:hAnsi="Courier New" w:cs="Courier New"/>
              </w:rPr>
              <w:t>enum</w:t>
            </w:r>
            <w:proofErr w:type="spellEnd"/>
          </w:p>
        </w:tc>
        <w:tc>
          <w:tcPr>
            <w:tcW w:w="7421" w:type="dxa"/>
            <w:gridSpan w:val="4"/>
          </w:tcPr>
          <w:p w14:paraId="3BBA0331" w14:textId="77777777" w:rsidR="00FD62B9" w:rsidRDefault="00FD62B9" w:rsidP="000A3293">
            <w:r>
              <w:t>One of:</w:t>
            </w:r>
          </w:p>
          <w:p w14:paraId="6A194C29"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lastRenderedPageBreak/>
              <w:t>neutral</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Neutral, speed relative to the vehicle alignment</w:t>
            </w:r>
          </w:p>
          <w:p w14:paraId="678BA72B"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park</w:t>
            </w:r>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Park,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73991A7F"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forwardGears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Forward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539A8055"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reverseGears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Reverse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693A2301"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sz w:val="20"/>
                <w:szCs w:val="20"/>
              </w:rPr>
            </w:pPr>
            <w:r w:rsidRPr="00FD62B9">
              <w:rPr>
                <w:rFonts w:ascii="Consolas" w:hAnsi="Consolas" w:cs="Consolas"/>
                <w:b/>
                <w:bCs/>
                <w:i/>
                <w:iCs/>
                <w:color w:val="0000C0"/>
                <w:sz w:val="20"/>
                <w:szCs w:val="20"/>
              </w:rPr>
              <w:t>reserved1</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reserved2</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reserved3</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unavailable</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not-equipped or unavailable</w:t>
            </w:r>
          </w:p>
          <w:p w14:paraId="4CBF6B37" w14:textId="765DCD4E" w:rsidR="00FD62B9" w:rsidRPr="003E745F" w:rsidRDefault="00FD62B9" w:rsidP="000A3293">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value,</w:t>
            </w:r>
          </w:p>
        </w:tc>
      </w:tr>
      <w:tr w:rsidR="004302C8" w:rsidRPr="003E745F" w14:paraId="406CA6C8" w14:textId="77777777" w:rsidTr="00FD62B9">
        <w:tc>
          <w:tcPr>
            <w:tcW w:w="1914" w:type="dxa"/>
          </w:tcPr>
          <w:p w14:paraId="53693C13" w14:textId="4FE7FEF6" w:rsidR="004302C8" w:rsidRDefault="004302C8" w:rsidP="00823070">
            <w:pPr>
              <w:rPr>
                <w:rFonts w:ascii="Courier New" w:hAnsi="Courier New" w:cs="Courier New"/>
              </w:rPr>
            </w:pPr>
            <w:r w:rsidRPr="000D041D">
              <w:rPr>
                <w:rFonts w:ascii="Courier New" w:hAnsi="Courier New" w:cs="Courier New"/>
              </w:rPr>
              <w:lastRenderedPageBreak/>
              <w:t>speed</w:t>
            </w:r>
          </w:p>
        </w:tc>
        <w:tc>
          <w:tcPr>
            <w:tcW w:w="3615" w:type="dxa"/>
          </w:tcPr>
          <w:p w14:paraId="07328C75"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39431908" w14:textId="08DE59F3" w:rsidR="004302C8" w:rsidRPr="003E745F" w:rsidRDefault="0067487F" w:rsidP="00823070">
            <w:r>
              <w:t>Vehicle speed</w:t>
            </w:r>
          </w:p>
        </w:tc>
        <w:tc>
          <w:tcPr>
            <w:tcW w:w="1702" w:type="dxa"/>
          </w:tcPr>
          <w:p w14:paraId="5E24080B" w14:textId="77777777" w:rsidR="004302C8" w:rsidRPr="003E745F" w:rsidRDefault="004302C8" w:rsidP="00823070">
            <w:r>
              <w:t>m/s</w:t>
            </w:r>
          </w:p>
        </w:tc>
        <w:tc>
          <w:tcPr>
            <w:tcW w:w="1661" w:type="dxa"/>
          </w:tcPr>
          <w:p w14:paraId="27557A6B" w14:textId="77777777" w:rsidR="004302C8" w:rsidRPr="003E745F" w:rsidRDefault="004302C8" w:rsidP="00823070">
            <w:r>
              <w:t>0</w:t>
            </w:r>
          </w:p>
        </w:tc>
        <w:tc>
          <w:tcPr>
            <w:tcW w:w="1692" w:type="dxa"/>
          </w:tcPr>
          <w:p w14:paraId="15462E58" w14:textId="77777777" w:rsidR="004302C8" w:rsidRPr="003E745F" w:rsidRDefault="004302C8" w:rsidP="00823070">
            <w:r w:rsidRPr="0026390E">
              <w:t>163.8</w:t>
            </w:r>
          </w:p>
        </w:tc>
      </w:tr>
      <w:tr w:rsidR="004302C8" w:rsidRPr="003E745F" w14:paraId="3BD99ECB" w14:textId="77777777" w:rsidTr="00FD62B9">
        <w:tc>
          <w:tcPr>
            <w:tcW w:w="1914" w:type="dxa"/>
          </w:tcPr>
          <w:p w14:paraId="18884444" w14:textId="77777777" w:rsidR="004302C8" w:rsidRDefault="004302C8" w:rsidP="00823070">
            <w:pPr>
              <w:rPr>
                <w:rFonts w:ascii="Courier New" w:hAnsi="Courier New" w:cs="Courier New"/>
              </w:rPr>
            </w:pPr>
            <w:r>
              <w:rPr>
                <w:rFonts w:ascii="Courier New" w:hAnsi="Courier New" w:cs="Courier New"/>
              </w:rPr>
              <w:t>heading</w:t>
            </w:r>
          </w:p>
        </w:tc>
        <w:tc>
          <w:tcPr>
            <w:tcW w:w="3615" w:type="dxa"/>
          </w:tcPr>
          <w:p w14:paraId="3EAF9E40"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7256C3E8" w14:textId="2070223E" w:rsidR="004302C8" w:rsidRPr="003E745F" w:rsidRDefault="0067487F" w:rsidP="00823070">
            <w:r>
              <w:t>Vehicle heading</w:t>
            </w:r>
          </w:p>
        </w:tc>
        <w:tc>
          <w:tcPr>
            <w:tcW w:w="1702" w:type="dxa"/>
          </w:tcPr>
          <w:p w14:paraId="05A68023" w14:textId="77777777" w:rsidR="004302C8" w:rsidRPr="003E745F" w:rsidRDefault="004302C8" w:rsidP="00823070">
            <w:r>
              <w:t>Degrees</w:t>
            </w:r>
          </w:p>
        </w:tc>
        <w:tc>
          <w:tcPr>
            <w:tcW w:w="1661" w:type="dxa"/>
          </w:tcPr>
          <w:p w14:paraId="5F8E8512" w14:textId="77777777" w:rsidR="004302C8" w:rsidRPr="003E745F" w:rsidRDefault="004302C8" w:rsidP="00823070">
            <w:r>
              <w:t>0.000</w:t>
            </w:r>
          </w:p>
        </w:tc>
        <w:tc>
          <w:tcPr>
            <w:tcW w:w="1692" w:type="dxa"/>
          </w:tcPr>
          <w:p w14:paraId="7993F2E1" w14:textId="77777777" w:rsidR="004302C8" w:rsidRPr="003E745F" w:rsidRDefault="004302C8" w:rsidP="00823070">
            <w:r>
              <w:t>360.000</w:t>
            </w:r>
          </w:p>
        </w:tc>
      </w:tr>
      <w:tr w:rsidR="0067487F" w:rsidRPr="003E745F" w14:paraId="62382863" w14:textId="77777777" w:rsidTr="00FD62B9">
        <w:tc>
          <w:tcPr>
            <w:tcW w:w="1914" w:type="dxa"/>
          </w:tcPr>
          <w:p w14:paraId="795D0CED" w14:textId="4BA7461C" w:rsidR="0067487F" w:rsidRPr="004302C8" w:rsidRDefault="0067487F" w:rsidP="0067487F">
            <w:pPr>
              <w:rPr>
                <w:rFonts w:ascii="Courier New" w:hAnsi="Courier New" w:cs="Courier New"/>
              </w:rPr>
            </w:pPr>
            <w:r w:rsidRPr="0067487F">
              <w:rPr>
                <w:rFonts w:ascii="Courier New" w:hAnsi="Courier New" w:cs="Courier New"/>
              </w:rPr>
              <w:t>angle</w:t>
            </w:r>
          </w:p>
        </w:tc>
        <w:tc>
          <w:tcPr>
            <w:tcW w:w="3615" w:type="dxa"/>
          </w:tcPr>
          <w:p w14:paraId="01C5D058" w14:textId="37E3ADC5" w:rsidR="0067487F" w:rsidRDefault="0067487F" w:rsidP="0067487F">
            <w:pPr>
              <w:rPr>
                <w:rFonts w:ascii="Courier New" w:hAnsi="Courier New" w:cs="Courier New"/>
              </w:rPr>
            </w:pPr>
            <w:r>
              <w:rPr>
                <w:rFonts w:ascii="Courier New" w:hAnsi="Courier New" w:cs="Courier New"/>
              </w:rPr>
              <w:t>decimal</w:t>
            </w:r>
          </w:p>
        </w:tc>
        <w:tc>
          <w:tcPr>
            <w:tcW w:w="2366" w:type="dxa"/>
          </w:tcPr>
          <w:p w14:paraId="1CD67758" w14:textId="45CB055F" w:rsidR="0067487F" w:rsidRPr="003E745F" w:rsidRDefault="0067487F" w:rsidP="0067487F">
            <w:r>
              <w:t>Steering wheel angle</w:t>
            </w:r>
          </w:p>
        </w:tc>
        <w:tc>
          <w:tcPr>
            <w:tcW w:w="1702" w:type="dxa"/>
          </w:tcPr>
          <w:p w14:paraId="6AAD275C" w14:textId="348E2693" w:rsidR="0067487F" w:rsidRPr="003E745F" w:rsidRDefault="0067487F" w:rsidP="0067487F">
            <w:r>
              <w:t>Degrees</w:t>
            </w:r>
          </w:p>
        </w:tc>
        <w:tc>
          <w:tcPr>
            <w:tcW w:w="1661" w:type="dxa"/>
          </w:tcPr>
          <w:p w14:paraId="0FCBF4B4" w14:textId="4C6A9E3B" w:rsidR="0067487F" w:rsidRPr="003E745F" w:rsidRDefault="0067487F" w:rsidP="0067487F">
            <w:r>
              <w:t>0.000</w:t>
            </w:r>
          </w:p>
        </w:tc>
        <w:tc>
          <w:tcPr>
            <w:tcW w:w="1692" w:type="dxa"/>
          </w:tcPr>
          <w:p w14:paraId="1E774FAB" w14:textId="31452C8E" w:rsidR="0067487F" w:rsidRPr="003E745F" w:rsidRDefault="0067487F" w:rsidP="0067487F">
            <w:r>
              <w:t>360.000</w:t>
            </w:r>
          </w:p>
        </w:tc>
      </w:tr>
      <w:tr w:rsidR="0067487F" w:rsidRPr="003E745F" w14:paraId="58C948EA" w14:textId="77777777" w:rsidTr="00FD62B9">
        <w:tc>
          <w:tcPr>
            <w:tcW w:w="1914" w:type="dxa"/>
          </w:tcPr>
          <w:p w14:paraId="50ECF568" w14:textId="65F51EA1" w:rsidR="0067487F" w:rsidRPr="0067487F" w:rsidRDefault="0067487F" w:rsidP="0067487F">
            <w:pPr>
              <w:rPr>
                <w:rFonts w:ascii="Courier New" w:hAnsi="Courier New" w:cs="Courier New"/>
              </w:rPr>
            </w:pPr>
            <w:r w:rsidRPr="0067487F">
              <w:rPr>
                <w:rFonts w:ascii="Courier New" w:hAnsi="Courier New" w:cs="Courier New"/>
              </w:rPr>
              <w:t>brakes</w:t>
            </w:r>
          </w:p>
        </w:tc>
        <w:tc>
          <w:tcPr>
            <w:tcW w:w="3615" w:type="dxa"/>
          </w:tcPr>
          <w:p w14:paraId="2D8F732B" w14:textId="05BEB9F9" w:rsidR="0067487F" w:rsidRDefault="005735E7" w:rsidP="0067487F">
            <w:pPr>
              <w:rPr>
                <w:rFonts w:ascii="Courier New" w:hAnsi="Courier New" w:cs="Courier New"/>
              </w:rPr>
            </w:pPr>
            <w:hyperlink w:anchor="_J2735BrakeSystemStatus" w:history="1">
              <w:r w:rsidR="0067487F" w:rsidRPr="0067487F">
                <w:rPr>
                  <w:rStyle w:val="Hyperlink"/>
                  <w:rFonts w:ascii="Courier New" w:hAnsi="Courier New" w:cs="Courier New"/>
                </w:rPr>
                <w:t>J2735BrakeSystemStatus</w:t>
              </w:r>
            </w:hyperlink>
          </w:p>
        </w:tc>
        <w:tc>
          <w:tcPr>
            <w:tcW w:w="2366" w:type="dxa"/>
          </w:tcPr>
          <w:p w14:paraId="73421109" w14:textId="77777777" w:rsidR="0067487F" w:rsidRDefault="0067487F" w:rsidP="0067487F"/>
        </w:tc>
        <w:tc>
          <w:tcPr>
            <w:tcW w:w="1702" w:type="dxa"/>
          </w:tcPr>
          <w:p w14:paraId="48946CFF" w14:textId="77777777" w:rsidR="0067487F" w:rsidRDefault="0067487F" w:rsidP="0067487F"/>
        </w:tc>
        <w:tc>
          <w:tcPr>
            <w:tcW w:w="1661" w:type="dxa"/>
          </w:tcPr>
          <w:p w14:paraId="01264DAE" w14:textId="77777777" w:rsidR="0067487F" w:rsidRDefault="0067487F" w:rsidP="0067487F"/>
        </w:tc>
        <w:tc>
          <w:tcPr>
            <w:tcW w:w="1692" w:type="dxa"/>
          </w:tcPr>
          <w:p w14:paraId="357EB3ED" w14:textId="77777777" w:rsidR="0067487F" w:rsidRDefault="0067487F" w:rsidP="0067487F"/>
        </w:tc>
      </w:tr>
      <w:tr w:rsidR="0067487F" w:rsidRPr="003E745F" w14:paraId="4E61ACA9" w14:textId="77777777" w:rsidTr="00FD62B9">
        <w:tc>
          <w:tcPr>
            <w:tcW w:w="1914" w:type="dxa"/>
          </w:tcPr>
          <w:p w14:paraId="4C93C259" w14:textId="25DEAA22" w:rsidR="0067487F" w:rsidRPr="0067487F" w:rsidRDefault="0067487F" w:rsidP="0067487F">
            <w:pPr>
              <w:rPr>
                <w:rFonts w:ascii="Courier New" w:hAnsi="Courier New" w:cs="Courier New"/>
              </w:rPr>
            </w:pPr>
            <w:r w:rsidRPr="0067487F">
              <w:rPr>
                <w:rFonts w:ascii="Courier New" w:hAnsi="Courier New" w:cs="Courier New"/>
              </w:rPr>
              <w:t>size</w:t>
            </w:r>
          </w:p>
        </w:tc>
        <w:tc>
          <w:tcPr>
            <w:tcW w:w="3615" w:type="dxa"/>
          </w:tcPr>
          <w:p w14:paraId="5B93A79F" w14:textId="150B4A05" w:rsidR="0067487F" w:rsidRDefault="005735E7" w:rsidP="0067487F">
            <w:pPr>
              <w:rPr>
                <w:rFonts w:ascii="Courier New" w:hAnsi="Courier New" w:cs="Courier New"/>
              </w:rPr>
            </w:pPr>
            <w:hyperlink w:anchor="_J2735VehicleSize" w:history="1">
              <w:r w:rsidR="0067487F" w:rsidRPr="0067487F">
                <w:rPr>
                  <w:rStyle w:val="Hyperlink"/>
                  <w:rFonts w:ascii="Courier New" w:hAnsi="Courier New" w:cs="Courier New"/>
                </w:rPr>
                <w:t>J2735VehicleSize</w:t>
              </w:r>
            </w:hyperlink>
          </w:p>
        </w:tc>
        <w:tc>
          <w:tcPr>
            <w:tcW w:w="2366" w:type="dxa"/>
          </w:tcPr>
          <w:p w14:paraId="4A92700E" w14:textId="77777777" w:rsidR="0067487F" w:rsidRDefault="0067487F" w:rsidP="0067487F"/>
        </w:tc>
        <w:tc>
          <w:tcPr>
            <w:tcW w:w="1702" w:type="dxa"/>
          </w:tcPr>
          <w:p w14:paraId="6EE19523" w14:textId="77777777" w:rsidR="0067487F" w:rsidRDefault="0067487F" w:rsidP="0067487F"/>
        </w:tc>
        <w:tc>
          <w:tcPr>
            <w:tcW w:w="1661" w:type="dxa"/>
          </w:tcPr>
          <w:p w14:paraId="5F234790" w14:textId="77777777" w:rsidR="0067487F" w:rsidRDefault="0067487F" w:rsidP="0067487F"/>
        </w:tc>
        <w:tc>
          <w:tcPr>
            <w:tcW w:w="1692" w:type="dxa"/>
          </w:tcPr>
          <w:p w14:paraId="677D5639" w14:textId="77777777" w:rsidR="0067487F" w:rsidRDefault="0067487F" w:rsidP="0067487F"/>
        </w:tc>
      </w:tr>
    </w:tbl>
    <w:p w14:paraId="313CC844" w14:textId="77777777" w:rsidR="006D1B36" w:rsidRDefault="006D1B36" w:rsidP="000A3293"/>
    <w:p w14:paraId="03DB9CD1" w14:textId="206C676D" w:rsidR="006D1B36" w:rsidRDefault="006D1B36" w:rsidP="000A3293">
      <w:pPr>
        <w:pStyle w:val="Heading4"/>
      </w:pPr>
      <w:bookmarkStart w:id="274" w:name="_J2735BsmPart2Content"/>
      <w:bookmarkStart w:id="275" w:name="_Ref471884050"/>
      <w:bookmarkEnd w:id="274"/>
      <w:r w:rsidRPr="006D1B36">
        <w:t>J2735BsmPart2Content</w:t>
      </w:r>
      <w:bookmarkEnd w:id="275"/>
    </w:p>
    <w:p w14:paraId="6C789001" w14:textId="77777777" w:rsidR="006D1B36" w:rsidRDefault="006D1B36" w:rsidP="000A3293"/>
    <w:tbl>
      <w:tblPr>
        <w:tblStyle w:val="TableGrid"/>
        <w:tblW w:w="0" w:type="auto"/>
        <w:tblLook w:val="04A0" w:firstRow="1" w:lastRow="0" w:firstColumn="1" w:lastColumn="0" w:noHBand="0" w:noVBand="1"/>
      </w:tblPr>
      <w:tblGrid>
        <w:gridCol w:w="1330"/>
        <w:gridCol w:w="3348"/>
        <w:gridCol w:w="4679"/>
        <w:gridCol w:w="1209"/>
        <w:gridCol w:w="1192"/>
        <w:gridCol w:w="1192"/>
      </w:tblGrid>
      <w:tr w:rsidR="006D1B36" w:rsidRPr="006E5FF6" w14:paraId="791B87A8" w14:textId="77777777" w:rsidTr="0067487F">
        <w:tc>
          <w:tcPr>
            <w:tcW w:w="1330" w:type="dxa"/>
          </w:tcPr>
          <w:p w14:paraId="68D3CE7C" w14:textId="77777777" w:rsidR="006D1B36" w:rsidRPr="006E5FF6" w:rsidRDefault="006D1B36" w:rsidP="000A3293">
            <w:pPr>
              <w:rPr>
                <w:b/>
              </w:rPr>
            </w:pPr>
            <w:r w:rsidRPr="006E5FF6">
              <w:rPr>
                <w:b/>
              </w:rPr>
              <w:t>Name</w:t>
            </w:r>
          </w:p>
        </w:tc>
        <w:tc>
          <w:tcPr>
            <w:tcW w:w="3348" w:type="dxa"/>
          </w:tcPr>
          <w:p w14:paraId="20A55D8A" w14:textId="77777777" w:rsidR="006D1B36" w:rsidRPr="006E5FF6" w:rsidRDefault="006D1B36" w:rsidP="000A3293">
            <w:pPr>
              <w:rPr>
                <w:b/>
              </w:rPr>
            </w:pPr>
            <w:r w:rsidRPr="006E5FF6">
              <w:rPr>
                <w:b/>
              </w:rPr>
              <w:t>Type</w:t>
            </w:r>
          </w:p>
        </w:tc>
        <w:tc>
          <w:tcPr>
            <w:tcW w:w="4679" w:type="dxa"/>
          </w:tcPr>
          <w:p w14:paraId="03023F98" w14:textId="77777777" w:rsidR="006D1B36" w:rsidRPr="006E5FF6" w:rsidRDefault="006D1B36" w:rsidP="000A3293">
            <w:pPr>
              <w:rPr>
                <w:b/>
              </w:rPr>
            </w:pPr>
            <w:r w:rsidRPr="006E5FF6">
              <w:rPr>
                <w:b/>
              </w:rPr>
              <w:t>Description</w:t>
            </w:r>
          </w:p>
        </w:tc>
        <w:tc>
          <w:tcPr>
            <w:tcW w:w="1209" w:type="dxa"/>
          </w:tcPr>
          <w:p w14:paraId="084E5023" w14:textId="77777777" w:rsidR="006D1B36" w:rsidRPr="006E5FF6" w:rsidRDefault="006D1B36" w:rsidP="000A3293">
            <w:pPr>
              <w:rPr>
                <w:b/>
              </w:rPr>
            </w:pPr>
            <w:r w:rsidRPr="006E5FF6">
              <w:rPr>
                <w:b/>
              </w:rPr>
              <w:t>Units</w:t>
            </w:r>
          </w:p>
        </w:tc>
        <w:tc>
          <w:tcPr>
            <w:tcW w:w="1192" w:type="dxa"/>
          </w:tcPr>
          <w:p w14:paraId="3F64FEBF" w14:textId="77777777" w:rsidR="006D1B36" w:rsidRPr="006E5FF6" w:rsidRDefault="006D1B36" w:rsidP="000A3293">
            <w:pPr>
              <w:rPr>
                <w:b/>
              </w:rPr>
            </w:pPr>
            <w:r w:rsidRPr="006E5FF6">
              <w:rPr>
                <w:b/>
              </w:rPr>
              <w:t>Valid Min</w:t>
            </w:r>
          </w:p>
        </w:tc>
        <w:tc>
          <w:tcPr>
            <w:tcW w:w="1192" w:type="dxa"/>
          </w:tcPr>
          <w:p w14:paraId="208DC06B" w14:textId="77777777" w:rsidR="006D1B36" w:rsidRPr="006E5FF6" w:rsidRDefault="006D1B36" w:rsidP="000A3293">
            <w:pPr>
              <w:rPr>
                <w:b/>
              </w:rPr>
            </w:pPr>
            <w:r w:rsidRPr="006E5FF6">
              <w:rPr>
                <w:b/>
              </w:rPr>
              <w:t>Valid Max</w:t>
            </w:r>
          </w:p>
        </w:tc>
      </w:tr>
      <w:tr w:rsidR="006D1B36" w:rsidRPr="003E745F" w14:paraId="40BBD9BF" w14:textId="77777777" w:rsidTr="0067487F">
        <w:tc>
          <w:tcPr>
            <w:tcW w:w="1330" w:type="dxa"/>
          </w:tcPr>
          <w:p w14:paraId="3030407A" w14:textId="146E4DCD" w:rsidR="006D1B36" w:rsidRPr="000D041D" w:rsidRDefault="0067487F" w:rsidP="000A3293">
            <w:pPr>
              <w:rPr>
                <w:rFonts w:ascii="Courier New" w:hAnsi="Courier New" w:cs="Courier New"/>
              </w:rPr>
            </w:pPr>
            <w:r w:rsidRPr="0067487F">
              <w:rPr>
                <w:rFonts w:ascii="Courier New" w:hAnsi="Courier New" w:cs="Courier New"/>
              </w:rPr>
              <w:t>id</w:t>
            </w:r>
          </w:p>
        </w:tc>
        <w:tc>
          <w:tcPr>
            <w:tcW w:w="3348" w:type="dxa"/>
          </w:tcPr>
          <w:p w14:paraId="46265951" w14:textId="19F27B4A" w:rsidR="006D1B36" w:rsidRPr="000D041D" w:rsidRDefault="0067487F" w:rsidP="000A3293">
            <w:pPr>
              <w:rPr>
                <w:rFonts w:ascii="Courier New" w:hAnsi="Courier New" w:cs="Courier New"/>
              </w:rPr>
            </w:pPr>
            <w:proofErr w:type="spellStart"/>
            <w:r>
              <w:rPr>
                <w:rFonts w:ascii="Courier New" w:hAnsi="Courier New" w:cs="Courier New"/>
              </w:rPr>
              <w:t>enum</w:t>
            </w:r>
            <w:proofErr w:type="spellEnd"/>
          </w:p>
        </w:tc>
        <w:tc>
          <w:tcPr>
            <w:tcW w:w="4679" w:type="dxa"/>
          </w:tcPr>
          <w:p w14:paraId="7083E733" w14:textId="05EA01DF" w:rsidR="0067487F" w:rsidRDefault="0067487F" w:rsidP="0067487F">
            <w:r>
              <w:t>One of:</w:t>
            </w:r>
          </w:p>
          <w:p w14:paraId="164F2820" w14:textId="77777777" w:rsidR="0067487F" w:rsidRDefault="0067487F" w:rsidP="006820F5">
            <w:pPr>
              <w:pStyle w:val="ListParagraph"/>
              <w:numPr>
                <w:ilvl w:val="0"/>
                <w:numId w:val="22"/>
              </w:numPr>
            </w:pPr>
            <w:proofErr w:type="spellStart"/>
            <w:r>
              <w:t>vehicleSafetyExt</w:t>
            </w:r>
            <w:proofErr w:type="spellEnd"/>
          </w:p>
          <w:p w14:paraId="7764976F" w14:textId="77777777" w:rsidR="0067487F" w:rsidRDefault="0067487F" w:rsidP="006820F5">
            <w:pPr>
              <w:pStyle w:val="ListParagraph"/>
              <w:numPr>
                <w:ilvl w:val="0"/>
                <w:numId w:val="22"/>
              </w:numPr>
            </w:pPr>
            <w:proofErr w:type="spellStart"/>
            <w:r>
              <w:t>specialVehicleExt</w:t>
            </w:r>
            <w:proofErr w:type="spellEnd"/>
          </w:p>
          <w:p w14:paraId="483D5FD4" w14:textId="69127834" w:rsidR="006D1B36" w:rsidRPr="003E745F" w:rsidRDefault="0067487F" w:rsidP="006820F5">
            <w:pPr>
              <w:pStyle w:val="ListParagraph"/>
              <w:numPr>
                <w:ilvl w:val="0"/>
                <w:numId w:val="22"/>
              </w:numPr>
            </w:pPr>
            <w:proofErr w:type="spellStart"/>
            <w:r>
              <w:t>supplementalVehicleExt</w:t>
            </w:r>
            <w:proofErr w:type="spellEnd"/>
          </w:p>
        </w:tc>
        <w:tc>
          <w:tcPr>
            <w:tcW w:w="1209" w:type="dxa"/>
          </w:tcPr>
          <w:p w14:paraId="759214F7" w14:textId="77777777" w:rsidR="006D1B36" w:rsidRPr="006E5FF6" w:rsidRDefault="006D1B36" w:rsidP="000A3293">
            <w:pPr>
              <w:rPr>
                <w:vertAlign w:val="superscript"/>
              </w:rPr>
            </w:pPr>
          </w:p>
        </w:tc>
        <w:tc>
          <w:tcPr>
            <w:tcW w:w="1192" w:type="dxa"/>
          </w:tcPr>
          <w:p w14:paraId="003B367B" w14:textId="77777777" w:rsidR="006D1B36" w:rsidRPr="003E745F" w:rsidRDefault="006D1B36" w:rsidP="000A3293"/>
        </w:tc>
        <w:tc>
          <w:tcPr>
            <w:tcW w:w="1192" w:type="dxa"/>
          </w:tcPr>
          <w:p w14:paraId="7AA5ABC7" w14:textId="77777777" w:rsidR="006D1B36" w:rsidRPr="003E745F" w:rsidRDefault="006D1B36" w:rsidP="000A3293"/>
        </w:tc>
      </w:tr>
      <w:tr w:rsidR="006D1B36" w:rsidRPr="003E745F" w14:paraId="56CA41FB" w14:textId="77777777" w:rsidTr="0067487F">
        <w:tc>
          <w:tcPr>
            <w:tcW w:w="1330" w:type="dxa"/>
          </w:tcPr>
          <w:p w14:paraId="019D3E32" w14:textId="57C0E2AE" w:rsidR="006D1B36" w:rsidRPr="000D041D" w:rsidRDefault="0067487F" w:rsidP="000A3293">
            <w:pPr>
              <w:rPr>
                <w:rFonts w:ascii="Courier New" w:hAnsi="Courier New" w:cs="Courier New"/>
              </w:rPr>
            </w:pPr>
            <w:r w:rsidRPr="0067487F">
              <w:rPr>
                <w:rFonts w:ascii="Courier New" w:hAnsi="Courier New" w:cs="Courier New"/>
              </w:rPr>
              <w:t>value</w:t>
            </w:r>
          </w:p>
        </w:tc>
        <w:tc>
          <w:tcPr>
            <w:tcW w:w="3348" w:type="dxa"/>
          </w:tcPr>
          <w:p w14:paraId="0867B46C" w14:textId="6C980979" w:rsidR="006D1B36" w:rsidRPr="000D041D" w:rsidRDefault="0067487F" w:rsidP="000A3293">
            <w:pPr>
              <w:rPr>
                <w:rFonts w:ascii="Courier New" w:hAnsi="Courier New" w:cs="Courier New"/>
              </w:rPr>
            </w:pPr>
            <w:r w:rsidRPr="0067487F">
              <w:rPr>
                <w:rFonts w:ascii="Courier New" w:hAnsi="Courier New" w:cs="Courier New"/>
              </w:rPr>
              <w:t>J2735BsmPart2Extension</w:t>
            </w:r>
          </w:p>
        </w:tc>
        <w:tc>
          <w:tcPr>
            <w:tcW w:w="4679" w:type="dxa"/>
          </w:tcPr>
          <w:p w14:paraId="11543105" w14:textId="77777777" w:rsidR="006D1B36" w:rsidRDefault="0067487F" w:rsidP="000A3293">
            <w:r>
              <w:t>One of the following object types:</w:t>
            </w:r>
          </w:p>
          <w:p w14:paraId="7CA7543F" w14:textId="5FBA27E7" w:rsidR="0067487F" w:rsidRDefault="005735E7" w:rsidP="006820F5">
            <w:pPr>
              <w:pStyle w:val="ListParagraph"/>
              <w:numPr>
                <w:ilvl w:val="0"/>
                <w:numId w:val="23"/>
              </w:numPr>
            </w:pPr>
            <w:hyperlink w:anchor="_J2735VehicleSafetyExtensions" w:history="1">
              <w:r w:rsidR="0067487F" w:rsidRPr="0067487F">
                <w:rPr>
                  <w:rStyle w:val="Hyperlink"/>
                </w:rPr>
                <w:t>J2735VehicleSafetyExtensions</w:t>
              </w:r>
            </w:hyperlink>
          </w:p>
          <w:p w14:paraId="28F1506F" w14:textId="2183E8EC" w:rsidR="0067487F" w:rsidRDefault="005735E7" w:rsidP="006820F5">
            <w:pPr>
              <w:pStyle w:val="ListParagraph"/>
              <w:numPr>
                <w:ilvl w:val="0"/>
                <w:numId w:val="23"/>
              </w:numPr>
            </w:pPr>
            <w:hyperlink w:anchor="_J2735SpecialVehicleExtensions" w:history="1">
              <w:r w:rsidR="0067487F" w:rsidRPr="0067487F">
                <w:rPr>
                  <w:rStyle w:val="Hyperlink"/>
                </w:rPr>
                <w:t>J2735SpecialVehicleExtensions</w:t>
              </w:r>
            </w:hyperlink>
          </w:p>
          <w:p w14:paraId="0D8145D1" w14:textId="16594684" w:rsidR="0067487F" w:rsidRPr="003E745F" w:rsidRDefault="005735E7" w:rsidP="006820F5">
            <w:pPr>
              <w:pStyle w:val="ListParagraph"/>
              <w:numPr>
                <w:ilvl w:val="0"/>
                <w:numId w:val="23"/>
              </w:numPr>
            </w:pPr>
            <w:hyperlink w:anchor="_J2735SupplementalVehicleExtensions" w:history="1">
              <w:r w:rsidR="0067487F" w:rsidRPr="0067487F">
                <w:rPr>
                  <w:rStyle w:val="Hyperlink"/>
                </w:rPr>
                <w:t>J2735SupplementalVehicleExtensions</w:t>
              </w:r>
            </w:hyperlink>
          </w:p>
        </w:tc>
        <w:tc>
          <w:tcPr>
            <w:tcW w:w="1209" w:type="dxa"/>
          </w:tcPr>
          <w:p w14:paraId="336012D8" w14:textId="77777777" w:rsidR="006D1B36" w:rsidRPr="003E745F" w:rsidRDefault="006D1B36" w:rsidP="000A3293"/>
        </w:tc>
        <w:tc>
          <w:tcPr>
            <w:tcW w:w="1192" w:type="dxa"/>
          </w:tcPr>
          <w:p w14:paraId="07BFB53D" w14:textId="77777777" w:rsidR="006D1B36" w:rsidRPr="003E745F" w:rsidRDefault="006D1B36" w:rsidP="000A3293"/>
        </w:tc>
        <w:tc>
          <w:tcPr>
            <w:tcW w:w="1192" w:type="dxa"/>
          </w:tcPr>
          <w:p w14:paraId="609888F0" w14:textId="77777777" w:rsidR="006D1B36" w:rsidRPr="003E745F" w:rsidRDefault="006D1B36" w:rsidP="000A3293"/>
        </w:tc>
      </w:tr>
    </w:tbl>
    <w:p w14:paraId="68395BBD" w14:textId="77777777" w:rsidR="006D1B36" w:rsidRDefault="006D1B36" w:rsidP="000A3293"/>
    <w:p w14:paraId="05D6E899" w14:textId="536D4982" w:rsidR="006D1B36" w:rsidRPr="006719D6" w:rsidRDefault="006D1B36" w:rsidP="000A3293">
      <w:pPr>
        <w:pStyle w:val="Heading4"/>
      </w:pPr>
      <w:bookmarkStart w:id="276" w:name="_5J2735Position3D"/>
      <w:bookmarkStart w:id="277" w:name="_J2735Position3D"/>
      <w:bookmarkStart w:id="278" w:name="_Toc462052335"/>
      <w:bookmarkEnd w:id="276"/>
      <w:bookmarkEnd w:id="277"/>
      <w:r>
        <w:t>J2735</w:t>
      </w:r>
      <w:r w:rsidRPr="006719D6">
        <w:t>Position3D</w:t>
      </w:r>
      <w:bookmarkEnd w:id="278"/>
    </w:p>
    <w:p w14:paraId="20A5E1CB" w14:textId="77777777" w:rsidR="006D1B36" w:rsidRDefault="006D1B36" w:rsidP="000A3293"/>
    <w:tbl>
      <w:tblPr>
        <w:tblStyle w:val="TableGrid"/>
        <w:tblW w:w="0" w:type="auto"/>
        <w:tblLook w:val="04A0" w:firstRow="1" w:lastRow="0" w:firstColumn="1" w:lastColumn="0" w:noHBand="0" w:noVBand="1"/>
      </w:tblPr>
      <w:tblGrid>
        <w:gridCol w:w="2159"/>
        <w:gridCol w:w="2159"/>
        <w:gridCol w:w="2158"/>
        <w:gridCol w:w="2158"/>
        <w:gridCol w:w="2158"/>
        <w:gridCol w:w="2158"/>
      </w:tblGrid>
      <w:tr w:rsidR="006D1B36" w:rsidRPr="006E5FF6" w14:paraId="38076719" w14:textId="77777777" w:rsidTr="004C4D4C">
        <w:tc>
          <w:tcPr>
            <w:tcW w:w="2159" w:type="dxa"/>
          </w:tcPr>
          <w:p w14:paraId="16D3E2AB" w14:textId="77777777" w:rsidR="006D1B36" w:rsidRPr="006E5FF6" w:rsidRDefault="006D1B36" w:rsidP="000A3293">
            <w:pPr>
              <w:rPr>
                <w:b/>
              </w:rPr>
            </w:pPr>
            <w:r w:rsidRPr="006E5FF6">
              <w:rPr>
                <w:b/>
              </w:rPr>
              <w:t>Name</w:t>
            </w:r>
          </w:p>
        </w:tc>
        <w:tc>
          <w:tcPr>
            <w:tcW w:w="2159" w:type="dxa"/>
          </w:tcPr>
          <w:p w14:paraId="59AB7D41" w14:textId="77777777" w:rsidR="006D1B36" w:rsidRPr="006E5FF6" w:rsidRDefault="006D1B36" w:rsidP="000A3293">
            <w:pPr>
              <w:rPr>
                <w:b/>
              </w:rPr>
            </w:pPr>
            <w:r w:rsidRPr="006E5FF6">
              <w:rPr>
                <w:b/>
              </w:rPr>
              <w:t>Type</w:t>
            </w:r>
          </w:p>
        </w:tc>
        <w:tc>
          <w:tcPr>
            <w:tcW w:w="2158" w:type="dxa"/>
          </w:tcPr>
          <w:p w14:paraId="22F11D3A" w14:textId="77777777" w:rsidR="006D1B36" w:rsidRPr="006E5FF6" w:rsidRDefault="006D1B36" w:rsidP="000A3293">
            <w:pPr>
              <w:rPr>
                <w:b/>
              </w:rPr>
            </w:pPr>
            <w:r w:rsidRPr="006E5FF6">
              <w:rPr>
                <w:b/>
              </w:rPr>
              <w:t>Description</w:t>
            </w:r>
          </w:p>
        </w:tc>
        <w:tc>
          <w:tcPr>
            <w:tcW w:w="2158" w:type="dxa"/>
          </w:tcPr>
          <w:p w14:paraId="16FB0227" w14:textId="77777777" w:rsidR="006D1B36" w:rsidRPr="006E5FF6" w:rsidRDefault="006D1B36" w:rsidP="000A3293">
            <w:pPr>
              <w:rPr>
                <w:b/>
              </w:rPr>
            </w:pPr>
            <w:r w:rsidRPr="006E5FF6">
              <w:rPr>
                <w:b/>
              </w:rPr>
              <w:t>Units</w:t>
            </w:r>
          </w:p>
        </w:tc>
        <w:tc>
          <w:tcPr>
            <w:tcW w:w="2158" w:type="dxa"/>
          </w:tcPr>
          <w:p w14:paraId="368E61F8" w14:textId="77777777" w:rsidR="006D1B36" w:rsidRPr="006E5FF6" w:rsidRDefault="006D1B36" w:rsidP="000A3293">
            <w:pPr>
              <w:rPr>
                <w:b/>
              </w:rPr>
            </w:pPr>
            <w:r w:rsidRPr="006E5FF6">
              <w:rPr>
                <w:b/>
              </w:rPr>
              <w:t>Valid Min</w:t>
            </w:r>
          </w:p>
        </w:tc>
        <w:tc>
          <w:tcPr>
            <w:tcW w:w="2158" w:type="dxa"/>
          </w:tcPr>
          <w:p w14:paraId="0F512BBB" w14:textId="77777777" w:rsidR="006D1B36" w:rsidRPr="006E5FF6" w:rsidRDefault="006D1B36" w:rsidP="000A3293">
            <w:pPr>
              <w:rPr>
                <w:b/>
              </w:rPr>
            </w:pPr>
            <w:r w:rsidRPr="006E5FF6">
              <w:rPr>
                <w:b/>
              </w:rPr>
              <w:t>Valid Max</w:t>
            </w:r>
          </w:p>
        </w:tc>
      </w:tr>
      <w:tr w:rsidR="006D1B36" w:rsidRPr="003E745F" w14:paraId="229C83B6" w14:textId="77777777" w:rsidTr="004C4D4C">
        <w:tc>
          <w:tcPr>
            <w:tcW w:w="2159" w:type="dxa"/>
          </w:tcPr>
          <w:p w14:paraId="0F0AEC79" w14:textId="77777777" w:rsidR="006D1B36" w:rsidRPr="000D041D" w:rsidRDefault="006D1B36" w:rsidP="000A3293">
            <w:pPr>
              <w:rPr>
                <w:rFonts w:ascii="Courier New" w:hAnsi="Courier New" w:cs="Courier New"/>
              </w:rPr>
            </w:pPr>
            <w:r w:rsidRPr="000D041D">
              <w:rPr>
                <w:rFonts w:ascii="Courier New" w:hAnsi="Courier New" w:cs="Courier New"/>
              </w:rPr>
              <w:t>elevation</w:t>
            </w:r>
          </w:p>
        </w:tc>
        <w:tc>
          <w:tcPr>
            <w:tcW w:w="2159" w:type="dxa"/>
          </w:tcPr>
          <w:p w14:paraId="311E8EE3"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7C5C6564" w14:textId="77777777" w:rsidR="006D1B36" w:rsidRPr="003E745F" w:rsidRDefault="006D1B36" w:rsidP="000A3293">
            <w:r>
              <w:t>Elevation</w:t>
            </w:r>
          </w:p>
        </w:tc>
        <w:tc>
          <w:tcPr>
            <w:tcW w:w="2158" w:type="dxa"/>
          </w:tcPr>
          <w:p w14:paraId="7FAA9FBD" w14:textId="77777777" w:rsidR="006D1B36" w:rsidRPr="003E745F" w:rsidRDefault="006D1B36" w:rsidP="000A3293">
            <w:r>
              <w:t>meters</w:t>
            </w:r>
          </w:p>
        </w:tc>
        <w:tc>
          <w:tcPr>
            <w:tcW w:w="2158" w:type="dxa"/>
          </w:tcPr>
          <w:p w14:paraId="4FBF23F3" w14:textId="77777777" w:rsidR="006D1B36" w:rsidRPr="003E745F" w:rsidRDefault="006D1B36" w:rsidP="000A3293">
            <w:r w:rsidRPr="00472FC1">
              <w:t>-409.5</w:t>
            </w:r>
          </w:p>
        </w:tc>
        <w:tc>
          <w:tcPr>
            <w:tcW w:w="2158" w:type="dxa"/>
          </w:tcPr>
          <w:p w14:paraId="72D2F8B7" w14:textId="77777777" w:rsidR="006D1B36" w:rsidRPr="003E745F" w:rsidRDefault="006D1B36" w:rsidP="000A3293">
            <w:r w:rsidRPr="00472FC1">
              <w:t>6143.9</w:t>
            </w:r>
          </w:p>
        </w:tc>
      </w:tr>
      <w:tr w:rsidR="006D1B36" w:rsidRPr="003E745F" w14:paraId="0296C913" w14:textId="77777777" w:rsidTr="004C4D4C">
        <w:tc>
          <w:tcPr>
            <w:tcW w:w="2159" w:type="dxa"/>
          </w:tcPr>
          <w:p w14:paraId="6975A113" w14:textId="77777777" w:rsidR="006D1B36" w:rsidRPr="000D041D" w:rsidRDefault="006D1B36" w:rsidP="000A3293">
            <w:pPr>
              <w:rPr>
                <w:rFonts w:ascii="Courier New" w:hAnsi="Courier New" w:cs="Courier New"/>
              </w:rPr>
            </w:pPr>
            <w:r w:rsidRPr="000D041D">
              <w:rPr>
                <w:rFonts w:ascii="Courier New" w:hAnsi="Courier New" w:cs="Courier New"/>
              </w:rPr>
              <w:t>latitude</w:t>
            </w:r>
          </w:p>
        </w:tc>
        <w:tc>
          <w:tcPr>
            <w:tcW w:w="2159" w:type="dxa"/>
          </w:tcPr>
          <w:p w14:paraId="60B14C70"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0CCE4C2B" w14:textId="77777777" w:rsidR="006D1B36" w:rsidRPr="003E745F" w:rsidRDefault="006D1B36" w:rsidP="000A3293">
            <w:r>
              <w:t>Position latitude</w:t>
            </w:r>
          </w:p>
        </w:tc>
        <w:tc>
          <w:tcPr>
            <w:tcW w:w="2158" w:type="dxa"/>
          </w:tcPr>
          <w:p w14:paraId="614CBB2D" w14:textId="77777777" w:rsidR="006D1B36" w:rsidRPr="003E745F" w:rsidRDefault="006D1B36" w:rsidP="000A3293">
            <w:r>
              <w:t>Degrees</w:t>
            </w:r>
          </w:p>
        </w:tc>
        <w:tc>
          <w:tcPr>
            <w:tcW w:w="2158" w:type="dxa"/>
          </w:tcPr>
          <w:p w14:paraId="57B597F8" w14:textId="77777777" w:rsidR="006D1B36" w:rsidRPr="003E745F" w:rsidRDefault="006D1B36" w:rsidP="000A3293">
            <w:r>
              <w:t>-90.0000000</w:t>
            </w:r>
          </w:p>
        </w:tc>
        <w:tc>
          <w:tcPr>
            <w:tcW w:w="2158" w:type="dxa"/>
          </w:tcPr>
          <w:p w14:paraId="6C93F123" w14:textId="77777777" w:rsidR="006D1B36" w:rsidRPr="003E745F" w:rsidRDefault="006D1B36" w:rsidP="000A3293">
            <w:r>
              <w:t>+90.0000000</w:t>
            </w:r>
          </w:p>
        </w:tc>
      </w:tr>
      <w:tr w:rsidR="006D1B36" w:rsidRPr="003E745F" w14:paraId="02037F49" w14:textId="77777777" w:rsidTr="004C4D4C">
        <w:tc>
          <w:tcPr>
            <w:tcW w:w="2159" w:type="dxa"/>
          </w:tcPr>
          <w:p w14:paraId="6DAC8D08" w14:textId="77777777" w:rsidR="006D1B36" w:rsidRPr="000D041D" w:rsidRDefault="006D1B36" w:rsidP="000A3293">
            <w:pPr>
              <w:rPr>
                <w:rFonts w:ascii="Courier New" w:hAnsi="Courier New" w:cs="Courier New"/>
              </w:rPr>
            </w:pPr>
            <w:r w:rsidRPr="000D041D">
              <w:rPr>
                <w:rFonts w:ascii="Courier New" w:hAnsi="Courier New" w:cs="Courier New"/>
              </w:rPr>
              <w:t>longitude</w:t>
            </w:r>
          </w:p>
        </w:tc>
        <w:tc>
          <w:tcPr>
            <w:tcW w:w="2159" w:type="dxa"/>
          </w:tcPr>
          <w:p w14:paraId="0FAB4F6B"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3A126874" w14:textId="77777777" w:rsidR="006D1B36" w:rsidRPr="003E745F" w:rsidRDefault="006D1B36" w:rsidP="000A3293">
            <w:r>
              <w:t>Position longitude</w:t>
            </w:r>
          </w:p>
        </w:tc>
        <w:tc>
          <w:tcPr>
            <w:tcW w:w="2158" w:type="dxa"/>
          </w:tcPr>
          <w:p w14:paraId="6F3E06E6" w14:textId="77777777" w:rsidR="006D1B36" w:rsidRPr="003E745F" w:rsidRDefault="006D1B36" w:rsidP="000A3293">
            <w:r>
              <w:t>Degrees</w:t>
            </w:r>
          </w:p>
        </w:tc>
        <w:tc>
          <w:tcPr>
            <w:tcW w:w="2158" w:type="dxa"/>
          </w:tcPr>
          <w:p w14:paraId="399BA0D0" w14:textId="77777777" w:rsidR="006D1B36" w:rsidRPr="003E745F" w:rsidRDefault="006D1B36" w:rsidP="000A3293">
            <w:r>
              <w:t>-180.0000000</w:t>
            </w:r>
          </w:p>
        </w:tc>
        <w:tc>
          <w:tcPr>
            <w:tcW w:w="2158" w:type="dxa"/>
          </w:tcPr>
          <w:p w14:paraId="22751DC3" w14:textId="77777777" w:rsidR="006D1B36" w:rsidRPr="003E745F" w:rsidRDefault="006D1B36" w:rsidP="000A3293">
            <w:pPr>
              <w:keepNext/>
            </w:pPr>
            <w:r>
              <w:t>*180.0000000</w:t>
            </w:r>
          </w:p>
        </w:tc>
      </w:tr>
    </w:tbl>
    <w:p w14:paraId="5B36C4E5" w14:textId="684E84DD" w:rsidR="006D1B36" w:rsidRDefault="006D1B36" w:rsidP="000A3293">
      <w:pPr>
        <w:pStyle w:val="Caption"/>
      </w:pPr>
      <w:bookmarkStart w:id="279" w:name="_Toc456253340"/>
      <w:r>
        <w:t xml:space="preserve">Table </w:t>
      </w:r>
      <w:r w:rsidR="005735E7">
        <w:fldChar w:fldCharType="begin"/>
      </w:r>
      <w:r w:rsidR="005735E7">
        <w:instrText xml:space="preserve"> SEQ Table \* ARABIC </w:instrText>
      </w:r>
      <w:r w:rsidR="005735E7">
        <w:fldChar w:fldCharType="separate"/>
      </w:r>
      <w:r w:rsidR="00C910EC">
        <w:rPr>
          <w:noProof/>
        </w:rPr>
        <w:t>14</w:t>
      </w:r>
      <w:r w:rsidR="005735E7">
        <w:rPr>
          <w:noProof/>
        </w:rPr>
        <w:fldChar w:fldCharType="end"/>
      </w:r>
      <w:r>
        <w:t xml:space="preserve"> - </w:t>
      </w:r>
      <w:r w:rsidRPr="00633532">
        <w:t>OdePosition3D</w:t>
      </w:r>
      <w:bookmarkEnd w:id="279"/>
    </w:p>
    <w:p w14:paraId="6449FF60" w14:textId="77777777" w:rsidR="006D1B36" w:rsidRDefault="006D1B36" w:rsidP="000A3293"/>
    <w:p w14:paraId="594931C0" w14:textId="6D7A0BBC" w:rsidR="00BA3CFB" w:rsidRDefault="00BA3CFB" w:rsidP="000A3293">
      <w:pPr>
        <w:pStyle w:val="Heading4"/>
      </w:pPr>
      <w:bookmarkStart w:id="280" w:name="_J2735AccelerationSet4Way"/>
      <w:bookmarkEnd w:id="280"/>
      <w:r w:rsidRPr="00BA3CFB">
        <w:t>J2735AccelerationSet4Way</w:t>
      </w:r>
    </w:p>
    <w:p w14:paraId="1954376A" w14:textId="77777777" w:rsidR="00BA3CFB" w:rsidRDefault="00BA3CF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6D6153" w14:textId="77777777" w:rsidTr="004C4D4C">
        <w:tc>
          <w:tcPr>
            <w:tcW w:w="1931" w:type="dxa"/>
          </w:tcPr>
          <w:p w14:paraId="396C40B3" w14:textId="77777777" w:rsidR="004C4D4C" w:rsidRPr="006E5FF6" w:rsidRDefault="004C4D4C" w:rsidP="000A3293">
            <w:pPr>
              <w:rPr>
                <w:b/>
              </w:rPr>
            </w:pPr>
            <w:r w:rsidRPr="006E5FF6">
              <w:rPr>
                <w:b/>
              </w:rPr>
              <w:t>Name</w:t>
            </w:r>
          </w:p>
        </w:tc>
        <w:tc>
          <w:tcPr>
            <w:tcW w:w="3649" w:type="dxa"/>
          </w:tcPr>
          <w:p w14:paraId="08FADB69" w14:textId="77777777" w:rsidR="004C4D4C" w:rsidRPr="006E5FF6" w:rsidRDefault="004C4D4C" w:rsidP="000A3293">
            <w:pPr>
              <w:rPr>
                <w:b/>
              </w:rPr>
            </w:pPr>
            <w:r w:rsidRPr="006E5FF6">
              <w:rPr>
                <w:b/>
              </w:rPr>
              <w:t>Type</w:t>
            </w:r>
          </w:p>
        </w:tc>
        <w:tc>
          <w:tcPr>
            <w:tcW w:w="1991" w:type="dxa"/>
          </w:tcPr>
          <w:p w14:paraId="1AC01075" w14:textId="77777777" w:rsidR="004C4D4C" w:rsidRPr="006E5FF6" w:rsidRDefault="004C4D4C" w:rsidP="000A3293">
            <w:pPr>
              <w:rPr>
                <w:b/>
              </w:rPr>
            </w:pPr>
            <w:r w:rsidRPr="006E5FF6">
              <w:rPr>
                <w:b/>
              </w:rPr>
              <w:t>Description</w:t>
            </w:r>
          </w:p>
        </w:tc>
        <w:tc>
          <w:tcPr>
            <w:tcW w:w="1797" w:type="dxa"/>
          </w:tcPr>
          <w:p w14:paraId="55440CA7" w14:textId="77777777" w:rsidR="004C4D4C" w:rsidRPr="006E5FF6" w:rsidRDefault="004C4D4C" w:rsidP="000A3293">
            <w:pPr>
              <w:rPr>
                <w:b/>
              </w:rPr>
            </w:pPr>
            <w:r w:rsidRPr="006E5FF6">
              <w:rPr>
                <w:b/>
              </w:rPr>
              <w:t>Units</w:t>
            </w:r>
          </w:p>
        </w:tc>
        <w:tc>
          <w:tcPr>
            <w:tcW w:w="1791" w:type="dxa"/>
          </w:tcPr>
          <w:p w14:paraId="2EA64CB1" w14:textId="77777777" w:rsidR="004C4D4C" w:rsidRPr="006E5FF6" w:rsidRDefault="004C4D4C" w:rsidP="000A3293">
            <w:pPr>
              <w:rPr>
                <w:b/>
              </w:rPr>
            </w:pPr>
            <w:r w:rsidRPr="006E5FF6">
              <w:rPr>
                <w:b/>
              </w:rPr>
              <w:t>Valid Min</w:t>
            </w:r>
          </w:p>
        </w:tc>
        <w:tc>
          <w:tcPr>
            <w:tcW w:w="1791" w:type="dxa"/>
          </w:tcPr>
          <w:p w14:paraId="3CD8FCF7" w14:textId="77777777" w:rsidR="004C4D4C" w:rsidRPr="006E5FF6" w:rsidRDefault="004C4D4C" w:rsidP="000A3293">
            <w:pPr>
              <w:rPr>
                <w:b/>
              </w:rPr>
            </w:pPr>
            <w:r w:rsidRPr="006E5FF6">
              <w:rPr>
                <w:b/>
              </w:rPr>
              <w:t>Valid Max</w:t>
            </w:r>
          </w:p>
        </w:tc>
      </w:tr>
      <w:tr w:rsidR="00FD62B9" w:rsidRPr="003E745F" w14:paraId="66498124" w14:textId="77777777" w:rsidTr="00FD62B9">
        <w:tc>
          <w:tcPr>
            <w:tcW w:w="1931" w:type="dxa"/>
          </w:tcPr>
          <w:p w14:paraId="1A51B320" w14:textId="77777777" w:rsidR="00FD62B9" w:rsidRPr="000D041D" w:rsidRDefault="00FD62B9" w:rsidP="00823070">
            <w:pPr>
              <w:rPr>
                <w:rFonts w:ascii="Courier New" w:hAnsi="Courier New" w:cs="Courier New"/>
              </w:rPr>
            </w:pPr>
            <w:proofErr w:type="spellStart"/>
            <w:r>
              <w:rPr>
                <w:rFonts w:ascii="Courier New" w:hAnsi="Courier New" w:cs="Courier New"/>
              </w:rPr>
              <w:t>accelLat</w:t>
            </w:r>
            <w:proofErr w:type="spellEnd"/>
          </w:p>
        </w:tc>
        <w:tc>
          <w:tcPr>
            <w:tcW w:w="3649" w:type="dxa"/>
          </w:tcPr>
          <w:p w14:paraId="4B5193AA"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39AADB6" w14:textId="77777777" w:rsidR="00FD62B9" w:rsidRPr="003E745F" w:rsidRDefault="00FD62B9" w:rsidP="00823070">
            <w:r>
              <w:t xml:space="preserve">Latitudinal acceleration, i.e. acceleration perpendicular to the direction of travel. </w:t>
            </w:r>
          </w:p>
        </w:tc>
        <w:tc>
          <w:tcPr>
            <w:tcW w:w="1797" w:type="dxa"/>
          </w:tcPr>
          <w:p w14:paraId="3006E780" w14:textId="77777777" w:rsidR="00FD62B9" w:rsidRPr="006E5FF6" w:rsidRDefault="00FD62B9" w:rsidP="00823070">
            <w:pPr>
              <w:rPr>
                <w:vertAlign w:val="superscript"/>
              </w:rPr>
            </w:pPr>
            <w:r>
              <w:t>m/s</w:t>
            </w:r>
            <w:r>
              <w:rPr>
                <w:vertAlign w:val="superscript"/>
              </w:rPr>
              <w:t>2</w:t>
            </w:r>
          </w:p>
        </w:tc>
        <w:tc>
          <w:tcPr>
            <w:tcW w:w="1791" w:type="dxa"/>
          </w:tcPr>
          <w:p w14:paraId="13EBDED0" w14:textId="77777777" w:rsidR="00FD62B9" w:rsidRPr="003E745F" w:rsidRDefault="00FD62B9" w:rsidP="00823070">
            <w:r>
              <w:t>-20.00</w:t>
            </w:r>
          </w:p>
        </w:tc>
        <w:tc>
          <w:tcPr>
            <w:tcW w:w="1791" w:type="dxa"/>
          </w:tcPr>
          <w:p w14:paraId="5ACF85B6" w14:textId="77777777" w:rsidR="00FD62B9" w:rsidRPr="003E745F" w:rsidRDefault="00FD62B9" w:rsidP="00823070">
            <w:r>
              <w:t>+20.00</w:t>
            </w:r>
          </w:p>
        </w:tc>
      </w:tr>
      <w:tr w:rsidR="00FD62B9" w:rsidRPr="003E745F" w14:paraId="748BF3E4" w14:textId="77777777" w:rsidTr="00FD62B9">
        <w:tc>
          <w:tcPr>
            <w:tcW w:w="1931" w:type="dxa"/>
          </w:tcPr>
          <w:p w14:paraId="2CEC1CBE" w14:textId="77777777" w:rsidR="00FD62B9" w:rsidRPr="000D041D" w:rsidRDefault="00FD62B9" w:rsidP="00823070">
            <w:pPr>
              <w:rPr>
                <w:rFonts w:ascii="Courier New" w:hAnsi="Courier New" w:cs="Courier New"/>
              </w:rPr>
            </w:pPr>
            <w:proofErr w:type="spellStart"/>
            <w:r w:rsidRPr="000D041D">
              <w:rPr>
                <w:rFonts w:ascii="Courier New" w:hAnsi="Courier New" w:cs="Courier New"/>
              </w:rPr>
              <w:t>accelLong</w:t>
            </w:r>
            <w:proofErr w:type="spellEnd"/>
          </w:p>
        </w:tc>
        <w:tc>
          <w:tcPr>
            <w:tcW w:w="3649" w:type="dxa"/>
          </w:tcPr>
          <w:p w14:paraId="7917769E"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42E8430" w14:textId="77777777" w:rsidR="00FD62B9" w:rsidRPr="003E745F" w:rsidRDefault="00FD62B9" w:rsidP="00823070">
            <w:r>
              <w:t>Longitudinal acceleration, i.e. acceleration in the direction of travel.</w:t>
            </w:r>
          </w:p>
        </w:tc>
        <w:tc>
          <w:tcPr>
            <w:tcW w:w="1797" w:type="dxa"/>
          </w:tcPr>
          <w:p w14:paraId="5791D16B" w14:textId="77777777" w:rsidR="00FD62B9" w:rsidRPr="003E745F" w:rsidRDefault="00FD62B9" w:rsidP="00823070">
            <w:r>
              <w:t>m/s</w:t>
            </w:r>
            <w:r>
              <w:rPr>
                <w:vertAlign w:val="superscript"/>
              </w:rPr>
              <w:t>2</w:t>
            </w:r>
          </w:p>
        </w:tc>
        <w:tc>
          <w:tcPr>
            <w:tcW w:w="1791" w:type="dxa"/>
          </w:tcPr>
          <w:p w14:paraId="101BE79E" w14:textId="77777777" w:rsidR="00FD62B9" w:rsidRPr="003E745F" w:rsidRDefault="00FD62B9" w:rsidP="00823070">
            <w:r>
              <w:t>-20.00</w:t>
            </w:r>
          </w:p>
        </w:tc>
        <w:tc>
          <w:tcPr>
            <w:tcW w:w="1791" w:type="dxa"/>
          </w:tcPr>
          <w:p w14:paraId="19914189" w14:textId="77777777" w:rsidR="00FD62B9" w:rsidRPr="003E745F" w:rsidRDefault="00FD62B9" w:rsidP="00823070">
            <w:r>
              <w:t>+20.00</w:t>
            </w:r>
          </w:p>
        </w:tc>
      </w:tr>
      <w:tr w:rsidR="00FD62B9" w:rsidRPr="003E745F" w14:paraId="41A2DF1B" w14:textId="77777777" w:rsidTr="00FD62B9">
        <w:tc>
          <w:tcPr>
            <w:tcW w:w="1931" w:type="dxa"/>
          </w:tcPr>
          <w:p w14:paraId="38186AD7" w14:textId="77777777" w:rsidR="00FD62B9" w:rsidRPr="000D041D" w:rsidRDefault="00FD62B9" w:rsidP="00823070">
            <w:pPr>
              <w:rPr>
                <w:rFonts w:ascii="Courier New" w:hAnsi="Courier New" w:cs="Courier New"/>
              </w:rPr>
            </w:pPr>
            <w:proofErr w:type="spellStart"/>
            <w:r>
              <w:rPr>
                <w:rFonts w:ascii="Courier New" w:hAnsi="Courier New" w:cs="Courier New"/>
              </w:rPr>
              <w:t>accelVert</w:t>
            </w:r>
            <w:proofErr w:type="spellEnd"/>
          </w:p>
        </w:tc>
        <w:tc>
          <w:tcPr>
            <w:tcW w:w="3649" w:type="dxa"/>
          </w:tcPr>
          <w:p w14:paraId="1BC77B12"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4EC92786" w14:textId="77777777" w:rsidR="00FD62B9" w:rsidRPr="003E745F" w:rsidRDefault="00FD62B9" w:rsidP="00823070">
            <w:r>
              <w:t xml:space="preserve">Vertical acceleration, i.e. </w:t>
            </w:r>
            <w:r>
              <w:lastRenderedPageBreak/>
              <w:t xml:space="preserve">acceleration along the z-axis </w:t>
            </w:r>
          </w:p>
        </w:tc>
        <w:tc>
          <w:tcPr>
            <w:tcW w:w="1797" w:type="dxa"/>
          </w:tcPr>
          <w:p w14:paraId="15FE0C2F" w14:textId="77777777" w:rsidR="00FD62B9" w:rsidRPr="003E745F" w:rsidRDefault="00FD62B9" w:rsidP="00823070">
            <w:r>
              <w:lastRenderedPageBreak/>
              <w:t>G</w:t>
            </w:r>
          </w:p>
        </w:tc>
        <w:tc>
          <w:tcPr>
            <w:tcW w:w="1791" w:type="dxa"/>
          </w:tcPr>
          <w:p w14:paraId="4E262C02" w14:textId="77777777" w:rsidR="00FD62B9" w:rsidRPr="003E745F" w:rsidRDefault="00FD62B9" w:rsidP="00823070">
            <w:r>
              <w:t>-3.4</w:t>
            </w:r>
          </w:p>
        </w:tc>
        <w:tc>
          <w:tcPr>
            <w:tcW w:w="1791" w:type="dxa"/>
          </w:tcPr>
          <w:p w14:paraId="297326C3" w14:textId="77777777" w:rsidR="00FD62B9" w:rsidRPr="003E745F" w:rsidRDefault="00FD62B9" w:rsidP="00823070">
            <w:r>
              <w:t>+1.54</w:t>
            </w:r>
          </w:p>
        </w:tc>
      </w:tr>
      <w:tr w:rsidR="00FD62B9" w:rsidRPr="003E745F" w14:paraId="68E8D1F2" w14:textId="77777777" w:rsidTr="00FD62B9">
        <w:tc>
          <w:tcPr>
            <w:tcW w:w="1931" w:type="dxa"/>
          </w:tcPr>
          <w:p w14:paraId="2055E79A" w14:textId="77777777" w:rsidR="00FD62B9" w:rsidRDefault="00FD62B9" w:rsidP="00823070">
            <w:pPr>
              <w:rPr>
                <w:rFonts w:ascii="Courier New" w:hAnsi="Courier New" w:cs="Courier New"/>
              </w:rPr>
            </w:pPr>
            <w:proofErr w:type="spellStart"/>
            <w:r>
              <w:rPr>
                <w:rFonts w:ascii="Courier New" w:hAnsi="Courier New" w:cs="Courier New"/>
              </w:rPr>
              <w:t>accelYaw</w:t>
            </w:r>
            <w:proofErr w:type="spellEnd"/>
          </w:p>
        </w:tc>
        <w:tc>
          <w:tcPr>
            <w:tcW w:w="3649" w:type="dxa"/>
          </w:tcPr>
          <w:p w14:paraId="1AA2BBCA"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700AFABD" w14:textId="77777777" w:rsidR="00FD62B9" w:rsidRPr="003E745F" w:rsidRDefault="00FD62B9" w:rsidP="00823070">
            <w:r>
              <w:t>Rotational acceleration around the z axis</w:t>
            </w:r>
          </w:p>
        </w:tc>
        <w:tc>
          <w:tcPr>
            <w:tcW w:w="1797" w:type="dxa"/>
          </w:tcPr>
          <w:p w14:paraId="70421400" w14:textId="77777777" w:rsidR="00FD62B9" w:rsidRPr="003E745F" w:rsidRDefault="00FD62B9" w:rsidP="00823070">
            <w:r>
              <w:t>Degrees/sec</w:t>
            </w:r>
          </w:p>
        </w:tc>
        <w:tc>
          <w:tcPr>
            <w:tcW w:w="1791" w:type="dxa"/>
          </w:tcPr>
          <w:p w14:paraId="32064135" w14:textId="77777777" w:rsidR="00FD62B9" w:rsidRPr="003E745F" w:rsidRDefault="00FD62B9" w:rsidP="00823070">
            <w:r w:rsidRPr="004B7C35">
              <w:t>-327.67</w:t>
            </w:r>
          </w:p>
        </w:tc>
        <w:tc>
          <w:tcPr>
            <w:tcW w:w="1791" w:type="dxa"/>
          </w:tcPr>
          <w:p w14:paraId="350055D0" w14:textId="77777777" w:rsidR="00FD62B9" w:rsidRPr="003E745F" w:rsidRDefault="00FD62B9" w:rsidP="00823070">
            <w:r>
              <w:t>+</w:t>
            </w:r>
            <w:r w:rsidRPr="004B7C35">
              <w:t>327.67</w:t>
            </w:r>
          </w:p>
        </w:tc>
      </w:tr>
    </w:tbl>
    <w:p w14:paraId="4EDEA0DE" w14:textId="77777777" w:rsidR="00BA3CFB" w:rsidRDefault="00BA3CFB" w:rsidP="000A3293"/>
    <w:p w14:paraId="4DCE49CD" w14:textId="56A0EEE7" w:rsidR="00BA3CFB" w:rsidRDefault="00BA3CFB" w:rsidP="000A3293">
      <w:pPr>
        <w:pStyle w:val="Heading4"/>
      </w:pPr>
      <w:bookmarkStart w:id="281" w:name="_J2735PositionalAccuracy"/>
      <w:bookmarkEnd w:id="281"/>
      <w:r w:rsidRPr="00BA3CFB">
        <w:t>J2735PositionalAccuracy</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06BD950" w14:textId="77777777" w:rsidTr="004C4D4C">
        <w:tc>
          <w:tcPr>
            <w:tcW w:w="1931" w:type="dxa"/>
          </w:tcPr>
          <w:p w14:paraId="151625F7" w14:textId="77777777" w:rsidR="004C4D4C" w:rsidRPr="006E5FF6" w:rsidRDefault="004C4D4C" w:rsidP="000A3293">
            <w:pPr>
              <w:rPr>
                <w:b/>
              </w:rPr>
            </w:pPr>
            <w:r w:rsidRPr="006E5FF6">
              <w:rPr>
                <w:b/>
              </w:rPr>
              <w:t>Name</w:t>
            </w:r>
          </w:p>
        </w:tc>
        <w:tc>
          <w:tcPr>
            <w:tcW w:w="3649" w:type="dxa"/>
          </w:tcPr>
          <w:p w14:paraId="0DBB3DA4" w14:textId="77777777" w:rsidR="004C4D4C" w:rsidRPr="006E5FF6" w:rsidRDefault="004C4D4C" w:rsidP="000A3293">
            <w:pPr>
              <w:rPr>
                <w:b/>
              </w:rPr>
            </w:pPr>
            <w:r w:rsidRPr="006E5FF6">
              <w:rPr>
                <w:b/>
              </w:rPr>
              <w:t>Type</w:t>
            </w:r>
          </w:p>
        </w:tc>
        <w:tc>
          <w:tcPr>
            <w:tcW w:w="1991" w:type="dxa"/>
          </w:tcPr>
          <w:p w14:paraId="633865F0" w14:textId="77777777" w:rsidR="004C4D4C" w:rsidRPr="006E5FF6" w:rsidRDefault="004C4D4C" w:rsidP="000A3293">
            <w:pPr>
              <w:rPr>
                <w:b/>
              </w:rPr>
            </w:pPr>
            <w:r w:rsidRPr="006E5FF6">
              <w:rPr>
                <w:b/>
              </w:rPr>
              <w:t>Description</w:t>
            </w:r>
          </w:p>
        </w:tc>
        <w:tc>
          <w:tcPr>
            <w:tcW w:w="1797" w:type="dxa"/>
          </w:tcPr>
          <w:p w14:paraId="05AB8C38" w14:textId="77777777" w:rsidR="004C4D4C" w:rsidRPr="006E5FF6" w:rsidRDefault="004C4D4C" w:rsidP="000A3293">
            <w:pPr>
              <w:rPr>
                <w:b/>
              </w:rPr>
            </w:pPr>
            <w:r w:rsidRPr="006E5FF6">
              <w:rPr>
                <w:b/>
              </w:rPr>
              <w:t>Units</w:t>
            </w:r>
          </w:p>
        </w:tc>
        <w:tc>
          <w:tcPr>
            <w:tcW w:w="1791" w:type="dxa"/>
          </w:tcPr>
          <w:p w14:paraId="212F06A1" w14:textId="77777777" w:rsidR="004C4D4C" w:rsidRPr="006E5FF6" w:rsidRDefault="004C4D4C" w:rsidP="000A3293">
            <w:pPr>
              <w:rPr>
                <w:b/>
              </w:rPr>
            </w:pPr>
            <w:r w:rsidRPr="006E5FF6">
              <w:rPr>
                <w:b/>
              </w:rPr>
              <w:t>Valid Min</w:t>
            </w:r>
          </w:p>
        </w:tc>
        <w:tc>
          <w:tcPr>
            <w:tcW w:w="1791" w:type="dxa"/>
          </w:tcPr>
          <w:p w14:paraId="241E1081" w14:textId="77777777" w:rsidR="004C4D4C" w:rsidRPr="006E5FF6" w:rsidRDefault="004C4D4C" w:rsidP="000A3293">
            <w:pPr>
              <w:rPr>
                <w:b/>
              </w:rPr>
            </w:pPr>
            <w:r w:rsidRPr="006E5FF6">
              <w:rPr>
                <w:b/>
              </w:rPr>
              <w:t>Valid Max</w:t>
            </w:r>
          </w:p>
        </w:tc>
      </w:tr>
      <w:tr w:rsidR="00FD62B9" w:rsidRPr="003E745F" w14:paraId="04D78D8C" w14:textId="77777777" w:rsidTr="004C4D4C">
        <w:tc>
          <w:tcPr>
            <w:tcW w:w="1931" w:type="dxa"/>
          </w:tcPr>
          <w:p w14:paraId="347CB199" w14:textId="09495BC4" w:rsidR="00FD62B9" w:rsidRPr="000D041D" w:rsidRDefault="00FD62B9" w:rsidP="00FD62B9">
            <w:pPr>
              <w:rPr>
                <w:rFonts w:ascii="Courier New" w:hAnsi="Courier New" w:cs="Courier New"/>
              </w:rPr>
            </w:pPr>
            <w:proofErr w:type="spellStart"/>
            <w:r w:rsidRPr="00FD62B9">
              <w:rPr>
                <w:rFonts w:ascii="Courier New" w:hAnsi="Courier New" w:cs="Courier New"/>
              </w:rPr>
              <w:t>semiMajor</w:t>
            </w:r>
            <w:proofErr w:type="spellEnd"/>
          </w:p>
        </w:tc>
        <w:tc>
          <w:tcPr>
            <w:tcW w:w="3649" w:type="dxa"/>
          </w:tcPr>
          <w:p w14:paraId="2EB604C3" w14:textId="735A7D73"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17E17FF0" w14:textId="77777777" w:rsidR="00FD62B9" w:rsidRPr="003E745F" w:rsidRDefault="00FD62B9" w:rsidP="00FD62B9"/>
        </w:tc>
        <w:tc>
          <w:tcPr>
            <w:tcW w:w="1797" w:type="dxa"/>
          </w:tcPr>
          <w:p w14:paraId="40F5DE86" w14:textId="77777777" w:rsidR="00FD62B9" w:rsidRPr="006E5FF6" w:rsidRDefault="00FD62B9" w:rsidP="00FD62B9">
            <w:pPr>
              <w:rPr>
                <w:vertAlign w:val="superscript"/>
              </w:rPr>
            </w:pPr>
          </w:p>
        </w:tc>
        <w:tc>
          <w:tcPr>
            <w:tcW w:w="1791" w:type="dxa"/>
          </w:tcPr>
          <w:p w14:paraId="33668755" w14:textId="77777777" w:rsidR="00FD62B9" w:rsidRPr="003E745F" w:rsidRDefault="00FD62B9" w:rsidP="00FD62B9"/>
        </w:tc>
        <w:tc>
          <w:tcPr>
            <w:tcW w:w="1791" w:type="dxa"/>
          </w:tcPr>
          <w:p w14:paraId="7F629ABF" w14:textId="77777777" w:rsidR="00FD62B9" w:rsidRPr="003E745F" w:rsidRDefault="00FD62B9" w:rsidP="00FD62B9"/>
        </w:tc>
      </w:tr>
      <w:tr w:rsidR="00FD62B9" w:rsidRPr="003E745F" w14:paraId="65D2FE19" w14:textId="77777777" w:rsidTr="004C4D4C">
        <w:tc>
          <w:tcPr>
            <w:tcW w:w="1931" w:type="dxa"/>
          </w:tcPr>
          <w:p w14:paraId="5C5DE696" w14:textId="4415CF3A" w:rsidR="00FD62B9" w:rsidRPr="000D041D" w:rsidRDefault="00FD62B9" w:rsidP="00FD62B9">
            <w:pPr>
              <w:rPr>
                <w:rFonts w:ascii="Courier New" w:hAnsi="Courier New" w:cs="Courier New"/>
              </w:rPr>
            </w:pPr>
            <w:proofErr w:type="spellStart"/>
            <w:r w:rsidRPr="00FD62B9">
              <w:rPr>
                <w:rFonts w:ascii="Courier New" w:hAnsi="Courier New" w:cs="Courier New"/>
              </w:rPr>
              <w:t>semiMinor</w:t>
            </w:r>
            <w:proofErr w:type="spellEnd"/>
          </w:p>
        </w:tc>
        <w:tc>
          <w:tcPr>
            <w:tcW w:w="3649" w:type="dxa"/>
          </w:tcPr>
          <w:p w14:paraId="1963E136" w14:textId="0ECBC3BD"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27C38A7E" w14:textId="77777777" w:rsidR="00FD62B9" w:rsidRPr="003E745F" w:rsidRDefault="00FD62B9" w:rsidP="00FD62B9"/>
        </w:tc>
        <w:tc>
          <w:tcPr>
            <w:tcW w:w="1797" w:type="dxa"/>
          </w:tcPr>
          <w:p w14:paraId="13A4CE41" w14:textId="77777777" w:rsidR="00FD62B9" w:rsidRPr="003E745F" w:rsidRDefault="00FD62B9" w:rsidP="00FD62B9"/>
        </w:tc>
        <w:tc>
          <w:tcPr>
            <w:tcW w:w="1791" w:type="dxa"/>
          </w:tcPr>
          <w:p w14:paraId="34895C38" w14:textId="77777777" w:rsidR="00FD62B9" w:rsidRPr="003E745F" w:rsidRDefault="00FD62B9" w:rsidP="00FD62B9"/>
        </w:tc>
        <w:tc>
          <w:tcPr>
            <w:tcW w:w="1791" w:type="dxa"/>
          </w:tcPr>
          <w:p w14:paraId="14A3AA8F" w14:textId="77777777" w:rsidR="00FD62B9" w:rsidRPr="003E745F" w:rsidRDefault="00FD62B9" w:rsidP="00FD62B9"/>
        </w:tc>
      </w:tr>
      <w:tr w:rsidR="00FD62B9" w:rsidRPr="003E745F" w14:paraId="59E2A1FB" w14:textId="77777777" w:rsidTr="004C4D4C">
        <w:tc>
          <w:tcPr>
            <w:tcW w:w="1931" w:type="dxa"/>
          </w:tcPr>
          <w:p w14:paraId="48896D93" w14:textId="0975F524" w:rsidR="00FD62B9" w:rsidRPr="00FD62B9" w:rsidRDefault="00FD62B9" w:rsidP="00FD62B9">
            <w:pPr>
              <w:rPr>
                <w:rFonts w:ascii="Courier New" w:hAnsi="Courier New" w:cs="Courier New"/>
              </w:rPr>
            </w:pPr>
            <w:r w:rsidRPr="00FD62B9">
              <w:rPr>
                <w:rFonts w:ascii="Courier New" w:hAnsi="Courier New" w:cs="Courier New"/>
              </w:rPr>
              <w:t>orientation</w:t>
            </w:r>
          </w:p>
        </w:tc>
        <w:tc>
          <w:tcPr>
            <w:tcW w:w="3649" w:type="dxa"/>
          </w:tcPr>
          <w:p w14:paraId="5B3D89C0" w14:textId="46B3782F"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62DA736C" w14:textId="77777777" w:rsidR="00FD62B9" w:rsidRPr="003E745F" w:rsidRDefault="00FD62B9" w:rsidP="00FD62B9"/>
        </w:tc>
        <w:tc>
          <w:tcPr>
            <w:tcW w:w="1797" w:type="dxa"/>
          </w:tcPr>
          <w:p w14:paraId="718AECEB" w14:textId="77777777" w:rsidR="00FD62B9" w:rsidRPr="003E745F" w:rsidRDefault="00FD62B9" w:rsidP="00FD62B9"/>
        </w:tc>
        <w:tc>
          <w:tcPr>
            <w:tcW w:w="1791" w:type="dxa"/>
          </w:tcPr>
          <w:p w14:paraId="79AFE8C8" w14:textId="77777777" w:rsidR="00FD62B9" w:rsidRPr="003E745F" w:rsidRDefault="00FD62B9" w:rsidP="00FD62B9"/>
        </w:tc>
        <w:tc>
          <w:tcPr>
            <w:tcW w:w="1791" w:type="dxa"/>
          </w:tcPr>
          <w:p w14:paraId="6C8232C5" w14:textId="77777777" w:rsidR="00FD62B9" w:rsidRPr="003E745F" w:rsidRDefault="00FD62B9" w:rsidP="00FD62B9"/>
        </w:tc>
      </w:tr>
    </w:tbl>
    <w:p w14:paraId="6846794F" w14:textId="77777777" w:rsidR="00BA3CFB" w:rsidRDefault="00BA3CFB" w:rsidP="000A3293"/>
    <w:p w14:paraId="21CD737F" w14:textId="39AA1A4E" w:rsidR="00BA3CFB" w:rsidRDefault="00BA3CFB" w:rsidP="000A3293">
      <w:pPr>
        <w:pStyle w:val="Heading4"/>
      </w:pPr>
      <w:bookmarkStart w:id="282" w:name="_J2735TransmissionState"/>
      <w:bookmarkStart w:id="283" w:name="_J2735BrakeSystemStatus"/>
      <w:bookmarkEnd w:id="282"/>
      <w:bookmarkEnd w:id="283"/>
      <w:r w:rsidRPr="00BA3CFB">
        <w:t>J2735BrakeSystemStatus</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374B492" w14:textId="77777777" w:rsidTr="004C4D4C">
        <w:tc>
          <w:tcPr>
            <w:tcW w:w="1931" w:type="dxa"/>
          </w:tcPr>
          <w:p w14:paraId="557703C8" w14:textId="77777777" w:rsidR="004C4D4C" w:rsidRPr="006E5FF6" w:rsidRDefault="004C4D4C" w:rsidP="000A3293">
            <w:pPr>
              <w:rPr>
                <w:b/>
              </w:rPr>
            </w:pPr>
            <w:r w:rsidRPr="006E5FF6">
              <w:rPr>
                <w:b/>
              </w:rPr>
              <w:t>Name</w:t>
            </w:r>
          </w:p>
        </w:tc>
        <w:tc>
          <w:tcPr>
            <w:tcW w:w="3649" w:type="dxa"/>
          </w:tcPr>
          <w:p w14:paraId="51D8F8C8" w14:textId="77777777" w:rsidR="004C4D4C" w:rsidRPr="006E5FF6" w:rsidRDefault="004C4D4C" w:rsidP="000A3293">
            <w:pPr>
              <w:rPr>
                <w:b/>
              </w:rPr>
            </w:pPr>
            <w:r w:rsidRPr="006E5FF6">
              <w:rPr>
                <w:b/>
              </w:rPr>
              <w:t>Type</w:t>
            </w:r>
          </w:p>
        </w:tc>
        <w:tc>
          <w:tcPr>
            <w:tcW w:w="1991" w:type="dxa"/>
          </w:tcPr>
          <w:p w14:paraId="0BCCE46E" w14:textId="77777777" w:rsidR="004C4D4C" w:rsidRPr="006E5FF6" w:rsidRDefault="004C4D4C" w:rsidP="000A3293">
            <w:pPr>
              <w:rPr>
                <w:b/>
              </w:rPr>
            </w:pPr>
            <w:r w:rsidRPr="006E5FF6">
              <w:rPr>
                <w:b/>
              </w:rPr>
              <w:t>Description</w:t>
            </w:r>
          </w:p>
        </w:tc>
        <w:tc>
          <w:tcPr>
            <w:tcW w:w="1797" w:type="dxa"/>
          </w:tcPr>
          <w:p w14:paraId="4E640649" w14:textId="77777777" w:rsidR="004C4D4C" w:rsidRPr="006E5FF6" w:rsidRDefault="004C4D4C" w:rsidP="000A3293">
            <w:pPr>
              <w:rPr>
                <w:b/>
              </w:rPr>
            </w:pPr>
            <w:r w:rsidRPr="006E5FF6">
              <w:rPr>
                <w:b/>
              </w:rPr>
              <w:t>Units</w:t>
            </w:r>
          </w:p>
        </w:tc>
        <w:tc>
          <w:tcPr>
            <w:tcW w:w="1791" w:type="dxa"/>
          </w:tcPr>
          <w:p w14:paraId="6E51EC71" w14:textId="77777777" w:rsidR="004C4D4C" w:rsidRPr="006E5FF6" w:rsidRDefault="004C4D4C" w:rsidP="000A3293">
            <w:pPr>
              <w:rPr>
                <w:b/>
              </w:rPr>
            </w:pPr>
            <w:r w:rsidRPr="006E5FF6">
              <w:rPr>
                <w:b/>
              </w:rPr>
              <w:t>Valid Min</w:t>
            </w:r>
          </w:p>
        </w:tc>
        <w:tc>
          <w:tcPr>
            <w:tcW w:w="1791" w:type="dxa"/>
          </w:tcPr>
          <w:p w14:paraId="57E8A7A8" w14:textId="77777777" w:rsidR="004C4D4C" w:rsidRPr="006E5FF6" w:rsidRDefault="004C4D4C" w:rsidP="000A3293">
            <w:pPr>
              <w:rPr>
                <w:b/>
              </w:rPr>
            </w:pPr>
            <w:r w:rsidRPr="006E5FF6">
              <w:rPr>
                <w:b/>
              </w:rPr>
              <w:t>Valid Max</w:t>
            </w:r>
          </w:p>
        </w:tc>
      </w:tr>
      <w:tr w:rsidR="00D47416" w:rsidRPr="003E745F" w14:paraId="30BE9E2C" w14:textId="77777777" w:rsidTr="00823070">
        <w:tc>
          <w:tcPr>
            <w:tcW w:w="1931" w:type="dxa"/>
          </w:tcPr>
          <w:p w14:paraId="7F400506" w14:textId="7CC74A82" w:rsidR="00D47416" w:rsidRPr="000D041D" w:rsidRDefault="00D47416" w:rsidP="000A3293">
            <w:pPr>
              <w:rPr>
                <w:rFonts w:ascii="Courier New" w:hAnsi="Courier New" w:cs="Courier New"/>
              </w:rPr>
            </w:pPr>
            <w:proofErr w:type="spellStart"/>
            <w:r w:rsidRPr="00FD62B9">
              <w:rPr>
                <w:rFonts w:ascii="Courier New" w:hAnsi="Courier New" w:cs="Courier New"/>
              </w:rPr>
              <w:t>wheelBrakes</w:t>
            </w:r>
            <w:proofErr w:type="spellEnd"/>
          </w:p>
        </w:tc>
        <w:tc>
          <w:tcPr>
            <w:tcW w:w="3649" w:type="dxa"/>
          </w:tcPr>
          <w:p w14:paraId="560DBC07" w14:textId="23243D72" w:rsidR="00D47416" w:rsidRPr="000D041D" w:rsidRDefault="005735E7" w:rsidP="000A3293">
            <w:pPr>
              <w:rPr>
                <w:rFonts w:ascii="Courier New" w:hAnsi="Courier New" w:cs="Courier New"/>
              </w:rPr>
            </w:pPr>
            <w:hyperlink w:anchor="_J2735BitString" w:history="1">
              <w:r w:rsidR="00D47416" w:rsidRPr="00D47416">
                <w:rPr>
                  <w:rStyle w:val="Hyperlink"/>
                  <w:rFonts w:ascii="Courier New" w:hAnsi="Courier New" w:cs="Courier New"/>
                </w:rPr>
                <w:t>J2735BitString</w:t>
              </w:r>
            </w:hyperlink>
          </w:p>
        </w:tc>
        <w:tc>
          <w:tcPr>
            <w:tcW w:w="7370" w:type="dxa"/>
            <w:gridSpan w:val="4"/>
          </w:tcPr>
          <w:p w14:paraId="1F8654E2" w14:textId="77777777" w:rsidR="00D47416" w:rsidRDefault="00D47416" w:rsidP="000A3293">
            <w:r>
              <w:t>A Boolean dictionary of the following indicators:</w:t>
            </w:r>
          </w:p>
          <w:p w14:paraId="7346446E" w14:textId="1F84AEBE"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unavailable</w:t>
            </w:r>
            <w:r w:rsidR="00D47416" w:rsidRPr="00D47416">
              <w:rPr>
                <w:rFonts w:ascii="Courier New" w:hAnsi="Courier New" w:cs="Courier New"/>
                <w:color w:val="000000"/>
                <w:sz w:val="20"/>
                <w:szCs w:val="20"/>
              </w:rPr>
              <w:t xml:space="preserve"> -- When set, the brake applied status is unavailable </w:t>
            </w:r>
          </w:p>
          <w:p w14:paraId="69BC34E2" w14:textId="3987884C"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leftFront</w:t>
            </w:r>
            <w:proofErr w:type="spellEnd"/>
            <w:r w:rsidR="00D47416" w:rsidRPr="00D47416">
              <w:rPr>
                <w:rFonts w:ascii="Courier New" w:hAnsi="Courier New" w:cs="Courier New"/>
                <w:color w:val="000000"/>
                <w:sz w:val="20"/>
                <w:szCs w:val="20"/>
              </w:rPr>
              <w:t xml:space="preserve"> -- Left Front Active </w:t>
            </w:r>
          </w:p>
          <w:p w14:paraId="7445A4EE" w14:textId="5905407B"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leftRear</w:t>
            </w:r>
            <w:proofErr w:type="spellEnd"/>
            <w:r w:rsidR="00D47416" w:rsidRPr="00D47416">
              <w:rPr>
                <w:rFonts w:ascii="Courier New" w:hAnsi="Courier New" w:cs="Courier New"/>
                <w:color w:val="000000"/>
                <w:sz w:val="20"/>
                <w:szCs w:val="20"/>
              </w:rPr>
              <w:t xml:space="preserve"> -- Left Rear Active </w:t>
            </w:r>
          </w:p>
          <w:p w14:paraId="2ED52EB4" w14:textId="30D791E8"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sidRPr="00D47416">
              <w:rPr>
                <w:rFonts w:ascii="Courier New" w:hAnsi="Courier New" w:cs="Courier New"/>
                <w:color w:val="000000"/>
                <w:sz w:val="20"/>
                <w:szCs w:val="20"/>
              </w:rPr>
              <w:t>rightFront</w:t>
            </w:r>
            <w:proofErr w:type="spellEnd"/>
            <w:r w:rsidRPr="00D47416">
              <w:rPr>
                <w:rFonts w:ascii="Courier New" w:hAnsi="Courier New" w:cs="Courier New"/>
                <w:color w:val="000000"/>
                <w:sz w:val="20"/>
                <w:szCs w:val="20"/>
              </w:rPr>
              <w:t xml:space="preserve"> -- Right Front Active </w:t>
            </w:r>
          </w:p>
          <w:p w14:paraId="51CFECDC" w14:textId="501550EA" w:rsidR="00D47416" w:rsidRPr="003E745F" w:rsidRDefault="00D47416" w:rsidP="006820F5">
            <w:pPr>
              <w:pStyle w:val="ListParagraph"/>
              <w:numPr>
                <w:ilvl w:val="0"/>
                <w:numId w:val="25"/>
              </w:numPr>
            </w:pPr>
            <w:proofErr w:type="spellStart"/>
            <w:r w:rsidRPr="00D47416">
              <w:rPr>
                <w:rFonts w:ascii="Courier New" w:hAnsi="Courier New" w:cs="Courier New"/>
                <w:color w:val="000000"/>
                <w:sz w:val="20"/>
                <w:szCs w:val="20"/>
              </w:rPr>
              <w:t>rightRear</w:t>
            </w:r>
            <w:proofErr w:type="spellEnd"/>
            <w:r w:rsidRPr="00D47416">
              <w:rPr>
                <w:rFonts w:ascii="Courier New" w:hAnsi="Courier New" w:cs="Courier New"/>
                <w:color w:val="000000"/>
                <w:sz w:val="20"/>
                <w:szCs w:val="20"/>
              </w:rPr>
              <w:t xml:space="preserve"> -- Right Rear Active</w:t>
            </w:r>
          </w:p>
        </w:tc>
      </w:tr>
      <w:tr w:rsidR="00D47416" w:rsidRPr="003E745F" w14:paraId="56C6BD58" w14:textId="77777777" w:rsidTr="00823070">
        <w:tc>
          <w:tcPr>
            <w:tcW w:w="1931" w:type="dxa"/>
          </w:tcPr>
          <w:p w14:paraId="1BC6C731" w14:textId="1A1E12DF" w:rsidR="00D47416" w:rsidRPr="000D041D" w:rsidRDefault="00D47416" w:rsidP="000A3293">
            <w:pPr>
              <w:rPr>
                <w:rFonts w:ascii="Courier New" w:hAnsi="Courier New" w:cs="Courier New"/>
              </w:rPr>
            </w:pPr>
            <w:r>
              <w:rPr>
                <w:rFonts w:ascii="Courier New" w:hAnsi="Courier New" w:cs="Courier New"/>
              </w:rPr>
              <w:t>t</w:t>
            </w:r>
            <w:r w:rsidRPr="00D47416">
              <w:rPr>
                <w:rFonts w:ascii="Courier New" w:hAnsi="Courier New" w:cs="Courier New"/>
              </w:rPr>
              <w:t>raction</w:t>
            </w:r>
          </w:p>
        </w:tc>
        <w:tc>
          <w:tcPr>
            <w:tcW w:w="3649" w:type="dxa"/>
          </w:tcPr>
          <w:p w14:paraId="33D46809" w14:textId="1A9E8908" w:rsidR="00D47416" w:rsidRPr="000D041D"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691E346B" w14:textId="46CDE4FB" w:rsidR="00AE6F0A" w:rsidRDefault="00AE6F0A" w:rsidP="00AE6F0A">
            <w:r>
              <w:t>One of:</w:t>
            </w:r>
          </w:p>
          <w:p w14:paraId="124AC996" w14:textId="7A47D587"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B'00 Not Equipped with traction control or traction control status is unavailable </w:t>
            </w:r>
          </w:p>
          <w:p w14:paraId="5A24325E" w14:textId="2C8B6253"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B'01 traction control is Off </w:t>
            </w:r>
          </w:p>
          <w:p w14:paraId="39AD26CD" w14:textId="19249C42"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on -- B'10 traction control is On (but not Engaged) </w:t>
            </w:r>
          </w:p>
          <w:p w14:paraId="16B271DC" w14:textId="3E08B556" w:rsidR="00D47416" w:rsidRPr="003E745F" w:rsidRDefault="00D47416" w:rsidP="006820F5">
            <w:pPr>
              <w:pStyle w:val="ListParagraph"/>
              <w:numPr>
                <w:ilvl w:val="0"/>
                <w:numId w:val="25"/>
              </w:numPr>
            </w:pPr>
            <w:r w:rsidRPr="00D47416">
              <w:rPr>
                <w:rFonts w:ascii="Courier New" w:hAnsi="Courier New" w:cs="Courier New"/>
                <w:color w:val="000000"/>
                <w:sz w:val="20"/>
                <w:szCs w:val="20"/>
              </w:rPr>
              <w:t>engaged -- B'11 traction control is Engaged</w:t>
            </w:r>
          </w:p>
        </w:tc>
      </w:tr>
      <w:tr w:rsidR="00AE6F0A" w:rsidRPr="003E745F" w14:paraId="7C1347B7" w14:textId="77777777" w:rsidTr="00823070">
        <w:tc>
          <w:tcPr>
            <w:tcW w:w="1931" w:type="dxa"/>
          </w:tcPr>
          <w:p w14:paraId="76CD0D48" w14:textId="29267F13" w:rsidR="00AE6F0A" w:rsidRPr="00D47416" w:rsidRDefault="00AE6F0A" w:rsidP="000A3293">
            <w:pPr>
              <w:rPr>
                <w:rFonts w:ascii="Courier New" w:hAnsi="Courier New" w:cs="Courier New"/>
              </w:rPr>
            </w:pPr>
            <w:r w:rsidRPr="00D47416">
              <w:rPr>
                <w:rFonts w:ascii="Courier New" w:hAnsi="Courier New" w:cs="Courier New"/>
              </w:rPr>
              <w:t>abs</w:t>
            </w:r>
          </w:p>
        </w:tc>
        <w:tc>
          <w:tcPr>
            <w:tcW w:w="3649" w:type="dxa"/>
          </w:tcPr>
          <w:p w14:paraId="3383744D" w14:textId="681B795E"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FE0DF12" w14:textId="77777777" w:rsidR="00AE6F0A" w:rsidRDefault="00AE6F0A" w:rsidP="00AE6F0A">
            <w:r>
              <w:t>One of:</w:t>
            </w:r>
          </w:p>
          <w:p w14:paraId="4658B83D" w14:textId="7D17E7C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lastRenderedPageBreak/>
              <w:t xml:space="preserve">unavailable -- B'00 Vehicle Not Equipped with ABS Brakes or ABS Brakes status is unavailable </w:t>
            </w:r>
          </w:p>
          <w:p w14:paraId="54A0CF8E" w14:textId="1A5D01B9"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Pr="00AE6F0A">
              <w:rPr>
                <w:rFonts w:ascii="Courier New" w:hAnsi="Courier New" w:cs="Courier New"/>
                <w:color w:val="000000"/>
                <w:sz w:val="20"/>
                <w:szCs w:val="20"/>
              </w:rPr>
              <w:t xml:space="preserve"> -- B'01 Vehicle's ABS are Off </w:t>
            </w:r>
          </w:p>
          <w:p w14:paraId="38475ACB" w14:textId="3A9C545B"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ABS are On ( but not Engaged ) </w:t>
            </w:r>
          </w:p>
          <w:p w14:paraId="245C180C" w14:textId="06C1245A"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Vehicle's ABS control is Engaged on any wheel</w:t>
            </w:r>
          </w:p>
        </w:tc>
      </w:tr>
      <w:tr w:rsidR="00AE6F0A" w:rsidRPr="003E745F" w14:paraId="23BD8B90" w14:textId="77777777" w:rsidTr="00823070">
        <w:tc>
          <w:tcPr>
            <w:tcW w:w="1931" w:type="dxa"/>
          </w:tcPr>
          <w:p w14:paraId="744D9FBF" w14:textId="0C2D9EE6" w:rsidR="00AE6F0A" w:rsidRPr="00D47416" w:rsidRDefault="00AE6F0A" w:rsidP="000A3293">
            <w:pPr>
              <w:rPr>
                <w:rFonts w:ascii="Courier New" w:hAnsi="Courier New" w:cs="Courier New"/>
              </w:rPr>
            </w:pPr>
            <w:proofErr w:type="spellStart"/>
            <w:r w:rsidRPr="00D47416">
              <w:rPr>
                <w:rFonts w:ascii="Courier New" w:hAnsi="Courier New" w:cs="Courier New"/>
              </w:rPr>
              <w:lastRenderedPageBreak/>
              <w:t>scs</w:t>
            </w:r>
            <w:proofErr w:type="spellEnd"/>
          </w:p>
        </w:tc>
        <w:tc>
          <w:tcPr>
            <w:tcW w:w="3649" w:type="dxa"/>
          </w:tcPr>
          <w:p w14:paraId="60F64823" w14:textId="6F012645"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0DAA45B" w14:textId="77777777" w:rsidR="00AE6F0A" w:rsidRDefault="00AE6F0A" w:rsidP="00AE6F0A">
            <w:r>
              <w:t>One of:</w:t>
            </w:r>
          </w:p>
          <w:p w14:paraId="6DF71956" w14:textId="5F2CA932"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Not Equipped with SC or SC status is unavailable </w:t>
            </w:r>
          </w:p>
          <w:p w14:paraId="3B93E81C" w14:textId="1B178C9E"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Off </w:t>
            </w:r>
          </w:p>
          <w:p w14:paraId="343C5B5B" w14:textId="7950311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On or active (but not engaged) </w:t>
            </w:r>
          </w:p>
          <w:p w14:paraId="14553421" w14:textId="5EF5AC2C"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stability control is Engaged</w:t>
            </w:r>
          </w:p>
        </w:tc>
      </w:tr>
      <w:tr w:rsidR="00D47416" w:rsidRPr="003E745F" w14:paraId="30E14FD6" w14:textId="77777777" w:rsidTr="00823070">
        <w:tc>
          <w:tcPr>
            <w:tcW w:w="1931" w:type="dxa"/>
          </w:tcPr>
          <w:p w14:paraId="431B9776" w14:textId="0FD8E83D" w:rsidR="00D47416" w:rsidRPr="00D47416" w:rsidRDefault="00D47416" w:rsidP="000A3293">
            <w:pPr>
              <w:rPr>
                <w:rFonts w:ascii="Courier New" w:hAnsi="Courier New" w:cs="Courier New"/>
              </w:rPr>
            </w:pPr>
            <w:proofErr w:type="spellStart"/>
            <w:r w:rsidRPr="00D47416">
              <w:rPr>
                <w:rFonts w:ascii="Courier New" w:hAnsi="Courier New" w:cs="Courier New"/>
              </w:rPr>
              <w:t>brakeBoost</w:t>
            </w:r>
            <w:proofErr w:type="spellEnd"/>
          </w:p>
        </w:tc>
        <w:tc>
          <w:tcPr>
            <w:tcW w:w="3649" w:type="dxa"/>
          </w:tcPr>
          <w:p w14:paraId="148E5C4B" w14:textId="0EE77471" w:rsidR="00D47416"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0EE029C7" w14:textId="77777777" w:rsidR="00AE6F0A" w:rsidRDefault="00AE6F0A" w:rsidP="00AE6F0A">
            <w:r>
              <w:t>One of:</w:t>
            </w:r>
          </w:p>
          <w:p w14:paraId="7BF2C257" w14:textId="6577B73F" w:rsidR="00D47416" w:rsidRPr="00D47416" w:rsidRDefault="00D47416"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Vehicle not equipped with brake boost or brake boost data is unavailable </w:t>
            </w:r>
          </w:p>
          <w:p w14:paraId="2B167D71" w14:textId="57E9DBA5" w:rsidR="00D47416" w:rsidRPr="00D47416"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Vehicle's brake boost is off </w:t>
            </w:r>
          </w:p>
          <w:p w14:paraId="6B9E3EEF" w14:textId="20DD6294" w:rsidR="00D47416" w:rsidRPr="003E745F" w:rsidRDefault="00AE6F0A" w:rsidP="006820F5">
            <w:pPr>
              <w:pStyle w:val="ListParagraph"/>
              <w:numPr>
                <w:ilvl w:val="0"/>
                <w:numId w:val="26"/>
              </w:numPr>
            </w:pPr>
            <w:r>
              <w:rPr>
                <w:rFonts w:ascii="Courier New" w:hAnsi="Courier New" w:cs="Courier New"/>
                <w:color w:val="000000"/>
                <w:sz w:val="20"/>
                <w:szCs w:val="20"/>
              </w:rPr>
              <w:t>on</w:t>
            </w:r>
            <w:r w:rsidR="00D47416" w:rsidRPr="00D47416">
              <w:rPr>
                <w:rFonts w:ascii="Courier New" w:hAnsi="Courier New" w:cs="Courier New"/>
                <w:color w:val="000000"/>
                <w:sz w:val="20"/>
                <w:szCs w:val="20"/>
              </w:rPr>
              <w:t xml:space="preserve"> -- Vehicle's brake boost is on (applied)</w:t>
            </w:r>
          </w:p>
        </w:tc>
      </w:tr>
      <w:tr w:rsidR="00AE6F0A" w:rsidRPr="003E745F" w14:paraId="42406C15" w14:textId="77777777" w:rsidTr="00823070">
        <w:tc>
          <w:tcPr>
            <w:tcW w:w="1931" w:type="dxa"/>
          </w:tcPr>
          <w:p w14:paraId="6DB2355E" w14:textId="6A527456" w:rsidR="00AE6F0A" w:rsidRPr="00D47416" w:rsidRDefault="00AE6F0A" w:rsidP="000A3293">
            <w:pPr>
              <w:rPr>
                <w:rFonts w:ascii="Courier New" w:hAnsi="Courier New" w:cs="Courier New"/>
              </w:rPr>
            </w:pPr>
            <w:proofErr w:type="spellStart"/>
            <w:r w:rsidRPr="00D47416">
              <w:rPr>
                <w:rFonts w:ascii="Courier New" w:hAnsi="Courier New" w:cs="Courier New"/>
              </w:rPr>
              <w:t>auxBrakes</w:t>
            </w:r>
            <w:proofErr w:type="spellEnd"/>
          </w:p>
        </w:tc>
        <w:tc>
          <w:tcPr>
            <w:tcW w:w="3649" w:type="dxa"/>
          </w:tcPr>
          <w:p w14:paraId="68B6449E" w14:textId="7A9960A9"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48AF6E5D" w14:textId="77777777" w:rsidR="00AE6F0A" w:rsidRDefault="00AE6F0A" w:rsidP="00AE6F0A">
            <w:r>
              <w:t>One of:</w:t>
            </w:r>
          </w:p>
          <w:p w14:paraId="66EFEB98" w14:textId="25FD1EF5"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Vehicle Not Equipped with Aux Brakes or Aux Brakes status is unavailable </w:t>
            </w:r>
          </w:p>
          <w:p w14:paraId="1D2E0E85" w14:textId="29376BC2"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Vehicle's Aux Brakes are Off </w:t>
            </w:r>
          </w:p>
          <w:p w14:paraId="0AEFD82A" w14:textId="489990C0"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Aux Brakes are On ( Engaged ) </w:t>
            </w:r>
          </w:p>
          <w:p w14:paraId="0CD0D322" w14:textId="7DC61805" w:rsidR="00AE6F0A" w:rsidRPr="003E745F" w:rsidRDefault="00AE6F0A" w:rsidP="006820F5">
            <w:pPr>
              <w:pStyle w:val="ListParagraph"/>
              <w:numPr>
                <w:ilvl w:val="0"/>
                <w:numId w:val="26"/>
              </w:numPr>
            </w:pPr>
            <w:r w:rsidRPr="00AE6F0A">
              <w:rPr>
                <w:rFonts w:ascii="Courier New" w:hAnsi="Courier New" w:cs="Courier New"/>
                <w:color w:val="000000"/>
                <w:sz w:val="20"/>
                <w:szCs w:val="20"/>
              </w:rPr>
              <w:t>reserved -- B'11</w:t>
            </w:r>
          </w:p>
        </w:tc>
      </w:tr>
    </w:tbl>
    <w:p w14:paraId="23372AC0" w14:textId="77777777" w:rsidR="00BA3CFB" w:rsidRDefault="00BA3CFB" w:rsidP="000A3293"/>
    <w:p w14:paraId="166FC904" w14:textId="670670CA" w:rsidR="00BA3CFB" w:rsidRDefault="0068352B" w:rsidP="000A3293">
      <w:pPr>
        <w:pStyle w:val="Heading4"/>
      </w:pPr>
      <w:bookmarkStart w:id="284" w:name="_J2735VehicleSize"/>
      <w:bookmarkEnd w:id="284"/>
      <w:r w:rsidRPr="0068352B">
        <w:t>J2735VehicleSize</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E2F5CB3" w14:textId="77777777" w:rsidTr="004C4D4C">
        <w:tc>
          <w:tcPr>
            <w:tcW w:w="1931" w:type="dxa"/>
          </w:tcPr>
          <w:p w14:paraId="215AAA31" w14:textId="77777777" w:rsidR="004C4D4C" w:rsidRPr="006E5FF6" w:rsidRDefault="004C4D4C" w:rsidP="000A3293">
            <w:pPr>
              <w:rPr>
                <w:b/>
              </w:rPr>
            </w:pPr>
            <w:r w:rsidRPr="006E5FF6">
              <w:rPr>
                <w:b/>
              </w:rPr>
              <w:t>Name</w:t>
            </w:r>
          </w:p>
        </w:tc>
        <w:tc>
          <w:tcPr>
            <w:tcW w:w="3649" w:type="dxa"/>
          </w:tcPr>
          <w:p w14:paraId="2E3FEFBF" w14:textId="77777777" w:rsidR="004C4D4C" w:rsidRPr="006E5FF6" w:rsidRDefault="004C4D4C" w:rsidP="000A3293">
            <w:pPr>
              <w:rPr>
                <w:b/>
              </w:rPr>
            </w:pPr>
            <w:r w:rsidRPr="006E5FF6">
              <w:rPr>
                <w:b/>
              </w:rPr>
              <w:t>Type</w:t>
            </w:r>
          </w:p>
        </w:tc>
        <w:tc>
          <w:tcPr>
            <w:tcW w:w="1991" w:type="dxa"/>
          </w:tcPr>
          <w:p w14:paraId="65DD32F9" w14:textId="77777777" w:rsidR="004C4D4C" w:rsidRPr="006E5FF6" w:rsidRDefault="004C4D4C" w:rsidP="000A3293">
            <w:pPr>
              <w:rPr>
                <w:b/>
              </w:rPr>
            </w:pPr>
            <w:r w:rsidRPr="006E5FF6">
              <w:rPr>
                <w:b/>
              </w:rPr>
              <w:t>Description</w:t>
            </w:r>
          </w:p>
        </w:tc>
        <w:tc>
          <w:tcPr>
            <w:tcW w:w="1797" w:type="dxa"/>
          </w:tcPr>
          <w:p w14:paraId="71F96A52" w14:textId="77777777" w:rsidR="004C4D4C" w:rsidRPr="006E5FF6" w:rsidRDefault="004C4D4C" w:rsidP="000A3293">
            <w:pPr>
              <w:rPr>
                <w:b/>
              </w:rPr>
            </w:pPr>
            <w:r w:rsidRPr="006E5FF6">
              <w:rPr>
                <w:b/>
              </w:rPr>
              <w:t>Units</w:t>
            </w:r>
          </w:p>
        </w:tc>
        <w:tc>
          <w:tcPr>
            <w:tcW w:w="1791" w:type="dxa"/>
          </w:tcPr>
          <w:p w14:paraId="0870D343" w14:textId="77777777" w:rsidR="004C4D4C" w:rsidRPr="006E5FF6" w:rsidRDefault="004C4D4C" w:rsidP="000A3293">
            <w:pPr>
              <w:rPr>
                <w:b/>
              </w:rPr>
            </w:pPr>
            <w:r w:rsidRPr="006E5FF6">
              <w:rPr>
                <w:b/>
              </w:rPr>
              <w:t>Valid Min</w:t>
            </w:r>
          </w:p>
        </w:tc>
        <w:tc>
          <w:tcPr>
            <w:tcW w:w="1791" w:type="dxa"/>
          </w:tcPr>
          <w:p w14:paraId="6B657466" w14:textId="77777777" w:rsidR="004C4D4C" w:rsidRPr="006E5FF6" w:rsidRDefault="004C4D4C" w:rsidP="000A3293">
            <w:pPr>
              <w:rPr>
                <w:b/>
              </w:rPr>
            </w:pPr>
            <w:r w:rsidRPr="006E5FF6">
              <w:rPr>
                <w:b/>
              </w:rPr>
              <w:t>Valid Max</w:t>
            </w:r>
          </w:p>
        </w:tc>
      </w:tr>
      <w:tr w:rsidR="00C11D96" w:rsidRPr="003E745F" w14:paraId="644DAE7A" w14:textId="77777777" w:rsidTr="00C11D96">
        <w:tc>
          <w:tcPr>
            <w:tcW w:w="1931" w:type="dxa"/>
          </w:tcPr>
          <w:p w14:paraId="6B164CC0" w14:textId="0EA4F739" w:rsidR="00C11D96" w:rsidRPr="000D041D" w:rsidRDefault="00C11D96" w:rsidP="00823070">
            <w:pPr>
              <w:rPr>
                <w:rFonts w:ascii="Courier New" w:hAnsi="Courier New" w:cs="Courier New"/>
              </w:rPr>
            </w:pPr>
            <w:r>
              <w:rPr>
                <w:rFonts w:ascii="Courier New" w:hAnsi="Courier New" w:cs="Courier New"/>
              </w:rPr>
              <w:t>l</w:t>
            </w:r>
            <w:r w:rsidRPr="000D041D">
              <w:rPr>
                <w:rFonts w:ascii="Courier New" w:hAnsi="Courier New" w:cs="Courier New"/>
              </w:rPr>
              <w:t>ength</w:t>
            </w:r>
          </w:p>
        </w:tc>
        <w:tc>
          <w:tcPr>
            <w:tcW w:w="3649" w:type="dxa"/>
          </w:tcPr>
          <w:p w14:paraId="518B55AA"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69623498" w14:textId="757645C3" w:rsidR="00C11D96" w:rsidRPr="003E745F" w:rsidRDefault="00C11D96" w:rsidP="00C11D96">
            <w:r>
              <w:t>Vehicle length</w:t>
            </w:r>
          </w:p>
        </w:tc>
        <w:tc>
          <w:tcPr>
            <w:tcW w:w="1797" w:type="dxa"/>
          </w:tcPr>
          <w:p w14:paraId="7788A340" w14:textId="77777777" w:rsidR="00C11D96" w:rsidRPr="003E745F" w:rsidRDefault="00C11D96" w:rsidP="00823070">
            <w:r>
              <w:t>Centimeter</w:t>
            </w:r>
          </w:p>
        </w:tc>
        <w:tc>
          <w:tcPr>
            <w:tcW w:w="1791" w:type="dxa"/>
          </w:tcPr>
          <w:p w14:paraId="4FEBCE01" w14:textId="77777777" w:rsidR="00C11D96" w:rsidRPr="003E745F" w:rsidRDefault="00C11D96" w:rsidP="00823070">
            <w:r>
              <w:t>0</w:t>
            </w:r>
          </w:p>
        </w:tc>
        <w:tc>
          <w:tcPr>
            <w:tcW w:w="1791" w:type="dxa"/>
          </w:tcPr>
          <w:p w14:paraId="244ACAAA" w14:textId="77777777" w:rsidR="00C11D96" w:rsidRPr="003E745F" w:rsidRDefault="00C11D96" w:rsidP="00823070">
            <w:r>
              <w:t>16383</w:t>
            </w:r>
          </w:p>
        </w:tc>
      </w:tr>
      <w:tr w:rsidR="00C11D96" w:rsidRPr="003E745F" w14:paraId="02091E44" w14:textId="77777777" w:rsidTr="00C11D96">
        <w:tc>
          <w:tcPr>
            <w:tcW w:w="1931" w:type="dxa"/>
          </w:tcPr>
          <w:p w14:paraId="132B6C8B" w14:textId="2F72689F" w:rsidR="00C11D96" w:rsidRPr="000D041D" w:rsidRDefault="00C11D96" w:rsidP="00823070">
            <w:pPr>
              <w:rPr>
                <w:rFonts w:ascii="Courier New" w:hAnsi="Courier New" w:cs="Courier New"/>
              </w:rPr>
            </w:pPr>
            <w:r>
              <w:rPr>
                <w:rFonts w:ascii="Courier New" w:hAnsi="Courier New" w:cs="Courier New"/>
              </w:rPr>
              <w:t>w</w:t>
            </w:r>
            <w:r w:rsidRPr="000D041D">
              <w:rPr>
                <w:rFonts w:ascii="Courier New" w:hAnsi="Courier New" w:cs="Courier New"/>
              </w:rPr>
              <w:t>idth</w:t>
            </w:r>
          </w:p>
        </w:tc>
        <w:tc>
          <w:tcPr>
            <w:tcW w:w="3649" w:type="dxa"/>
          </w:tcPr>
          <w:p w14:paraId="03EFCB65"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215A8C54" w14:textId="37C37200" w:rsidR="00C11D96" w:rsidRPr="003E745F" w:rsidRDefault="00C11D96" w:rsidP="00823070">
            <w:r>
              <w:t>Vehicle Width</w:t>
            </w:r>
          </w:p>
        </w:tc>
        <w:tc>
          <w:tcPr>
            <w:tcW w:w="1797" w:type="dxa"/>
          </w:tcPr>
          <w:p w14:paraId="29C6338E" w14:textId="77777777" w:rsidR="00C11D96" w:rsidRPr="003E745F" w:rsidRDefault="00C11D96" w:rsidP="00823070">
            <w:r>
              <w:t>Centimeter</w:t>
            </w:r>
          </w:p>
        </w:tc>
        <w:tc>
          <w:tcPr>
            <w:tcW w:w="1791" w:type="dxa"/>
          </w:tcPr>
          <w:p w14:paraId="33B49B8A" w14:textId="77777777" w:rsidR="00C11D96" w:rsidRPr="003E745F" w:rsidRDefault="00C11D96" w:rsidP="00823070">
            <w:r>
              <w:t>0</w:t>
            </w:r>
          </w:p>
        </w:tc>
        <w:tc>
          <w:tcPr>
            <w:tcW w:w="1791" w:type="dxa"/>
          </w:tcPr>
          <w:p w14:paraId="32BFC584" w14:textId="77777777" w:rsidR="00C11D96" w:rsidRPr="003E745F" w:rsidRDefault="00C11D96" w:rsidP="00823070">
            <w:r>
              <w:t>1023</w:t>
            </w:r>
          </w:p>
        </w:tc>
      </w:tr>
    </w:tbl>
    <w:p w14:paraId="3426F34B" w14:textId="77777777" w:rsidR="0068352B" w:rsidRDefault="0068352B" w:rsidP="000A3293"/>
    <w:p w14:paraId="555055FE" w14:textId="48697A99" w:rsidR="0068352B" w:rsidRDefault="0068352B" w:rsidP="000A3293">
      <w:pPr>
        <w:pStyle w:val="Heading4"/>
      </w:pPr>
      <w:bookmarkStart w:id="285" w:name="_J2735BitString"/>
      <w:bookmarkEnd w:id="285"/>
      <w:r w:rsidRPr="0068352B">
        <w:t>J2735BitString</w:t>
      </w:r>
    </w:p>
    <w:p w14:paraId="0D9940B8" w14:textId="0CA8234F" w:rsidR="00FD62B9" w:rsidRPr="00FD62B9" w:rsidRDefault="00FD62B9" w:rsidP="00FD62B9">
      <w:r>
        <w:lastRenderedPageBreak/>
        <w:t>A J2735BitString is represented by a</w:t>
      </w:r>
      <w:r w:rsidR="00D47416">
        <w:t xml:space="preserve"> Boolean dictionary, a collection of</w:t>
      </w:r>
      <w:r>
        <w:t xml:space="preserve"> name-value pairs where the name identifies a Boolean </w:t>
      </w:r>
      <w:r w:rsidR="00D47416">
        <w:t>indicator</w:t>
      </w:r>
      <w:r>
        <w:t xml:space="preserve"> and the value represents the state of the </w:t>
      </w:r>
      <w:r w:rsidR="00D47416">
        <w:t>indicator</w:t>
      </w:r>
      <w:r>
        <w:t xml:space="preserve"> as </w:t>
      </w:r>
      <w:r w:rsidRPr="00FD62B9">
        <w:rPr>
          <w:i/>
        </w:rPr>
        <w:t>true</w:t>
      </w:r>
      <w:r>
        <w:t xml:space="preserve"> or </w:t>
      </w:r>
      <w:r w:rsidRPr="00FD62B9">
        <w:rPr>
          <w:i/>
        </w:rPr>
        <w:t>false</w:t>
      </w:r>
      <w:r>
        <w:t>.</w:t>
      </w:r>
    </w:p>
    <w:p w14:paraId="26D2B329" w14:textId="77777777" w:rsidR="0068352B" w:rsidRDefault="0068352B" w:rsidP="000A3293"/>
    <w:p w14:paraId="7C2FF1CD" w14:textId="2CBA4D00" w:rsidR="0068352B" w:rsidRDefault="0068352B" w:rsidP="000A3293">
      <w:pPr>
        <w:pStyle w:val="Heading4"/>
      </w:pPr>
      <w:bookmarkStart w:id="286" w:name="_J2735VehicleSafetyExtensions"/>
      <w:bookmarkEnd w:id="286"/>
      <w:r w:rsidRPr="0068352B">
        <w:t>J2735VehicleSafetyExtensions</w:t>
      </w:r>
    </w:p>
    <w:tbl>
      <w:tblPr>
        <w:tblStyle w:val="TableGrid"/>
        <w:tblW w:w="0" w:type="auto"/>
        <w:tblLook w:val="04A0" w:firstRow="1" w:lastRow="0" w:firstColumn="1" w:lastColumn="0" w:noHBand="0" w:noVBand="1"/>
      </w:tblPr>
      <w:tblGrid>
        <w:gridCol w:w="2065"/>
        <w:gridCol w:w="3615"/>
        <w:gridCol w:w="1983"/>
        <w:gridCol w:w="1768"/>
        <w:gridCol w:w="1760"/>
        <w:gridCol w:w="1759"/>
      </w:tblGrid>
      <w:tr w:rsidR="004C4D4C" w:rsidRPr="006E5FF6" w14:paraId="55B6CF17" w14:textId="77777777" w:rsidTr="00951EFA">
        <w:tc>
          <w:tcPr>
            <w:tcW w:w="2065" w:type="dxa"/>
          </w:tcPr>
          <w:p w14:paraId="22C02A89" w14:textId="77777777" w:rsidR="004C4D4C" w:rsidRPr="006E5FF6" w:rsidRDefault="004C4D4C" w:rsidP="000A3293">
            <w:pPr>
              <w:rPr>
                <w:b/>
              </w:rPr>
            </w:pPr>
            <w:r w:rsidRPr="006E5FF6">
              <w:rPr>
                <w:b/>
              </w:rPr>
              <w:t>Name</w:t>
            </w:r>
          </w:p>
        </w:tc>
        <w:tc>
          <w:tcPr>
            <w:tcW w:w="3615" w:type="dxa"/>
          </w:tcPr>
          <w:p w14:paraId="412C8171" w14:textId="77777777" w:rsidR="004C4D4C" w:rsidRPr="006E5FF6" w:rsidRDefault="004C4D4C" w:rsidP="000A3293">
            <w:pPr>
              <w:rPr>
                <w:b/>
              </w:rPr>
            </w:pPr>
            <w:r w:rsidRPr="006E5FF6">
              <w:rPr>
                <w:b/>
              </w:rPr>
              <w:t>Type</w:t>
            </w:r>
          </w:p>
        </w:tc>
        <w:tc>
          <w:tcPr>
            <w:tcW w:w="1983" w:type="dxa"/>
          </w:tcPr>
          <w:p w14:paraId="636EA451" w14:textId="77777777" w:rsidR="004C4D4C" w:rsidRPr="006E5FF6" w:rsidRDefault="004C4D4C" w:rsidP="000A3293">
            <w:pPr>
              <w:rPr>
                <w:b/>
              </w:rPr>
            </w:pPr>
            <w:r w:rsidRPr="006E5FF6">
              <w:rPr>
                <w:b/>
              </w:rPr>
              <w:t>Description</w:t>
            </w:r>
          </w:p>
        </w:tc>
        <w:tc>
          <w:tcPr>
            <w:tcW w:w="1768" w:type="dxa"/>
          </w:tcPr>
          <w:p w14:paraId="26A29038" w14:textId="77777777" w:rsidR="004C4D4C" w:rsidRPr="006E5FF6" w:rsidRDefault="004C4D4C" w:rsidP="000A3293">
            <w:pPr>
              <w:rPr>
                <w:b/>
              </w:rPr>
            </w:pPr>
            <w:r w:rsidRPr="006E5FF6">
              <w:rPr>
                <w:b/>
              </w:rPr>
              <w:t>Units</w:t>
            </w:r>
          </w:p>
        </w:tc>
        <w:tc>
          <w:tcPr>
            <w:tcW w:w="1760" w:type="dxa"/>
          </w:tcPr>
          <w:p w14:paraId="4583712F" w14:textId="77777777" w:rsidR="004C4D4C" w:rsidRPr="006E5FF6" w:rsidRDefault="004C4D4C" w:rsidP="000A3293">
            <w:pPr>
              <w:rPr>
                <w:b/>
              </w:rPr>
            </w:pPr>
            <w:r w:rsidRPr="006E5FF6">
              <w:rPr>
                <w:b/>
              </w:rPr>
              <w:t>Valid Min</w:t>
            </w:r>
          </w:p>
        </w:tc>
        <w:tc>
          <w:tcPr>
            <w:tcW w:w="1759" w:type="dxa"/>
          </w:tcPr>
          <w:p w14:paraId="5E9A04CB" w14:textId="77777777" w:rsidR="004C4D4C" w:rsidRPr="006E5FF6" w:rsidRDefault="004C4D4C" w:rsidP="000A3293">
            <w:pPr>
              <w:rPr>
                <w:b/>
              </w:rPr>
            </w:pPr>
            <w:r w:rsidRPr="006E5FF6">
              <w:rPr>
                <w:b/>
              </w:rPr>
              <w:t>Valid Max</w:t>
            </w:r>
          </w:p>
        </w:tc>
      </w:tr>
      <w:tr w:rsidR="00053F27" w:rsidRPr="003E745F" w14:paraId="1952616D" w14:textId="77777777" w:rsidTr="00951EFA">
        <w:tc>
          <w:tcPr>
            <w:tcW w:w="2065" w:type="dxa"/>
          </w:tcPr>
          <w:p w14:paraId="61337C0C" w14:textId="5C18238C" w:rsidR="00053F27" w:rsidRPr="000D041D" w:rsidRDefault="00053F27" w:rsidP="00053F27">
            <w:pPr>
              <w:rPr>
                <w:rFonts w:ascii="Courier New" w:hAnsi="Courier New" w:cs="Courier New"/>
              </w:rPr>
            </w:pPr>
            <w:r w:rsidRPr="00053F27">
              <w:rPr>
                <w:rFonts w:ascii="Courier New" w:hAnsi="Courier New" w:cs="Courier New"/>
              </w:rPr>
              <w:t>events</w:t>
            </w:r>
          </w:p>
        </w:tc>
        <w:tc>
          <w:tcPr>
            <w:tcW w:w="3615" w:type="dxa"/>
          </w:tcPr>
          <w:p w14:paraId="0F2AB845" w14:textId="7E57D2F5" w:rsidR="00053F27" w:rsidRPr="000D041D" w:rsidRDefault="005735E7" w:rsidP="00053F27">
            <w:pPr>
              <w:rPr>
                <w:rFonts w:ascii="Courier New" w:hAnsi="Courier New" w:cs="Courier New"/>
              </w:rPr>
            </w:pPr>
            <w:hyperlink w:anchor="_J2735BitString" w:history="1">
              <w:r w:rsidR="00053F27" w:rsidRPr="00D47416">
                <w:rPr>
                  <w:rStyle w:val="Hyperlink"/>
                  <w:rFonts w:ascii="Courier New" w:hAnsi="Courier New" w:cs="Courier New"/>
                </w:rPr>
                <w:t>J2735BitString</w:t>
              </w:r>
            </w:hyperlink>
          </w:p>
        </w:tc>
        <w:tc>
          <w:tcPr>
            <w:tcW w:w="7270" w:type="dxa"/>
            <w:gridSpan w:val="4"/>
          </w:tcPr>
          <w:p w14:paraId="10AE5C16" w14:textId="77777777" w:rsidR="00053F27" w:rsidRDefault="00053F27" w:rsidP="00053F27">
            <w:r>
              <w:t>A Boolean dictionary of the following indicators:</w:t>
            </w:r>
          </w:p>
          <w:p w14:paraId="31FBF06A" w14:textId="0C0F850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053F27">
              <w:rPr>
                <w:rFonts w:ascii="Courier New" w:hAnsi="Courier New" w:cs="Courier New"/>
                <w:color w:val="000000"/>
                <w:sz w:val="24"/>
                <w:szCs w:val="24"/>
              </w:rPr>
              <w:t>eventHazardLights</w:t>
            </w:r>
            <w:proofErr w:type="spellEnd"/>
            <w:r w:rsidRPr="00053F27">
              <w:rPr>
                <w:rFonts w:ascii="Courier New" w:hAnsi="Courier New" w:cs="Courier New"/>
                <w:color w:val="000000"/>
                <w:sz w:val="24"/>
                <w:szCs w:val="24"/>
              </w:rPr>
              <w:t xml:space="preserve"> </w:t>
            </w:r>
          </w:p>
          <w:p w14:paraId="2942EA40" w14:textId="4E55B232"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eventStopLineViolation</w:t>
            </w:r>
            <w:proofErr w:type="spellEnd"/>
            <w:r w:rsidRPr="00053F27">
              <w:rPr>
                <w:rFonts w:ascii="Courier New" w:hAnsi="Courier New" w:cs="Courier New"/>
                <w:color w:val="000000"/>
                <w:sz w:val="20"/>
                <w:szCs w:val="20"/>
              </w:rPr>
              <w:t xml:space="preserve"> -- Intersection Violation </w:t>
            </w:r>
          </w:p>
          <w:p w14:paraId="072167A1" w14:textId="48A1FBB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eventABSactivated</w:t>
            </w:r>
            <w:proofErr w:type="spellEnd"/>
            <w:r w:rsidRPr="00053F27">
              <w:rPr>
                <w:rFonts w:ascii="Courier New" w:hAnsi="Courier New" w:cs="Courier New"/>
                <w:color w:val="000000"/>
                <w:sz w:val="20"/>
                <w:szCs w:val="20"/>
              </w:rPr>
              <w:t xml:space="preserve"> </w:t>
            </w:r>
          </w:p>
          <w:p w14:paraId="27913ED1" w14:textId="09423CE7"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eventTractionControlLoss</w:t>
            </w:r>
            <w:proofErr w:type="spellEnd"/>
            <w:r w:rsidRPr="00053F27">
              <w:rPr>
                <w:rFonts w:ascii="Courier New" w:hAnsi="Courier New" w:cs="Courier New"/>
                <w:color w:val="000000"/>
                <w:sz w:val="20"/>
                <w:szCs w:val="20"/>
              </w:rPr>
              <w:t xml:space="preserve"> </w:t>
            </w:r>
          </w:p>
          <w:p w14:paraId="0A239BAA" w14:textId="4D271DD8"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eventStabilityControlactivated</w:t>
            </w:r>
            <w:proofErr w:type="spellEnd"/>
            <w:r w:rsidRPr="00053F27">
              <w:rPr>
                <w:rFonts w:ascii="Courier New" w:hAnsi="Courier New" w:cs="Courier New"/>
                <w:color w:val="000000"/>
                <w:sz w:val="20"/>
                <w:szCs w:val="20"/>
              </w:rPr>
              <w:t xml:space="preserve"> </w:t>
            </w:r>
          </w:p>
          <w:p w14:paraId="13178407" w14:textId="70B0BC9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eventHazardousMaterials</w:t>
            </w:r>
            <w:proofErr w:type="spellEnd"/>
            <w:r w:rsidRPr="00053F27">
              <w:rPr>
                <w:rFonts w:ascii="Courier New" w:hAnsi="Courier New" w:cs="Courier New"/>
                <w:color w:val="000000"/>
                <w:sz w:val="20"/>
                <w:szCs w:val="20"/>
              </w:rPr>
              <w:t xml:space="preserve"> </w:t>
            </w:r>
          </w:p>
          <w:p w14:paraId="0830CE06" w14:textId="473FAD8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eventReserved1 </w:t>
            </w:r>
          </w:p>
          <w:p w14:paraId="535C689C" w14:textId="70F097D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eventHardBraking</w:t>
            </w:r>
            <w:proofErr w:type="spellEnd"/>
            <w:r w:rsidRPr="00053F27">
              <w:rPr>
                <w:rFonts w:ascii="Courier New" w:hAnsi="Courier New" w:cs="Courier New"/>
                <w:color w:val="000000"/>
                <w:sz w:val="20"/>
                <w:szCs w:val="20"/>
              </w:rPr>
              <w:t xml:space="preserve"> </w:t>
            </w:r>
          </w:p>
          <w:p w14:paraId="1B261DDD" w14:textId="58FEDD3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eventLightsChanged</w:t>
            </w:r>
            <w:proofErr w:type="spellEnd"/>
            <w:r w:rsidRPr="00053F27">
              <w:rPr>
                <w:rFonts w:ascii="Courier New" w:hAnsi="Courier New" w:cs="Courier New"/>
                <w:color w:val="000000"/>
                <w:sz w:val="20"/>
                <w:szCs w:val="20"/>
              </w:rPr>
              <w:t xml:space="preserve"> </w:t>
            </w:r>
          </w:p>
          <w:p w14:paraId="20545E0F" w14:textId="447A52F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eventWipersChanged</w:t>
            </w:r>
            <w:proofErr w:type="spellEnd"/>
            <w:r w:rsidRPr="00053F27">
              <w:rPr>
                <w:rFonts w:ascii="Courier New" w:hAnsi="Courier New" w:cs="Courier New"/>
                <w:color w:val="000000"/>
                <w:sz w:val="20"/>
                <w:szCs w:val="20"/>
              </w:rPr>
              <w:t xml:space="preserve"> </w:t>
            </w:r>
          </w:p>
          <w:p w14:paraId="5FA936D2" w14:textId="23CE87F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eventFlatTire</w:t>
            </w:r>
            <w:proofErr w:type="spellEnd"/>
            <w:r w:rsidRPr="00053F27">
              <w:rPr>
                <w:rFonts w:ascii="Courier New" w:hAnsi="Courier New" w:cs="Courier New"/>
                <w:color w:val="000000"/>
                <w:sz w:val="20"/>
                <w:szCs w:val="20"/>
              </w:rPr>
              <w:t xml:space="preserve"> </w:t>
            </w:r>
          </w:p>
          <w:p w14:paraId="79A8FA2A" w14:textId="1DAD141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eventDisabledVehicle</w:t>
            </w:r>
            <w:proofErr w:type="spellEnd"/>
            <w:r w:rsidRPr="00053F27">
              <w:rPr>
                <w:rFonts w:ascii="Courier New" w:hAnsi="Courier New" w:cs="Courier New"/>
                <w:color w:val="000000"/>
                <w:sz w:val="20"/>
                <w:szCs w:val="20"/>
              </w:rPr>
              <w:t xml:space="preserve"> -- The </w:t>
            </w:r>
            <w:proofErr w:type="spellStart"/>
            <w:r w:rsidRPr="00053F27">
              <w:rPr>
                <w:rFonts w:ascii="Courier New" w:hAnsi="Courier New" w:cs="Courier New"/>
                <w:color w:val="000000"/>
                <w:sz w:val="20"/>
                <w:szCs w:val="20"/>
              </w:rPr>
              <w:t>DisabledVehicle</w:t>
            </w:r>
            <w:proofErr w:type="spellEnd"/>
            <w:r w:rsidRPr="00053F27">
              <w:rPr>
                <w:rFonts w:ascii="Courier New" w:hAnsi="Courier New" w:cs="Courier New"/>
                <w:color w:val="000000"/>
                <w:sz w:val="20"/>
                <w:szCs w:val="20"/>
              </w:rPr>
              <w:t xml:space="preserve"> DF may also be sent </w:t>
            </w:r>
          </w:p>
          <w:p w14:paraId="70AC33F6" w14:textId="13E90B14" w:rsidR="00053F27" w:rsidRPr="003E745F" w:rsidRDefault="00053F27" w:rsidP="006820F5">
            <w:pPr>
              <w:pStyle w:val="ListParagraph"/>
              <w:numPr>
                <w:ilvl w:val="0"/>
                <w:numId w:val="28"/>
              </w:numPr>
            </w:pPr>
            <w:proofErr w:type="spellStart"/>
            <w:r w:rsidRPr="00053F27">
              <w:rPr>
                <w:rFonts w:ascii="Courier New" w:hAnsi="Courier New" w:cs="Courier New"/>
                <w:color w:val="000000"/>
                <w:sz w:val="20"/>
                <w:szCs w:val="20"/>
              </w:rPr>
              <w:t>eventAirBagDeployment</w:t>
            </w:r>
            <w:proofErr w:type="spellEnd"/>
          </w:p>
        </w:tc>
      </w:tr>
      <w:tr w:rsidR="00053F27" w:rsidRPr="003E745F" w14:paraId="3040BCA3" w14:textId="77777777" w:rsidTr="00951EFA">
        <w:tc>
          <w:tcPr>
            <w:tcW w:w="2065" w:type="dxa"/>
          </w:tcPr>
          <w:p w14:paraId="08704C39" w14:textId="5E098139" w:rsidR="00053F27" w:rsidRPr="000D041D" w:rsidRDefault="00951EFA" w:rsidP="00053F27">
            <w:pPr>
              <w:rPr>
                <w:rFonts w:ascii="Courier New" w:hAnsi="Courier New" w:cs="Courier New"/>
              </w:rPr>
            </w:pPr>
            <w:proofErr w:type="spellStart"/>
            <w:r w:rsidRPr="00951EFA">
              <w:rPr>
                <w:rFonts w:ascii="Courier New" w:hAnsi="Courier New" w:cs="Courier New"/>
              </w:rPr>
              <w:t>pathHistory</w:t>
            </w:r>
            <w:proofErr w:type="spellEnd"/>
          </w:p>
        </w:tc>
        <w:tc>
          <w:tcPr>
            <w:tcW w:w="3615" w:type="dxa"/>
          </w:tcPr>
          <w:p w14:paraId="5728CDF8" w14:textId="45517161" w:rsidR="00053F27" w:rsidRPr="000D041D" w:rsidRDefault="005735E7" w:rsidP="00053F27">
            <w:pPr>
              <w:rPr>
                <w:rFonts w:ascii="Courier New" w:hAnsi="Courier New" w:cs="Courier New"/>
              </w:rPr>
            </w:pPr>
            <w:hyperlink w:anchor="_J2735PathHistory" w:history="1">
              <w:r w:rsidR="00951EFA" w:rsidRPr="00951EFA">
                <w:rPr>
                  <w:rStyle w:val="Hyperlink"/>
                  <w:rFonts w:ascii="Courier New" w:hAnsi="Courier New" w:cs="Courier New"/>
                </w:rPr>
                <w:t>J2735PathHistory</w:t>
              </w:r>
            </w:hyperlink>
          </w:p>
        </w:tc>
        <w:tc>
          <w:tcPr>
            <w:tcW w:w="1983" w:type="dxa"/>
          </w:tcPr>
          <w:p w14:paraId="537283D3" w14:textId="77777777" w:rsidR="00053F27" w:rsidRPr="003E745F" w:rsidRDefault="00053F27" w:rsidP="00053F27"/>
        </w:tc>
        <w:tc>
          <w:tcPr>
            <w:tcW w:w="1768" w:type="dxa"/>
          </w:tcPr>
          <w:p w14:paraId="6B382299" w14:textId="77777777" w:rsidR="00053F27" w:rsidRPr="003E745F" w:rsidRDefault="00053F27" w:rsidP="00053F27"/>
        </w:tc>
        <w:tc>
          <w:tcPr>
            <w:tcW w:w="1760" w:type="dxa"/>
          </w:tcPr>
          <w:p w14:paraId="63942577" w14:textId="77777777" w:rsidR="00053F27" w:rsidRPr="003E745F" w:rsidRDefault="00053F27" w:rsidP="00053F27"/>
        </w:tc>
        <w:tc>
          <w:tcPr>
            <w:tcW w:w="1759" w:type="dxa"/>
          </w:tcPr>
          <w:p w14:paraId="456E36FF" w14:textId="77777777" w:rsidR="00053F27" w:rsidRPr="003E745F" w:rsidRDefault="00053F27" w:rsidP="00053F27"/>
        </w:tc>
      </w:tr>
      <w:tr w:rsidR="00951EFA" w:rsidRPr="003E745F" w14:paraId="688EFFA5" w14:textId="77777777" w:rsidTr="00951EFA">
        <w:tc>
          <w:tcPr>
            <w:tcW w:w="2065" w:type="dxa"/>
          </w:tcPr>
          <w:p w14:paraId="02A08528" w14:textId="15B856D1" w:rsidR="00951EFA" w:rsidRPr="00951EFA" w:rsidRDefault="00951EFA" w:rsidP="00053F27">
            <w:pPr>
              <w:rPr>
                <w:rFonts w:ascii="Courier New" w:hAnsi="Courier New" w:cs="Courier New"/>
              </w:rPr>
            </w:pPr>
            <w:proofErr w:type="spellStart"/>
            <w:r w:rsidRPr="00951EFA">
              <w:rPr>
                <w:rFonts w:ascii="Courier New" w:hAnsi="Courier New" w:cs="Courier New"/>
              </w:rPr>
              <w:t>pathPrediction</w:t>
            </w:r>
            <w:proofErr w:type="spellEnd"/>
          </w:p>
        </w:tc>
        <w:tc>
          <w:tcPr>
            <w:tcW w:w="3615" w:type="dxa"/>
          </w:tcPr>
          <w:p w14:paraId="6320F5E5" w14:textId="6C3D98B1" w:rsidR="00951EFA" w:rsidRDefault="005735E7" w:rsidP="00053F27">
            <w:pPr>
              <w:rPr>
                <w:rFonts w:ascii="Courier New" w:hAnsi="Courier New" w:cs="Courier New"/>
              </w:rPr>
            </w:pPr>
            <w:hyperlink w:anchor="_J2735PathPrediction" w:history="1">
              <w:r w:rsidR="00951EFA" w:rsidRPr="00951EFA">
                <w:rPr>
                  <w:rStyle w:val="Hyperlink"/>
                  <w:rFonts w:ascii="Courier New" w:hAnsi="Courier New" w:cs="Courier New"/>
                </w:rPr>
                <w:t>J2735PathPrediction</w:t>
              </w:r>
            </w:hyperlink>
          </w:p>
        </w:tc>
        <w:tc>
          <w:tcPr>
            <w:tcW w:w="1983" w:type="dxa"/>
          </w:tcPr>
          <w:p w14:paraId="02862C09" w14:textId="77777777" w:rsidR="00951EFA" w:rsidRPr="003E745F" w:rsidRDefault="00951EFA" w:rsidP="00053F27"/>
        </w:tc>
        <w:tc>
          <w:tcPr>
            <w:tcW w:w="1768" w:type="dxa"/>
          </w:tcPr>
          <w:p w14:paraId="70541794" w14:textId="77777777" w:rsidR="00951EFA" w:rsidRPr="003E745F" w:rsidRDefault="00951EFA" w:rsidP="00053F27"/>
        </w:tc>
        <w:tc>
          <w:tcPr>
            <w:tcW w:w="1760" w:type="dxa"/>
          </w:tcPr>
          <w:p w14:paraId="65197F74" w14:textId="77777777" w:rsidR="00951EFA" w:rsidRPr="003E745F" w:rsidRDefault="00951EFA" w:rsidP="00053F27"/>
        </w:tc>
        <w:tc>
          <w:tcPr>
            <w:tcW w:w="1759" w:type="dxa"/>
          </w:tcPr>
          <w:p w14:paraId="1E3B6B45" w14:textId="77777777" w:rsidR="00951EFA" w:rsidRPr="003E745F" w:rsidRDefault="00951EFA" w:rsidP="00053F27"/>
        </w:tc>
      </w:tr>
      <w:tr w:rsidR="00951EFA" w:rsidRPr="003E745F" w14:paraId="157EB474" w14:textId="77777777" w:rsidTr="00823070">
        <w:tc>
          <w:tcPr>
            <w:tcW w:w="2065" w:type="dxa"/>
          </w:tcPr>
          <w:p w14:paraId="400034ED" w14:textId="0684D265" w:rsidR="00951EFA" w:rsidRPr="00951EFA" w:rsidRDefault="00951EFA" w:rsidP="00951EFA">
            <w:pPr>
              <w:rPr>
                <w:rFonts w:ascii="Courier New" w:hAnsi="Courier New" w:cs="Courier New"/>
              </w:rPr>
            </w:pPr>
            <w:r w:rsidRPr="00951EFA">
              <w:rPr>
                <w:rFonts w:ascii="Courier New" w:hAnsi="Courier New" w:cs="Courier New"/>
              </w:rPr>
              <w:t>lights</w:t>
            </w:r>
          </w:p>
        </w:tc>
        <w:tc>
          <w:tcPr>
            <w:tcW w:w="3615" w:type="dxa"/>
          </w:tcPr>
          <w:p w14:paraId="62FB44EF" w14:textId="1D5A8840" w:rsidR="00951EFA" w:rsidRDefault="005735E7" w:rsidP="00951EFA">
            <w:pPr>
              <w:rPr>
                <w:rFonts w:ascii="Courier New" w:hAnsi="Courier New" w:cs="Courier New"/>
              </w:rPr>
            </w:pPr>
            <w:hyperlink w:anchor="_J2735BitString" w:history="1">
              <w:r w:rsidR="00951EFA" w:rsidRPr="00D47416">
                <w:rPr>
                  <w:rStyle w:val="Hyperlink"/>
                  <w:rFonts w:ascii="Courier New" w:hAnsi="Courier New" w:cs="Courier New"/>
                </w:rPr>
                <w:t>J2735BitString</w:t>
              </w:r>
            </w:hyperlink>
          </w:p>
        </w:tc>
        <w:tc>
          <w:tcPr>
            <w:tcW w:w="7270" w:type="dxa"/>
            <w:gridSpan w:val="4"/>
          </w:tcPr>
          <w:p w14:paraId="4D7210C9" w14:textId="77777777" w:rsidR="00951EFA" w:rsidRDefault="00951EFA" w:rsidP="00951EFA">
            <w:r>
              <w:t>A Boolean dictionary of the following indicators:</w:t>
            </w:r>
          </w:p>
          <w:p w14:paraId="60C8531D" w14:textId="230D9B01"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Pr>
                <w:rFonts w:ascii="Courier New" w:hAnsi="Courier New" w:cs="Courier New"/>
                <w:color w:val="000000"/>
                <w:sz w:val="24"/>
                <w:szCs w:val="24"/>
              </w:rPr>
              <w:t>lowBeamHeadlightsOn</w:t>
            </w:r>
            <w:proofErr w:type="spellEnd"/>
          </w:p>
          <w:p w14:paraId="00295F13" w14:textId="5C004995"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highBeamHeadlightsOn</w:t>
            </w:r>
            <w:proofErr w:type="spellEnd"/>
          </w:p>
          <w:p w14:paraId="4E30FFB8" w14:textId="1213B944"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leftTurnSignalOn</w:t>
            </w:r>
            <w:proofErr w:type="spellEnd"/>
          </w:p>
          <w:p w14:paraId="48CF08F1" w14:textId="19B71AE8"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rightTurnSignalOn</w:t>
            </w:r>
            <w:proofErr w:type="spellEnd"/>
          </w:p>
          <w:p w14:paraId="4996D845" w14:textId="208FE869"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hazardSignalOn</w:t>
            </w:r>
            <w:proofErr w:type="spellEnd"/>
          </w:p>
          <w:p w14:paraId="3AF3BD49" w14:textId="4BD3CB7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automaticLightControlOn</w:t>
            </w:r>
            <w:proofErr w:type="spellEnd"/>
          </w:p>
          <w:p w14:paraId="33B17AC7" w14:textId="1731DE2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daytimeRunningLightsOn</w:t>
            </w:r>
            <w:proofErr w:type="spellEnd"/>
          </w:p>
          <w:p w14:paraId="3ABFF54B" w14:textId="6F24B8BD"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lastRenderedPageBreak/>
              <w:t>fogLightOn</w:t>
            </w:r>
            <w:proofErr w:type="spellEnd"/>
          </w:p>
          <w:p w14:paraId="461E5A65" w14:textId="6ED00F70" w:rsidR="00951EFA" w:rsidRPr="003E745F" w:rsidRDefault="00951EFA" w:rsidP="006820F5">
            <w:pPr>
              <w:pStyle w:val="ListParagraph"/>
              <w:numPr>
                <w:ilvl w:val="0"/>
                <w:numId w:val="28"/>
              </w:numPr>
              <w:autoSpaceDE w:val="0"/>
              <w:autoSpaceDN w:val="0"/>
              <w:adjustRightInd w:val="0"/>
              <w:spacing w:before="0"/>
            </w:pPr>
            <w:proofErr w:type="spellStart"/>
            <w:r w:rsidRPr="00951EFA">
              <w:rPr>
                <w:rFonts w:ascii="Courier New" w:hAnsi="Courier New" w:cs="Courier New"/>
                <w:color w:val="000000"/>
                <w:sz w:val="24"/>
                <w:szCs w:val="24"/>
              </w:rPr>
              <w:t>parkingLightsOn</w:t>
            </w:r>
            <w:proofErr w:type="spellEnd"/>
          </w:p>
        </w:tc>
      </w:tr>
    </w:tbl>
    <w:p w14:paraId="77CED039" w14:textId="77777777" w:rsidR="0068352B" w:rsidRDefault="0068352B" w:rsidP="000A3293"/>
    <w:p w14:paraId="54171630" w14:textId="77777777" w:rsidR="0068352B" w:rsidRPr="0068352B" w:rsidRDefault="0068352B" w:rsidP="000A3293"/>
    <w:p w14:paraId="19FF916D" w14:textId="2761F460" w:rsidR="006D1B36" w:rsidRDefault="008F46C9" w:rsidP="000A3293">
      <w:pPr>
        <w:pStyle w:val="Heading4"/>
      </w:pPr>
      <w:bookmarkStart w:id="287" w:name="_J2735SpecialVehicleExtensions"/>
      <w:bookmarkEnd w:id="287"/>
      <w:r w:rsidRPr="008F46C9">
        <w:t>J2735SpecialVehicleExtensions</w:t>
      </w:r>
    </w:p>
    <w:p w14:paraId="6A7CD895" w14:textId="77777777" w:rsidR="008F46C9" w:rsidRDefault="008F46C9" w:rsidP="000A3293"/>
    <w:tbl>
      <w:tblPr>
        <w:tblStyle w:val="TableGrid"/>
        <w:tblW w:w="0" w:type="auto"/>
        <w:tblLook w:val="04A0" w:firstRow="1" w:lastRow="0" w:firstColumn="1" w:lastColumn="0" w:noHBand="0" w:noVBand="1"/>
      </w:tblPr>
      <w:tblGrid>
        <w:gridCol w:w="1933"/>
        <w:gridCol w:w="3648"/>
        <w:gridCol w:w="1990"/>
        <w:gridCol w:w="1797"/>
        <w:gridCol w:w="1791"/>
        <w:gridCol w:w="1791"/>
      </w:tblGrid>
      <w:tr w:rsidR="004C4D4C" w:rsidRPr="006E5FF6" w14:paraId="79F51E14" w14:textId="77777777" w:rsidTr="004C4D4C">
        <w:tc>
          <w:tcPr>
            <w:tcW w:w="1931" w:type="dxa"/>
          </w:tcPr>
          <w:p w14:paraId="3E91978D" w14:textId="77777777" w:rsidR="004C4D4C" w:rsidRPr="006E5FF6" w:rsidRDefault="004C4D4C" w:rsidP="000A3293">
            <w:pPr>
              <w:rPr>
                <w:b/>
              </w:rPr>
            </w:pPr>
            <w:r w:rsidRPr="006E5FF6">
              <w:rPr>
                <w:b/>
              </w:rPr>
              <w:t>Name</w:t>
            </w:r>
          </w:p>
        </w:tc>
        <w:tc>
          <w:tcPr>
            <w:tcW w:w="3649" w:type="dxa"/>
          </w:tcPr>
          <w:p w14:paraId="726FC9FF" w14:textId="77777777" w:rsidR="004C4D4C" w:rsidRPr="006E5FF6" w:rsidRDefault="004C4D4C" w:rsidP="000A3293">
            <w:pPr>
              <w:rPr>
                <w:b/>
              </w:rPr>
            </w:pPr>
            <w:r w:rsidRPr="006E5FF6">
              <w:rPr>
                <w:b/>
              </w:rPr>
              <w:t>Type</w:t>
            </w:r>
          </w:p>
        </w:tc>
        <w:tc>
          <w:tcPr>
            <w:tcW w:w="1991" w:type="dxa"/>
          </w:tcPr>
          <w:p w14:paraId="45A52A4E" w14:textId="77777777" w:rsidR="004C4D4C" w:rsidRPr="006E5FF6" w:rsidRDefault="004C4D4C" w:rsidP="000A3293">
            <w:pPr>
              <w:rPr>
                <w:b/>
              </w:rPr>
            </w:pPr>
            <w:r w:rsidRPr="006E5FF6">
              <w:rPr>
                <w:b/>
              </w:rPr>
              <w:t>Description</w:t>
            </w:r>
          </w:p>
        </w:tc>
        <w:tc>
          <w:tcPr>
            <w:tcW w:w="1797" w:type="dxa"/>
          </w:tcPr>
          <w:p w14:paraId="6C54D71D" w14:textId="77777777" w:rsidR="004C4D4C" w:rsidRPr="006E5FF6" w:rsidRDefault="004C4D4C" w:rsidP="000A3293">
            <w:pPr>
              <w:rPr>
                <w:b/>
              </w:rPr>
            </w:pPr>
            <w:r w:rsidRPr="006E5FF6">
              <w:rPr>
                <w:b/>
              </w:rPr>
              <w:t>Units</w:t>
            </w:r>
          </w:p>
        </w:tc>
        <w:tc>
          <w:tcPr>
            <w:tcW w:w="1791" w:type="dxa"/>
          </w:tcPr>
          <w:p w14:paraId="0DCD5924" w14:textId="77777777" w:rsidR="004C4D4C" w:rsidRPr="006E5FF6" w:rsidRDefault="004C4D4C" w:rsidP="000A3293">
            <w:pPr>
              <w:rPr>
                <w:b/>
              </w:rPr>
            </w:pPr>
            <w:r w:rsidRPr="006E5FF6">
              <w:rPr>
                <w:b/>
              </w:rPr>
              <w:t>Valid Min</w:t>
            </w:r>
          </w:p>
        </w:tc>
        <w:tc>
          <w:tcPr>
            <w:tcW w:w="1791" w:type="dxa"/>
          </w:tcPr>
          <w:p w14:paraId="19E1793F" w14:textId="77777777" w:rsidR="004C4D4C" w:rsidRPr="006E5FF6" w:rsidRDefault="004C4D4C" w:rsidP="000A3293">
            <w:pPr>
              <w:rPr>
                <w:b/>
              </w:rPr>
            </w:pPr>
            <w:r w:rsidRPr="006E5FF6">
              <w:rPr>
                <w:b/>
              </w:rPr>
              <w:t>Valid Max</w:t>
            </w:r>
          </w:p>
        </w:tc>
      </w:tr>
      <w:tr w:rsidR="004C4D4C" w:rsidRPr="003E745F" w14:paraId="52A685EA" w14:textId="77777777" w:rsidTr="004C4D4C">
        <w:tc>
          <w:tcPr>
            <w:tcW w:w="1931" w:type="dxa"/>
          </w:tcPr>
          <w:p w14:paraId="4B8FEE4F" w14:textId="6C236B45" w:rsidR="004C4D4C" w:rsidRPr="000D041D" w:rsidRDefault="00C119E8" w:rsidP="000A3293">
            <w:pPr>
              <w:rPr>
                <w:rFonts w:ascii="Courier New" w:hAnsi="Courier New" w:cs="Courier New"/>
              </w:rPr>
            </w:pPr>
            <w:proofErr w:type="spellStart"/>
            <w:r w:rsidRPr="00C119E8">
              <w:rPr>
                <w:rFonts w:ascii="Courier New" w:hAnsi="Courier New" w:cs="Courier New"/>
              </w:rPr>
              <w:t>vehicleAlerts</w:t>
            </w:r>
            <w:proofErr w:type="spellEnd"/>
          </w:p>
        </w:tc>
        <w:tc>
          <w:tcPr>
            <w:tcW w:w="3649" w:type="dxa"/>
          </w:tcPr>
          <w:p w14:paraId="6BB62F14" w14:textId="50F156EB" w:rsidR="004C4D4C" w:rsidRPr="000D041D" w:rsidRDefault="005735E7" w:rsidP="000A3293">
            <w:pPr>
              <w:rPr>
                <w:rFonts w:ascii="Courier New" w:hAnsi="Courier New" w:cs="Courier New"/>
              </w:rPr>
            </w:pPr>
            <w:hyperlink w:anchor="_J2735EmergencyDetails" w:history="1">
              <w:r w:rsidR="00C119E8" w:rsidRPr="00C119E8">
                <w:rPr>
                  <w:rStyle w:val="Hyperlink"/>
                  <w:rFonts w:ascii="Courier New" w:hAnsi="Courier New" w:cs="Courier New"/>
                </w:rPr>
                <w:t>J2735EmergencyDetails</w:t>
              </w:r>
            </w:hyperlink>
          </w:p>
        </w:tc>
        <w:tc>
          <w:tcPr>
            <w:tcW w:w="1991" w:type="dxa"/>
          </w:tcPr>
          <w:p w14:paraId="4738FF10" w14:textId="77777777" w:rsidR="004C4D4C" w:rsidRPr="003E745F" w:rsidRDefault="004C4D4C" w:rsidP="000A3293"/>
        </w:tc>
        <w:tc>
          <w:tcPr>
            <w:tcW w:w="1797" w:type="dxa"/>
          </w:tcPr>
          <w:p w14:paraId="709DD8C2" w14:textId="77777777" w:rsidR="004C4D4C" w:rsidRPr="006E5FF6" w:rsidRDefault="004C4D4C" w:rsidP="000A3293">
            <w:pPr>
              <w:rPr>
                <w:vertAlign w:val="superscript"/>
              </w:rPr>
            </w:pPr>
          </w:p>
        </w:tc>
        <w:tc>
          <w:tcPr>
            <w:tcW w:w="1791" w:type="dxa"/>
          </w:tcPr>
          <w:p w14:paraId="72918368" w14:textId="77777777" w:rsidR="004C4D4C" w:rsidRPr="003E745F" w:rsidRDefault="004C4D4C" w:rsidP="000A3293"/>
        </w:tc>
        <w:tc>
          <w:tcPr>
            <w:tcW w:w="1791" w:type="dxa"/>
          </w:tcPr>
          <w:p w14:paraId="536B3394" w14:textId="77777777" w:rsidR="004C4D4C" w:rsidRPr="003E745F" w:rsidRDefault="004C4D4C" w:rsidP="000A3293"/>
        </w:tc>
      </w:tr>
      <w:tr w:rsidR="004C4D4C" w:rsidRPr="003E745F" w14:paraId="25015A0B" w14:textId="77777777" w:rsidTr="004C4D4C">
        <w:tc>
          <w:tcPr>
            <w:tcW w:w="1931" w:type="dxa"/>
          </w:tcPr>
          <w:p w14:paraId="596C30FB" w14:textId="45509C79" w:rsidR="004C4D4C" w:rsidRPr="000D041D" w:rsidRDefault="00C119E8" w:rsidP="000A3293">
            <w:pPr>
              <w:rPr>
                <w:rFonts w:ascii="Courier New" w:hAnsi="Courier New" w:cs="Courier New"/>
              </w:rPr>
            </w:pPr>
            <w:r w:rsidRPr="00C119E8">
              <w:rPr>
                <w:rFonts w:ascii="Courier New" w:hAnsi="Courier New" w:cs="Courier New"/>
              </w:rPr>
              <w:t>description</w:t>
            </w:r>
          </w:p>
        </w:tc>
        <w:tc>
          <w:tcPr>
            <w:tcW w:w="3649" w:type="dxa"/>
          </w:tcPr>
          <w:p w14:paraId="269FF842" w14:textId="1D85EBC0" w:rsidR="004C4D4C" w:rsidRPr="000D041D" w:rsidRDefault="005735E7" w:rsidP="000A3293">
            <w:pPr>
              <w:rPr>
                <w:rFonts w:ascii="Courier New" w:hAnsi="Courier New" w:cs="Courier New"/>
              </w:rPr>
            </w:pPr>
            <w:hyperlink w:anchor="_J2735EventDescription" w:history="1">
              <w:r w:rsidR="00C119E8" w:rsidRPr="00C119E8">
                <w:rPr>
                  <w:rStyle w:val="Hyperlink"/>
                  <w:rFonts w:ascii="Courier New" w:hAnsi="Courier New" w:cs="Courier New"/>
                </w:rPr>
                <w:t>J2735EventDescription</w:t>
              </w:r>
            </w:hyperlink>
          </w:p>
        </w:tc>
        <w:tc>
          <w:tcPr>
            <w:tcW w:w="1991" w:type="dxa"/>
          </w:tcPr>
          <w:p w14:paraId="6203C51B" w14:textId="77777777" w:rsidR="004C4D4C" w:rsidRPr="003E745F" w:rsidRDefault="004C4D4C" w:rsidP="000A3293"/>
        </w:tc>
        <w:tc>
          <w:tcPr>
            <w:tcW w:w="1797" w:type="dxa"/>
          </w:tcPr>
          <w:p w14:paraId="45AD8170" w14:textId="77777777" w:rsidR="004C4D4C" w:rsidRPr="003E745F" w:rsidRDefault="004C4D4C" w:rsidP="000A3293"/>
        </w:tc>
        <w:tc>
          <w:tcPr>
            <w:tcW w:w="1791" w:type="dxa"/>
          </w:tcPr>
          <w:p w14:paraId="2C4B7D5B" w14:textId="77777777" w:rsidR="004C4D4C" w:rsidRPr="003E745F" w:rsidRDefault="004C4D4C" w:rsidP="000A3293"/>
        </w:tc>
        <w:tc>
          <w:tcPr>
            <w:tcW w:w="1791" w:type="dxa"/>
          </w:tcPr>
          <w:p w14:paraId="6714D377" w14:textId="77777777" w:rsidR="004C4D4C" w:rsidRPr="003E745F" w:rsidRDefault="004C4D4C" w:rsidP="000A3293"/>
        </w:tc>
      </w:tr>
      <w:tr w:rsidR="00C119E8" w:rsidRPr="003E745F" w14:paraId="32A0C0EC" w14:textId="77777777" w:rsidTr="004C4D4C">
        <w:tc>
          <w:tcPr>
            <w:tcW w:w="1931" w:type="dxa"/>
          </w:tcPr>
          <w:p w14:paraId="316F5E6E" w14:textId="02A90F57" w:rsidR="00C119E8" w:rsidRPr="00C119E8" w:rsidRDefault="00C119E8" w:rsidP="000A3293">
            <w:pPr>
              <w:rPr>
                <w:rFonts w:ascii="Courier New" w:hAnsi="Courier New" w:cs="Courier New"/>
              </w:rPr>
            </w:pPr>
            <w:r w:rsidRPr="00C119E8">
              <w:rPr>
                <w:rFonts w:ascii="Courier New" w:hAnsi="Courier New" w:cs="Courier New"/>
              </w:rPr>
              <w:t>trailers</w:t>
            </w:r>
          </w:p>
        </w:tc>
        <w:tc>
          <w:tcPr>
            <w:tcW w:w="3649" w:type="dxa"/>
          </w:tcPr>
          <w:p w14:paraId="18866519" w14:textId="38D77405" w:rsidR="00C119E8" w:rsidRDefault="005735E7" w:rsidP="000A3293">
            <w:pPr>
              <w:rPr>
                <w:rFonts w:ascii="Courier New" w:hAnsi="Courier New" w:cs="Courier New"/>
              </w:rPr>
            </w:pPr>
            <w:hyperlink w:anchor="_J2735TrailerData" w:history="1">
              <w:r w:rsidR="00C119E8" w:rsidRPr="00C119E8">
                <w:rPr>
                  <w:rStyle w:val="Hyperlink"/>
                  <w:rFonts w:ascii="Courier New" w:hAnsi="Courier New" w:cs="Courier New"/>
                </w:rPr>
                <w:t>J2735TrailerData</w:t>
              </w:r>
            </w:hyperlink>
          </w:p>
        </w:tc>
        <w:tc>
          <w:tcPr>
            <w:tcW w:w="1991" w:type="dxa"/>
          </w:tcPr>
          <w:p w14:paraId="76E14054" w14:textId="77777777" w:rsidR="00C119E8" w:rsidRPr="003E745F" w:rsidRDefault="00C119E8" w:rsidP="000A3293"/>
        </w:tc>
        <w:tc>
          <w:tcPr>
            <w:tcW w:w="1797" w:type="dxa"/>
          </w:tcPr>
          <w:p w14:paraId="3A6DC4F6" w14:textId="77777777" w:rsidR="00C119E8" w:rsidRPr="003E745F" w:rsidRDefault="00C119E8" w:rsidP="000A3293"/>
        </w:tc>
        <w:tc>
          <w:tcPr>
            <w:tcW w:w="1791" w:type="dxa"/>
          </w:tcPr>
          <w:p w14:paraId="2029E151" w14:textId="77777777" w:rsidR="00C119E8" w:rsidRPr="003E745F" w:rsidRDefault="00C119E8" w:rsidP="000A3293"/>
        </w:tc>
        <w:tc>
          <w:tcPr>
            <w:tcW w:w="1791" w:type="dxa"/>
          </w:tcPr>
          <w:p w14:paraId="01B5B300" w14:textId="77777777" w:rsidR="00C119E8" w:rsidRPr="003E745F" w:rsidRDefault="00C119E8" w:rsidP="000A3293"/>
        </w:tc>
      </w:tr>
    </w:tbl>
    <w:p w14:paraId="528DB94C" w14:textId="77777777" w:rsidR="008F46C9" w:rsidRDefault="008F46C9" w:rsidP="000A3293"/>
    <w:p w14:paraId="220A8B67" w14:textId="2BA84BD3" w:rsidR="008F46C9" w:rsidRDefault="00C644FE" w:rsidP="000A3293">
      <w:pPr>
        <w:pStyle w:val="Heading4"/>
      </w:pPr>
      <w:bookmarkStart w:id="288" w:name="_J2735SupplementalVehicleExtensions"/>
      <w:bookmarkEnd w:id="288"/>
      <w:r w:rsidRPr="00C644FE">
        <w:t>J2735SupplementalVehicleExtensions</w:t>
      </w:r>
    </w:p>
    <w:p w14:paraId="499B759C" w14:textId="77777777" w:rsidR="00C644FE" w:rsidRDefault="00C644FE" w:rsidP="000A3293"/>
    <w:tbl>
      <w:tblPr>
        <w:tblStyle w:val="TableGrid"/>
        <w:tblW w:w="0" w:type="auto"/>
        <w:tblLook w:val="04A0" w:firstRow="1" w:lastRow="0" w:firstColumn="1" w:lastColumn="0" w:noHBand="0" w:noVBand="1"/>
      </w:tblPr>
      <w:tblGrid>
        <w:gridCol w:w="2065"/>
        <w:gridCol w:w="3649"/>
        <w:gridCol w:w="1970"/>
        <w:gridCol w:w="1760"/>
        <w:gridCol w:w="1753"/>
        <w:gridCol w:w="1753"/>
      </w:tblGrid>
      <w:tr w:rsidR="004C4D4C" w:rsidRPr="006E5FF6" w14:paraId="41DA97CF" w14:textId="77777777" w:rsidTr="004C4D4C">
        <w:tc>
          <w:tcPr>
            <w:tcW w:w="1931" w:type="dxa"/>
          </w:tcPr>
          <w:p w14:paraId="3FE81B5B" w14:textId="77777777" w:rsidR="004C4D4C" w:rsidRPr="006E5FF6" w:rsidRDefault="004C4D4C" w:rsidP="000A3293">
            <w:pPr>
              <w:rPr>
                <w:b/>
              </w:rPr>
            </w:pPr>
            <w:r w:rsidRPr="006E5FF6">
              <w:rPr>
                <w:b/>
              </w:rPr>
              <w:t>Name</w:t>
            </w:r>
          </w:p>
        </w:tc>
        <w:tc>
          <w:tcPr>
            <w:tcW w:w="3649" w:type="dxa"/>
          </w:tcPr>
          <w:p w14:paraId="466E5736" w14:textId="77777777" w:rsidR="004C4D4C" w:rsidRPr="006E5FF6" w:rsidRDefault="004C4D4C" w:rsidP="000A3293">
            <w:pPr>
              <w:rPr>
                <w:b/>
              </w:rPr>
            </w:pPr>
            <w:r w:rsidRPr="006E5FF6">
              <w:rPr>
                <w:b/>
              </w:rPr>
              <w:t>Type</w:t>
            </w:r>
          </w:p>
        </w:tc>
        <w:tc>
          <w:tcPr>
            <w:tcW w:w="1991" w:type="dxa"/>
          </w:tcPr>
          <w:p w14:paraId="121494B4" w14:textId="77777777" w:rsidR="004C4D4C" w:rsidRPr="006E5FF6" w:rsidRDefault="004C4D4C" w:rsidP="000A3293">
            <w:pPr>
              <w:rPr>
                <w:b/>
              </w:rPr>
            </w:pPr>
            <w:r w:rsidRPr="006E5FF6">
              <w:rPr>
                <w:b/>
              </w:rPr>
              <w:t>Description</w:t>
            </w:r>
          </w:p>
        </w:tc>
        <w:tc>
          <w:tcPr>
            <w:tcW w:w="1797" w:type="dxa"/>
          </w:tcPr>
          <w:p w14:paraId="3A9967F3" w14:textId="77777777" w:rsidR="004C4D4C" w:rsidRPr="006E5FF6" w:rsidRDefault="004C4D4C" w:rsidP="000A3293">
            <w:pPr>
              <w:rPr>
                <w:b/>
              </w:rPr>
            </w:pPr>
            <w:r w:rsidRPr="006E5FF6">
              <w:rPr>
                <w:b/>
              </w:rPr>
              <w:t>Units</w:t>
            </w:r>
          </w:p>
        </w:tc>
        <w:tc>
          <w:tcPr>
            <w:tcW w:w="1791" w:type="dxa"/>
          </w:tcPr>
          <w:p w14:paraId="2A35B5B6" w14:textId="77777777" w:rsidR="004C4D4C" w:rsidRPr="006E5FF6" w:rsidRDefault="004C4D4C" w:rsidP="000A3293">
            <w:pPr>
              <w:rPr>
                <w:b/>
              </w:rPr>
            </w:pPr>
            <w:r w:rsidRPr="006E5FF6">
              <w:rPr>
                <w:b/>
              </w:rPr>
              <w:t>Valid Min</w:t>
            </w:r>
          </w:p>
        </w:tc>
        <w:tc>
          <w:tcPr>
            <w:tcW w:w="1791" w:type="dxa"/>
          </w:tcPr>
          <w:p w14:paraId="6988D830" w14:textId="77777777" w:rsidR="004C4D4C" w:rsidRPr="006E5FF6" w:rsidRDefault="004C4D4C" w:rsidP="000A3293">
            <w:pPr>
              <w:rPr>
                <w:b/>
              </w:rPr>
            </w:pPr>
            <w:r w:rsidRPr="006E5FF6">
              <w:rPr>
                <w:b/>
              </w:rPr>
              <w:t>Valid Max</w:t>
            </w:r>
          </w:p>
        </w:tc>
      </w:tr>
      <w:tr w:rsidR="004C4D4C" w:rsidRPr="003E745F" w14:paraId="0F47C788" w14:textId="77777777" w:rsidTr="004C4D4C">
        <w:tc>
          <w:tcPr>
            <w:tcW w:w="1931" w:type="dxa"/>
          </w:tcPr>
          <w:p w14:paraId="79FEA907" w14:textId="34FCBC1A" w:rsidR="004C4D4C" w:rsidRPr="000D041D" w:rsidRDefault="00BB46E4" w:rsidP="000A3293">
            <w:pPr>
              <w:rPr>
                <w:rFonts w:ascii="Courier New" w:hAnsi="Courier New" w:cs="Courier New"/>
              </w:rPr>
            </w:pPr>
            <w:r w:rsidRPr="00BB46E4">
              <w:rPr>
                <w:rFonts w:ascii="Courier New" w:hAnsi="Courier New" w:cs="Courier New"/>
              </w:rPr>
              <w:t>classification</w:t>
            </w:r>
          </w:p>
        </w:tc>
        <w:tc>
          <w:tcPr>
            <w:tcW w:w="3649" w:type="dxa"/>
          </w:tcPr>
          <w:p w14:paraId="39A760AA" w14:textId="7BC218C5" w:rsidR="004C4D4C" w:rsidRPr="000D041D" w:rsidRDefault="00BB46E4" w:rsidP="000A3293">
            <w:pPr>
              <w:rPr>
                <w:rFonts w:ascii="Courier New" w:hAnsi="Courier New" w:cs="Courier New"/>
              </w:rPr>
            </w:pPr>
            <w:r>
              <w:rPr>
                <w:rFonts w:ascii="Courier New" w:hAnsi="Courier New" w:cs="Courier New"/>
              </w:rPr>
              <w:t>Integer</w:t>
            </w:r>
          </w:p>
        </w:tc>
        <w:tc>
          <w:tcPr>
            <w:tcW w:w="1991" w:type="dxa"/>
          </w:tcPr>
          <w:p w14:paraId="65341B9E" w14:textId="77777777" w:rsidR="004C4D4C" w:rsidRPr="003E745F" w:rsidRDefault="004C4D4C" w:rsidP="000A3293"/>
        </w:tc>
        <w:tc>
          <w:tcPr>
            <w:tcW w:w="1797" w:type="dxa"/>
          </w:tcPr>
          <w:p w14:paraId="1B146FA4" w14:textId="77777777" w:rsidR="004C4D4C" w:rsidRPr="006E5FF6" w:rsidRDefault="004C4D4C" w:rsidP="000A3293">
            <w:pPr>
              <w:rPr>
                <w:vertAlign w:val="superscript"/>
              </w:rPr>
            </w:pPr>
          </w:p>
        </w:tc>
        <w:tc>
          <w:tcPr>
            <w:tcW w:w="1791" w:type="dxa"/>
          </w:tcPr>
          <w:p w14:paraId="7A0BA7FD" w14:textId="77777777" w:rsidR="004C4D4C" w:rsidRPr="003E745F" w:rsidRDefault="004C4D4C" w:rsidP="000A3293"/>
        </w:tc>
        <w:tc>
          <w:tcPr>
            <w:tcW w:w="1791" w:type="dxa"/>
          </w:tcPr>
          <w:p w14:paraId="2C3884B4" w14:textId="77777777" w:rsidR="004C4D4C" w:rsidRPr="003E745F" w:rsidRDefault="004C4D4C" w:rsidP="000A3293"/>
        </w:tc>
      </w:tr>
      <w:tr w:rsidR="004C4D4C" w:rsidRPr="003E745F" w14:paraId="7E0D6DEF" w14:textId="77777777" w:rsidTr="004C4D4C">
        <w:tc>
          <w:tcPr>
            <w:tcW w:w="1931" w:type="dxa"/>
          </w:tcPr>
          <w:p w14:paraId="4FBE7396" w14:textId="731D94CC" w:rsidR="004C4D4C" w:rsidRPr="000D041D" w:rsidRDefault="00BB46E4" w:rsidP="000A3293">
            <w:pPr>
              <w:rPr>
                <w:rFonts w:ascii="Courier New" w:hAnsi="Courier New" w:cs="Courier New"/>
              </w:rPr>
            </w:pPr>
            <w:proofErr w:type="spellStart"/>
            <w:r w:rsidRPr="00BB46E4">
              <w:rPr>
                <w:rFonts w:ascii="Courier New" w:hAnsi="Courier New" w:cs="Courier New"/>
              </w:rPr>
              <w:t>classDetails</w:t>
            </w:r>
            <w:proofErr w:type="spellEnd"/>
          </w:p>
        </w:tc>
        <w:tc>
          <w:tcPr>
            <w:tcW w:w="3649" w:type="dxa"/>
          </w:tcPr>
          <w:p w14:paraId="586530C2" w14:textId="731BE017" w:rsidR="004C4D4C" w:rsidRPr="000D041D" w:rsidRDefault="005735E7" w:rsidP="000A3293">
            <w:pPr>
              <w:rPr>
                <w:rFonts w:ascii="Courier New" w:hAnsi="Courier New" w:cs="Courier New"/>
              </w:rPr>
            </w:pPr>
            <w:hyperlink w:anchor="_J2735VehicleClassification" w:history="1">
              <w:r w:rsidR="00BB46E4" w:rsidRPr="00BB46E4">
                <w:rPr>
                  <w:rStyle w:val="Hyperlink"/>
                  <w:rFonts w:ascii="Courier New" w:hAnsi="Courier New" w:cs="Courier New"/>
                </w:rPr>
                <w:t>J2735VehicleClassification</w:t>
              </w:r>
            </w:hyperlink>
          </w:p>
        </w:tc>
        <w:tc>
          <w:tcPr>
            <w:tcW w:w="1991" w:type="dxa"/>
          </w:tcPr>
          <w:p w14:paraId="3D0C7890" w14:textId="77777777" w:rsidR="004C4D4C" w:rsidRPr="003E745F" w:rsidRDefault="004C4D4C" w:rsidP="000A3293"/>
        </w:tc>
        <w:tc>
          <w:tcPr>
            <w:tcW w:w="1797" w:type="dxa"/>
          </w:tcPr>
          <w:p w14:paraId="227A1058" w14:textId="77777777" w:rsidR="004C4D4C" w:rsidRPr="003E745F" w:rsidRDefault="004C4D4C" w:rsidP="000A3293"/>
        </w:tc>
        <w:tc>
          <w:tcPr>
            <w:tcW w:w="1791" w:type="dxa"/>
          </w:tcPr>
          <w:p w14:paraId="3FD1C640" w14:textId="77777777" w:rsidR="004C4D4C" w:rsidRPr="003E745F" w:rsidRDefault="004C4D4C" w:rsidP="000A3293"/>
        </w:tc>
        <w:tc>
          <w:tcPr>
            <w:tcW w:w="1791" w:type="dxa"/>
          </w:tcPr>
          <w:p w14:paraId="6DAF6D9F" w14:textId="77777777" w:rsidR="004C4D4C" w:rsidRPr="003E745F" w:rsidRDefault="004C4D4C" w:rsidP="000A3293"/>
        </w:tc>
      </w:tr>
      <w:tr w:rsidR="00BB46E4" w:rsidRPr="003E745F" w14:paraId="188ECD04" w14:textId="77777777" w:rsidTr="004C4D4C">
        <w:tc>
          <w:tcPr>
            <w:tcW w:w="1931" w:type="dxa"/>
          </w:tcPr>
          <w:p w14:paraId="660B8FD3" w14:textId="51EA352A" w:rsidR="00BB46E4" w:rsidRPr="00BB46E4" w:rsidRDefault="00BB46E4" w:rsidP="000A3293">
            <w:pPr>
              <w:rPr>
                <w:rFonts w:ascii="Courier New" w:hAnsi="Courier New" w:cs="Courier New"/>
              </w:rPr>
            </w:pPr>
            <w:proofErr w:type="spellStart"/>
            <w:r w:rsidRPr="00BB46E4">
              <w:rPr>
                <w:rFonts w:ascii="Courier New" w:hAnsi="Courier New" w:cs="Courier New"/>
              </w:rPr>
              <w:t>vehicleData</w:t>
            </w:r>
            <w:proofErr w:type="spellEnd"/>
          </w:p>
        </w:tc>
        <w:tc>
          <w:tcPr>
            <w:tcW w:w="3649" w:type="dxa"/>
          </w:tcPr>
          <w:p w14:paraId="649977ED" w14:textId="181FA3A2" w:rsidR="00BB46E4" w:rsidRDefault="005735E7" w:rsidP="000A3293">
            <w:pPr>
              <w:rPr>
                <w:rFonts w:ascii="Courier New" w:hAnsi="Courier New" w:cs="Courier New"/>
              </w:rPr>
            </w:pPr>
            <w:hyperlink w:anchor="_J2735VehicleData" w:history="1">
              <w:r w:rsidR="00BB46E4" w:rsidRPr="00BB46E4">
                <w:rPr>
                  <w:rStyle w:val="Hyperlink"/>
                  <w:rFonts w:ascii="Courier New" w:hAnsi="Courier New" w:cs="Courier New"/>
                </w:rPr>
                <w:t>J2735VehicleData</w:t>
              </w:r>
            </w:hyperlink>
          </w:p>
        </w:tc>
        <w:tc>
          <w:tcPr>
            <w:tcW w:w="1991" w:type="dxa"/>
          </w:tcPr>
          <w:p w14:paraId="6E9ABCFA" w14:textId="77777777" w:rsidR="00BB46E4" w:rsidRPr="003E745F" w:rsidRDefault="00BB46E4" w:rsidP="000A3293"/>
        </w:tc>
        <w:tc>
          <w:tcPr>
            <w:tcW w:w="1797" w:type="dxa"/>
          </w:tcPr>
          <w:p w14:paraId="4150A2A7" w14:textId="77777777" w:rsidR="00BB46E4" w:rsidRPr="003E745F" w:rsidRDefault="00BB46E4" w:rsidP="000A3293"/>
        </w:tc>
        <w:tc>
          <w:tcPr>
            <w:tcW w:w="1791" w:type="dxa"/>
          </w:tcPr>
          <w:p w14:paraId="4D7CC6CB" w14:textId="77777777" w:rsidR="00BB46E4" w:rsidRPr="003E745F" w:rsidRDefault="00BB46E4" w:rsidP="000A3293"/>
        </w:tc>
        <w:tc>
          <w:tcPr>
            <w:tcW w:w="1791" w:type="dxa"/>
          </w:tcPr>
          <w:p w14:paraId="46E349B0" w14:textId="77777777" w:rsidR="00BB46E4" w:rsidRPr="003E745F" w:rsidRDefault="00BB46E4" w:rsidP="000A3293"/>
        </w:tc>
      </w:tr>
      <w:tr w:rsidR="00BB46E4" w:rsidRPr="003E745F" w14:paraId="5B23FABA" w14:textId="77777777" w:rsidTr="004C4D4C">
        <w:tc>
          <w:tcPr>
            <w:tcW w:w="1931" w:type="dxa"/>
          </w:tcPr>
          <w:p w14:paraId="69CC371A" w14:textId="0315E7FE" w:rsidR="00BB46E4" w:rsidRPr="00BB46E4" w:rsidRDefault="00E86218" w:rsidP="000A3293">
            <w:pPr>
              <w:rPr>
                <w:rFonts w:ascii="Courier New" w:hAnsi="Courier New" w:cs="Courier New"/>
              </w:rPr>
            </w:pPr>
            <w:proofErr w:type="spellStart"/>
            <w:r w:rsidRPr="00E86218">
              <w:rPr>
                <w:rFonts w:ascii="Courier New" w:hAnsi="Courier New" w:cs="Courier New"/>
              </w:rPr>
              <w:t>weatherReport</w:t>
            </w:r>
            <w:proofErr w:type="spellEnd"/>
          </w:p>
        </w:tc>
        <w:tc>
          <w:tcPr>
            <w:tcW w:w="3649" w:type="dxa"/>
          </w:tcPr>
          <w:p w14:paraId="5A6AC094" w14:textId="604978EC" w:rsidR="00BB46E4" w:rsidRDefault="005735E7" w:rsidP="000A3293">
            <w:pPr>
              <w:rPr>
                <w:rFonts w:ascii="Courier New" w:hAnsi="Courier New" w:cs="Courier New"/>
              </w:rPr>
            </w:pPr>
            <w:hyperlink w:anchor="_J2735WeatherReport" w:history="1">
              <w:r w:rsidR="00E86218" w:rsidRPr="00E86218">
                <w:rPr>
                  <w:rStyle w:val="Hyperlink"/>
                  <w:rFonts w:ascii="Courier New" w:hAnsi="Courier New" w:cs="Courier New"/>
                </w:rPr>
                <w:t>J2735WeatherReport</w:t>
              </w:r>
            </w:hyperlink>
          </w:p>
        </w:tc>
        <w:tc>
          <w:tcPr>
            <w:tcW w:w="1991" w:type="dxa"/>
          </w:tcPr>
          <w:p w14:paraId="4C6AC954" w14:textId="77777777" w:rsidR="00BB46E4" w:rsidRPr="003E745F" w:rsidRDefault="00BB46E4" w:rsidP="000A3293"/>
        </w:tc>
        <w:tc>
          <w:tcPr>
            <w:tcW w:w="1797" w:type="dxa"/>
          </w:tcPr>
          <w:p w14:paraId="37BA7402" w14:textId="77777777" w:rsidR="00BB46E4" w:rsidRPr="003E745F" w:rsidRDefault="00BB46E4" w:rsidP="000A3293"/>
        </w:tc>
        <w:tc>
          <w:tcPr>
            <w:tcW w:w="1791" w:type="dxa"/>
          </w:tcPr>
          <w:p w14:paraId="07013810" w14:textId="77777777" w:rsidR="00BB46E4" w:rsidRPr="003E745F" w:rsidRDefault="00BB46E4" w:rsidP="000A3293"/>
        </w:tc>
        <w:tc>
          <w:tcPr>
            <w:tcW w:w="1791" w:type="dxa"/>
          </w:tcPr>
          <w:p w14:paraId="54D06E4A" w14:textId="77777777" w:rsidR="00BB46E4" w:rsidRPr="003E745F" w:rsidRDefault="00BB46E4" w:rsidP="000A3293"/>
        </w:tc>
      </w:tr>
      <w:tr w:rsidR="00E86218" w:rsidRPr="003E745F" w14:paraId="313D7AB4" w14:textId="77777777" w:rsidTr="004C4D4C">
        <w:tc>
          <w:tcPr>
            <w:tcW w:w="1931" w:type="dxa"/>
          </w:tcPr>
          <w:p w14:paraId="79AD66AF" w14:textId="117026FB" w:rsidR="00E86218" w:rsidRPr="00E86218" w:rsidRDefault="00E86218" w:rsidP="000A3293">
            <w:pPr>
              <w:rPr>
                <w:rFonts w:ascii="Courier New" w:hAnsi="Courier New" w:cs="Courier New"/>
              </w:rPr>
            </w:pPr>
            <w:proofErr w:type="spellStart"/>
            <w:r w:rsidRPr="00E86218">
              <w:rPr>
                <w:rFonts w:ascii="Courier New" w:hAnsi="Courier New" w:cs="Courier New"/>
              </w:rPr>
              <w:t>weatherProbe</w:t>
            </w:r>
            <w:proofErr w:type="spellEnd"/>
          </w:p>
        </w:tc>
        <w:tc>
          <w:tcPr>
            <w:tcW w:w="3649" w:type="dxa"/>
          </w:tcPr>
          <w:p w14:paraId="0C493F03" w14:textId="7FF79633" w:rsidR="00E86218" w:rsidRDefault="005735E7" w:rsidP="000A3293">
            <w:pPr>
              <w:rPr>
                <w:rFonts w:ascii="Courier New" w:hAnsi="Courier New" w:cs="Courier New"/>
              </w:rPr>
            </w:pPr>
            <w:hyperlink w:anchor="_J2735WeatherProbe" w:history="1">
              <w:r w:rsidR="00E86218" w:rsidRPr="00E86218">
                <w:rPr>
                  <w:rStyle w:val="Hyperlink"/>
                  <w:rFonts w:ascii="Courier New" w:hAnsi="Courier New" w:cs="Courier New"/>
                </w:rPr>
                <w:t>J2735WeatherProbe</w:t>
              </w:r>
            </w:hyperlink>
          </w:p>
        </w:tc>
        <w:tc>
          <w:tcPr>
            <w:tcW w:w="1991" w:type="dxa"/>
          </w:tcPr>
          <w:p w14:paraId="71031E3E" w14:textId="77777777" w:rsidR="00E86218" w:rsidRPr="003E745F" w:rsidRDefault="00E86218" w:rsidP="000A3293"/>
        </w:tc>
        <w:tc>
          <w:tcPr>
            <w:tcW w:w="1797" w:type="dxa"/>
          </w:tcPr>
          <w:p w14:paraId="1FAC2DA8" w14:textId="77777777" w:rsidR="00E86218" w:rsidRPr="003E745F" w:rsidRDefault="00E86218" w:rsidP="000A3293"/>
        </w:tc>
        <w:tc>
          <w:tcPr>
            <w:tcW w:w="1791" w:type="dxa"/>
          </w:tcPr>
          <w:p w14:paraId="2B6046B2" w14:textId="77777777" w:rsidR="00E86218" w:rsidRPr="003E745F" w:rsidRDefault="00E86218" w:rsidP="000A3293"/>
        </w:tc>
        <w:tc>
          <w:tcPr>
            <w:tcW w:w="1791" w:type="dxa"/>
          </w:tcPr>
          <w:p w14:paraId="2784EB24" w14:textId="77777777" w:rsidR="00E86218" w:rsidRPr="003E745F" w:rsidRDefault="00E86218" w:rsidP="000A3293"/>
        </w:tc>
      </w:tr>
      <w:tr w:rsidR="00E86218" w:rsidRPr="003E745F" w14:paraId="70921195" w14:textId="77777777" w:rsidTr="004C4D4C">
        <w:tc>
          <w:tcPr>
            <w:tcW w:w="1931" w:type="dxa"/>
          </w:tcPr>
          <w:p w14:paraId="69DEEC44" w14:textId="23762D63" w:rsidR="00E86218" w:rsidRPr="00E86218" w:rsidRDefault="00E86218" w:rsidP="000A3293">
            <w:pPr>
              <w:rPr>
                <w:rFonts w:ascii="Courier New" w:hAnsi="Courier New" w:cs="Courier New"/>
              </w:rPr>
            </w:pPr>
            <w:r w:rsidRPr="00E86218">
              <w:rPr>
                <w:rFonts w:ascii="Courier New" w:hAnsi="Courier New" w:cs="Courier New"/>
              </w:rPr>
              <w:t>obstacle</w:t>
            </w:r>
          </w:p>
        </w:tc>
        <w:tc>
          <w:tcPr>
            <w:tcW w:w="3649" w:type="dxa"/>
          </w:tcPr>
          <w:p w14:paraId="281ACEA3" w14:textId="1B5759E0" w:rsidR="00E86218" w:rsidRDefault="005735E7" w:rsidP="000A3293">
            <w:pPr>
              <w:rPr>
                <w:rFonts w:ascii="Courier New" w:hAnsi="Courier New" w:cs="Courier New"/>
              </w:rPr>
            </w:pPr>
            <w:hyperlink w:anchor="_J2735ObstacleDetection" w:history="1">
              <w:r w:rsidR="003D1AA9" w:rsidRPr="003D1AA9">
                <w:rPr>
                  <w:rStyle w:val="Hyperlink"/>
                  <w:rFonts w:ascii="Courier New" w:hAnsi="Courier New" w:cs="Courier New"/>
                </w:rPr>
                <w:t>J2735ObstacleDetection</w:t>
              </w:r>
            </w:hyperlink>
          </w:p>
        </w:tc>
        <w:tc>
          <w:tcPr>
            <w:tcW w:w="1991" w:type="dxa"/>
          </w:tcPr>
          <w:p w14:paraId="27760634" w14:textId="77777777" w:rsidR="00E86218" w:rsidRPr="003E745F" w:rsidRDefault="00E86218" w:rsidP="000A3293"/>
        </w:tc>
        <w:tc>
          <w:tcPr>
            <w:tcW w:w="1797" w:type="dxa"/>
          </w:tcPr>
          <w:p w14:paraId="75D8BB33" w14:textId="77777777" w:rsidR="00E86218" w:rsidRPr="003E745F" w:rsidRDefault="00E86218" w:rsidP="000A3293"/>
        </w:tc>
        <w:tc>
          <w:tcPr>
            <w:tcW w:w="1791" w:type="dxa"/>
          </w:tcPr>
          <w:p w14:paraId="16928A37" w14:textId="77777777" w:rsidR="00E86218" w:rsidRPr="003E745F" w:rsidRDefault="00E86218" w:rsidP="000A3293"/>
        </w:tc>
        <w:tc>
          <w:tcPr>
            <w:tcW w:w="1791" w:type="dxa"/>
          </w:tcPr>
          <w:p w14:paraId="0ECD2F08" w14:textId="77777777" w:rsidR="00E86218" w:rsidRPr="003E745F" w:rsidRDefault="00E86218" w:rsidP="000A3293"/>
        </w:tc>
      </w:tr>
      <w:tr w:rsidR="003D1AA9" w:rsidRPr="003E745F" w14:paraId="545B8CDA" w14:textId="77777777" w:rsidTr="004C4D4C">
        <w:tc>
          <w:tcPr>
            <w:tcW w:w="1931" w:type="dxa"/>
          </w:tcPr>
          <w:p w14:paraId="6030B80D" w14:textId="7F8F7412" w:rsidR="003D1AA9" w:rsidRPr="00E86218" w:rsidRDefault="003D1AA9" w:rsidP="000A3293">
            <w:pPr>
              <w:rPr>
                <w:rFonts w:ascii="Courier New" w:hAnsi="Courier New" w:cs="Courier New"/>
              </w:rPr>
            </w:pPr>
            <w:r w:rsidRPr="003D1AA9">
              <w:rPr>
                <w:rFonts w:ascii="Courier New" w:hAnsi="Courier New" w:cs="Courier New"/>
              </w:rPr>
              <w:t>status</w:t>
            </w:r>
          </w:p>
        </w:tc>
        <w:tc>
          <w:tcPr>
            <w:tcW w:w="3649" w:type="dxa"/>
          </w:tcPr>
          <w:p w14:paraId="4811C1B5" w14:textId="1FF82416" w:rsidR="003D1AA9" w:rsidRDefault="005735E7" w:rsidP="000A3293">
            <w:pPr>
              <w:rPr>
                <w:rFonts w:ascii="Courier New" w:hAnsi="Courier New" w:cs="Courier New"/>
              </w:rPr>
            </w:pPr>
            <w:hyperlink w:anchor="_J2735DisabledVehicle" w:history="1">
              <w:r w:rsidR="003D1AA9" w:rsidRPr="003D1AA9">
                <w:rPr>
                  <w:rStyle w:val="Hyperlink"/>
                  <w:rFonts w:ascii="Courier New" w:hAnsi="Courier New" w:cs="Courier New"/>
                </w:rPr>
                <w:t>J2735DisabledVehicle</w:t>
              </w:r>
            </w:hyperlink>
          </w:p>
        </w:tc>
        <w:tc>
          <w:tcPr>
            <w:tcW w:w="1991" w:type="dxa"/>
          </w:tcPr>
          <w:p w14:paraId="6C4127AD" w14:textId="77777777" w:rsidR="003D1AA9" w:rsidRPr="003E745F" w:rsidRDefault="003D1AA9" w:rsidP="000A3293"/>
        </w:tc>
        <w:tc>
          <w:tcPr>
            <w:tcW w:w="1797" w:type="dxa"/>
          </w:tcPr>
          <w:p w14:paraId="1A9BF968" w14:textId="77777777" w:rsidR="003D1AA9" w:rsidRPr="003E745F" w:rsidRDefault="003D1AA9" w:rsidP="000A3293"/>
        </w:tc>
        <w:tc>
          <w:tcPr>
            <w:tcW w:w="1791" w:type="dxa"/>
          </w:tcPr>
          <w:p w14:paraId="6CBBD170" w14:textId="77777777" w:rsidR="003D1AA9" w:rsidRPr="003E745F" w:rsidRDefault="003D1AA9" w:rsidP="000A3293"/>
        </w:tc>
        <w:tc>
          <w:tcPr>
            <w:tcW w:w="1791" w:type="dxa"/>
          </w:tcPr>
          <w:p w14:paraId="7C5E9A8A" w14:textId="77777777" w:rsidR="003D1AA9" w:rsidRPr="003E745F" w:rsidRDefault="003D1AA9" w:rsidP="000A3293"/>
        </w:tc>
      </w:tr>
      <w:tr w:rsidR="003D1AA9" w:rsidRPr="003E745F" w14:paraId="4A79B1A8" w14:textId="77777777" w:rsidTr="004C4D4C">
        <w:tc>
          <w:tcPr>
            <w:tcW w:w="1931" w:type="dxa"/>
          </w:tcPr>
          <w:p w14:paraId="434A4017" w14:textId="0731BEBB" w:rsidR="003D1AA9" w:rsidRPr="003D1AA9" w:rsidRDefault="003D1AA9" w:rsidP="000A3293">
            <w:pPr>
              <w:rPr>
                <w:rFonts w:ascii="Courier New" w:hAnsi="Courier New" w:cs="Courier New"/>
              </w:rPr>
            </w:pPr>
            <w:proofErr w:type="spellStart"/>
            <w:r w:rsidRPr="003D1AA9">
              <w:rPr>
                <w:rFonts w:ascii="Courier New" w:hAnsi="Courier New" w:cs="Courier New"/>
              </w:rPr>
              <w:t>speedProfile</w:t>
            </w:r>
            <w:proofErr w:type="spellEnd"/>
          </w:p>
        </w:tc>
        <w:tc>
          <w:tcPr>
            <w:tcW w:w="3649" w:type="dxa"/>
          </w:tcPr>
          <w:p w14:paraId="1289871A" w14:textId="0012D343" w:rsidR="003D1AA9" w:rsidRDefault="005735E7" w:rsidP="000A3293">
            <w:pPr>
              <w:rPr>
                <w:rFonts w:ascii="Courier New" w:hAnsi="Courier New" w:cs="Courier New"/>
              </w:rPr>
            </w:pPr>
            <w:hyperlink w:anchor="_J2735SpeedProfile" w:history="1">
              <w:r w:rsidR="003D1AA9" w:rsidRPr="003D1AA9">
                <w:rPr>
                  <w:rStyle w:val="Hyperlink"/>
                  <w:rFonts w:ascii="Courier New" w:hAnsi="Courier New" w:cs="Courier New"/>
                </w:rPr>
                <w:t>J2735SpeedProfile</w:t>
              </w:r>
            </w:hyperlink>
          </w:p>
        </w:tc>
        <w:tc>
          <w:tcPr>
            <w:tcW w:w="1991" w:type="dxa"/>
          </w:tcPr>
          <w:p w14:paraId="4110B4A1" w14:textId="77777777" w:rsidR="003D1AA9" w:rsidRPr="003E745F" w:rsidRDefault="003D1AA9" w:rsidP="000A3293"/>
        </w:tc>
        <w:tc>
          <w:tcPr>
            <w:tcW w:w="1797" w:type="dxa"/>
          </w:tcPr>
          <w:p w14:paraId="38EE6991" w14:textId="77777777" w:rsidR="003D1AA9" w:rsidRPr="003E745F" w:rsidRDefault="003D1AA9" w:rsidP="000A3293"/>
        </w:tc>
        <w:tc>
          <w:tcPr>
            <w:tcW w:w="1791" w:type="dxa"/>
          </w:tcPr>
          <w:p w14:paraId="2D54BACA" w14:textId="77777777" w:rsidR="003D1AA9" w:rsidRPr="003E745F" w:rsidRDefault="003D1AA9" w:rsidP="000A3293"/>
        </w:tc>
        <w:tc>
          <w:tcPr>
            <w:tcW w:w="1791" w:type="dxa"/>
          </w:tcPr>
          <w:p w14:paraId="268EAC6E" w14:textId="77777777" w:rsidR="003D1AA9" w:rsidRPr="003E745F" w:rsidRDefault="003D1AA9" w:rsidP="000A3293"/>
        </w:tc>
      </w:tr>
      <w:tr w:rsidR="003D1AA9" w:rsidRPr="003E745F" w14:paraId="720BEAD2" w14:textId="77777777" w:rsidTr="004C4D4C">
        <w:tc>
          <w:tcPr>
            <w:tcW w:w="1931" w:type="dxa"/>
          </w:tcPr>
          <w:p w14:paraId="4C29DED9" w14:textId="5163139C" w:rsidR="003D1AA9" w:rsidRPr="003D1AA9" w:rsidRDefault="003D1AA9" w:rsidP="000A3293">
            <w:pPr>
              <w:rPr>
                <w:rFonts w:ascii="Courier New" w:hAnsi="Courier New" w:cs="Courier New"/>
              </w:rPr>
            </w:pPr>
            <w:proofErr w:type="spellStart"/>
            <w:r w:rsidRPr="003D1AA9">
              <w:rPr>
                <w:rFonts w:ascii="Courier New" w:hAnsi="Courier New" w:cs="Courier New"/>
              </w:rPr>
              <w:lastRenderedPageBreak/>
              <w:t>theRTCM</w:t>
            </w:r>
            <w:proofErr w:type="spellEnd"/>
          </w:p>
        </w:tc>
        <w:tc>
          <w:tcPr>
            <w:tcW w:w="3649" w:type="dxa"/>
          </w:tcPr>
          <w:p w14:paraId="7D571394" w14:textId="605D2C8A" w:rsidR="003D1AA9" w:rsidRDefault="005735E7" w:rsidP="000A3293">
            <w:pPr>
              <w:rPr>
                <w:rFonts w:ascii="Courier New" w:hAnsi="Courier New" w:cs="Courier New"/>
              </w:rPr>
            </w:pPr>
            <w:hyperlink w:anchor="_J2735RTCMPackage" w:history="1">
              <w:r w:rsidR="003D1AA9" w:rsidRPr="003D1AA9">
                <w:rPr>
                  <w:rStyle w:val="Hyperlink"/>
                  <w:rFonts w:ascii="Courier New" w:hAnsi="Courier New" w:cs="Courier New"/>
                </w:rPr>
                <w:t>J2735RTCMPackage</w:t>
              </w:r>
            </w:hyperlink>
          </w:p>
        </w:tc>
        <w:tc>
          <w:tcPr>
            <w:tcW w:w="1991" w:type="dxa"/>
          </w:tcPr>
          <w:p w14:paraId="1097126C" w14:textId="77777777" w:rsidR="003D1AA9" w:rsidRPr="003E745F" w:rsidRDefault="003D1AA9" w:rsidP="000A3293"/>
        </w:tc>
        <w:tc>
          <w:tcPr>
            <w:tcW w:w="1797" w:type="dxa"/>
          </w:tcPr>
          <w:p w14:paraId="0EAA843E" w14:textId="77777777" w:rsidR="003D1AA9" w:rsidRPr="003E745F" w:rsidRDefault="003D1AA9" w:rsidP="000A3293"/>
        </w:tc>
        <w:tc>
          <w:tcPr>
            <w:tcW w:w="1791" w:type="dxa"/>
          </w:tcPr>
          <w:p w14:paraId="3E9FEB2E" w14:textId="77777777" w:rsidR="003D1AA9" w:rsidRPr="003E745F" w:rsidRDefault="003D1AA9" w:rsidP="000A3293"/>
        </w:tc>
        <w:tc>
          <w:tcPr>
            <w:tcW w:w="1791" w:type="dxa"/>
          </w:tcPr>
          <w:p w14:paraId="180E2771" w14:textId="77777777" w:rsidR="003D1AA9" w:rsidRPr="003E745F" w:rsidRDefault="003D1AA9" w:rsidP="000A3293"/>
        </w:tc>
      </w:tr>
      <w:tr w:rsidR="003D1AA9" w:rsidRPr="003E745F" w14:paraId="213805FD" w14:textId="77777777" w:rsidTr="004C4D4C">
        <w:tc>
          <w:tcPr>
            <w:tcW w:w="1931" w:type="dxa"/>
          </w:tcPr>
          <w:p w14:paraId="58B7A957" w14:textId="7BBE3DCD" w:rsidR="003D1AA9" w:rsidRPr="003D1AA9" w:rsidRDefault="003D1AA9" w:rsidP="000A3293">
            <w:pPr>
              <w:rPr>
                <w:rFonts w:ascii="Courier New" w:hAnsi="Courier New" w:cs="Courier New"/>
              </w:rPr>
            </w:pPr>
            <w:r w:rsidRPr="003D1AA9">
              <w:rPr>
                <w:rFonts w:ascii="Courier New" w:hAnsi="Courier New" w:cs="Courier New"/>
              </w:rPr>
              <w:t>regional</w:t>
            </w:r>
          </w:p>
        </w:tc>
        <w:tc>
          <w:tcPr>
            <w:tcW w:w="3649" w:type="dxa"/>
          </w:tcPr>
          <w:p w14:paraId="18E84257" w14:textId="591E52F6" w:rsidR="003D1AA9" w:rsidRDefault="003D1AA9" w:rsidP="000A3293">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2145C997" w14:textId="77777777" w:rsidR="003D1AA9" w:rsidRPr="003E745F" w:rsidRDefault="003D1AA9" w:rsidP="000A3293"/>
        </w:tc>
        <w:tc>
          <w:tcPr>
            <w:tcW w:w="1797" w:type="dxa"/>
          </w:tcPr>
          <w:p w14:paraId="0D53725C" w14:textId="77777777" w:rsidR="003D1AA9" w:rsidRPr="003E745F" w:rsidRDefault="003D1AA9" w:rsidP="000A3293"/>
        </w:tc>
        <w:tc>
          <w:tcPr>
            <w:tcW w:w="1791" w:type="dxa"/>
          </w:tcPr>
          <w:p w14:paraId="5556F85B" w14:textId="77777777" w:rsidR="003D1AA9" w:rsidRPr="003E745F" w:rsidRDefault="003D1AA9" w:rsidP="000A3293"/>
        </w:tc>
        <w:tc>
          <w:tcPr>
            <w:tcW w:w="1791" w:type="dxa"/>
          </w:tcPr>
          <w:p w14:paraId="04829919" w14:textId="77777777" w:rsidR="003D1AA9" w:rsidRPr="003E745F" w:rsidRDefault="003D1AA9" w:rsidP="000A3293"/>
        </w:tc>
      </w:tr>
    </w:tbl>
    <w:p w14:paraId="6BFBAE52" w14:textId="77777777" w:rsidR="00C644FE" w:rsidRDefault="00C644FE" w:rsidP="000A3293"/>
    <w:p w14:paraId="315B7906" w14:textId="438B3D16" w:rsidR="00C644FE" w:rsidRDefault="008A4FC6" w:rsidP="000A3293">
      <w:pPr>
        <w:pStyle w:val="Heading4"/>
      </w:pPr>
      <w:bookmarkStart w:id="289" w:name="_J2735PathHistory"/>
      <w:bookmarkEnd w:id="289"/>
      <w:r w:rsidRPr="008A4FC6">
        <w:t>J2735PathHistory</w:t>
      </w:r>
    </w:p>
    <w:p w14:paraId="5A0D4ADF" w14:textId="77777777" w:rsidR="008A4FC6" w:rsidRDefault="008A4FC6" w:rsidP="000A3293"/>
    <w:tbl>
      <w:tblPr>
        <w:tblStyle w:val="TableGrid"/>
        <w:tblW w:w="0" w:type="auto"/>
        <w:tblLook w:val="04A0" w:firstRow="1" w:lastRow="0" w:firstColumn="1" w:lastColumn="0" w:noHBand="0" w:noVBand="1"/>
      </w:tblPr>
      <w:tblGrid>
        <w:gridCol w:w="2197"/>
        <w:gridCol w:w="3623"/>
        <w:gridCol w:w="1954"/>
        <w:gridCol w:w="1730"/>
        <w:gridCol w:w="1723"/>
        <w:gridCol w:w="1723"/>
      </w:tblGrid>
      <w:tr w:rsidR="004C4D4C" w:rsidRPr="006E5FF6" w14:paraId="7EFAC1B8" w14:textId="77777777" w:rsidTr="00E42F1E">
        <w:tc>
          <w:tcPr>
            <w:tcW w:w="2197" w:type="dxa"/>
          </w:tcPr>
          <w:p w14:paraId="643F6FB8" w14:textId="77777777" w:rsidR="004C4D4C" w:rsidRPr="006E5FF6" w:rsidRDefault="004C4D4C" w:rsidP="000A3293">
            <w:pPr>
              <w:rPr>
                <w:b/>
              </w:rPr>
            </w:pPr>
            <w:r w:rsidRPr="006E5FF6">
              <w:rPr>
                <w:b/>
              </w:rPr>
              <w:t>Name</w:t>
            </w:r>
          </w:p>
        </w:tc>
        <w:tc>
          <w:tcPr>
            <w:tcW w:w="3623" w:type="dxa"/>
          </w:tcPr>
          <w:p w14:paraId="70ADD675" w14:textId="77777777" w:rsidR="004C4D4C" w:rsidRPr="006E5FF6" w:rsidRDefault="004C4D4C" w:rsidP="000A3293">
            <w:pPr>
              <w:rPr>
                <w:b/>
              </w:rPr>
            </w:pPr>
            <w:r w:rsidRPr="006E5FF6">
              <w:rPr>
                <w:b/>
              </w:rPr>
              <w:t>Type</w:t>
            </w:r>
          </w:p>
        </w:tc>
        <w:tc>
          <w:tcPr>
            <w:tcW w:w="1954" w:type="dxa"/>
          </w:tcPr>
          <w:p w14:paraId="580946EE" w14:textId="77777777" w:rsidR="004C4D4C" w:rsidRPr="006E5FF6" w:rsidRDefault="004C4D4C" w:rsidP="000A3293">
            <w:pPr>
              <w:rPr>
                <w:b/>
              </w:rPr>
            </w:pPr>
            <w:r w:rsidRPr="006E5FF6">
              <w:rPr>
                <w:b/>
              </w:rPr>
              <w:t>Description</w:t>
            </w:r>
          </w:p>
        </w:tc>
        <w:tc>
          <w:tcPr>
            <w:tcW w:w="1730" w:type="dxa"/>
          </w:tcPr>
          <w:p w14:paraId="76F2FF2F" w14:textId="77777777" w:rsidR="004C4D4C" w:rsidRPr="006E5FF6" w:rsidRDefault="004C4D4C" w:rsidP="000A3293">
            <w:pPr>
              <w:rPr>
                <w:b/>
              </w:rPr>
            </w:pPr>
            <w:r w:rsidRPr="006E5FF6">
              <w:rPr>
                <w:b/>
              </w:rPr>
              <w:t>Units</w:t>
            </w:r>
          </w:p>
        </w:tc>
        <w:tc>
          <w:tcPr>
            <w:tcW w:w="1723" w:type="dxa"/>
          </w:tcPr>
          <w:p w14:paraId="6334AF66" w14:textId="77777777" w:rsidR="004C4D4C" w:rsidRPr="006E5FF6" w:rsidRDefault="004C4D4C" w:rsidP="000A3293">
            <w:pPr>
              <w:rPr>
                <w:b/>
              </w:rPr>
            </w:pPr>
            <w:r w:rsidRPr="006E5FF6">
              <w:rPr>
                <w:b/>
              </w:rPr>
              <w:t>Valid Min</w:t>
            </w:r>
          </w:p>
        </w:tc>
        <w:tc>
          <w:tcPr>
            <w:tcW w:w="1723" w:type="dxa"/>
          </w:tcPr>
          <w:p w14:paraId="7739C9AC" w14:textId="77777777" w:rsidR="004C4D4C" w:rsidRPr="006E5FF6" w:rsidRDefault="004C4D4C" w:rsidP="000A3293">
            <w:pPr>
              <w:rPr>
                <w:b/>
              </w:rPr>
            </w:pPr>
            <w:r w:rsidRPr="006E5FF6">
              <w:rPr>
                <w:b/>
              </w:rPr>
              <w:t>Valid Max</w:t>
            </w:r>
          </w:p>
        </w:tc>
      </w:tr>
      <w:tr w:rsidR="004C4D4C" w:rsidRPr="003E745F" w14:paraId="7769F6A7" w14:textId="77777777" w:rsidTr="00E42F1E">
        <w:tc>
          <w:tcPr>
            <w:tcW w:w="2197" w:type="dxa"/>
          </w:tcPr>
          <w:p w14:paraId="74E6A1F5" w14:textId="000750ED" w:rsidR="004C4D4C" w:rsidRPr="000D041D" w:rsidRDefault="00E42F1E" w:rsidP="000A3293">
            <w:pPr>
              <w:rPr>
                <w:rFonts w:ascii="Courier New" w:hAnsi="Courier New" w:cs="Courier New"/>
              </w:rPr>
            </w:pPr>
            <w:proofErr w:type="spellStart"/>
            <w:r w:rsidRPr="00E42F1E">
              <w:rPr>
                <w:rFonts w:ascii="Courier New" w:hAnsi="Courier New" w:cs="Courier New"/>
              </w:rPr>
              <w:t>initialPosition</w:t>
            </w:r>
            <w:proofErr w:type="spellEnd"/>
          </w:p>
        </w:tc>
        <w:tc>
          <w:tcPr>
            <w:tcW w:w="3623" w:type="dxa"/>
          </w:tcPr>
          <w:p w14:paraId="4EE0266B" w14:textId="440EF446" w:rsidR="004C4D4C" w:rsidRPr="000D041D" w:rsidRDefault="005735E7" w:rsidP="000A3293">
            <w:pPr>
              <w:rPr>
                <w:rFonts w:ascii="Courier New" w:hAnsi="Courier New" w:cs="Courier New"/>
              </w:rPr>
            </w:pPr>
            <w:hyperlink w:anchor="_J2735FullPositionVector" w:history="1">
              <w:r w:rsidR="00E42F1E" w:rsidRPr="00E42F1E">
                <w:rPr>
                  <w:rStyle w:val="Hyperlink"/>
                  <w:rFonts w:ascii="Courier New" w:hAnsi="Courier New" w:cs="Courier New"/>
                </w:rPr>
                <w:t>J2735FullPositionVector</w:t>
              </w:r>
            </w:hyperlink>
          </w:p>
        </w:tc>
        <w:tc>
          <w:tcPr>
            <w:tcW w:w="1954" w:type="dxa"/>
          </w:tcPr>
          <w:p w14:paraId="082EBECD" w14:textId="77777777" w:rsidR="004C4D4C" w:rsidRPr="003E745F" w:rsidRDefault="004C4D4C" w:rsidP="000A3293"/>
        </w:tc>
        <w:tc>
          <w:tcPr>
            <w:tcW w:w="1730" w:type="dxa"/>
          </w:tcPr>
          <w:p w14:paraId="045A6F7B" w14:textId="77777777" w:rsidR="004C4D4C" w:rsidRPr="006E5FF6" w:rsidRDefault="004C4D4C" w:rsidP="000A3293">
            <w:pPr>
              <w:rPr>
                <w:vertAlign w:val="superscript"/>
              </w:rPr>
            </w:pPr>
          </w:p>
        </w:tc>
        <w:tc>
          <w:tcPr>
            <w:tcW w:w="1723" w:type="dxa"/>
          </w:tcPr>
          <w:p w14:paraId="1C736D38" w14:textId="77777777" w:rsidR="004C4D4C" w:rsidRPr="003E745F" w:rsidRDefault="004C4D4C" w:rsidP="000A3293"/>
        </w:tc>
        <w:tc>
          <w:tcPr>
            <w:tcW w:w="1723" w:type="dxa"/>
          </w:tcPr>
          <w:p w14:paraId="1331C547" w14:textId="77777777" w:rsidR="004C4D4C" w:rsidRPr="003E745F" w:rsidRDefault="004C4D4C" w:rsidP="000A3293"/>
        </w:tc>
      </w:tr>
      <w:tr w:rsidR="00E42F1E" w:rsidRPr="003E745F" w14:paraId="605BBD1D" w14:textId="77777777" w:rsidTr="00E42F1E">
        <w:tc>
          <w:tcPr>
            <w:tcW w:w="2197" w:type="dxa"/>
          </w:tcPr>
          <w:p w14:paraId="372857E9" w14:textId="0EBF80C4" w:rsidR="00E42F1E" w:rsidRPr="000D041D" w:rsidRDefault="00E42F1E" w:rsidP="00E42F1E">
            <w:pPr>
              <w:rPr>
                <w:rFonts w:ascii="Courier New" w:hAnsi="Courier New" w:cs="Courier New"/>
              </w:rPr>
            </w:pPr>
            <w:proofErr w:type="spellStart"/>
            <w:r w:rsidRPr="00E42F1E">
              <w:rPr>
                <w:rFonts w:ascii="Courier New" w:hAnsi="Courier New" w:cs="Courier New"/>
              </w:rPr>
              <w:t>currGNSSstatus</w:t>
            </w:r>
            <w:proofErr w:type="spellEnd"/>
          </w:p>
        </w:tc>
        <w:tc>
          <w:tcPr>
            <w:tcW w:w="3623" w:type="dxa"/>
          </w:tcPr>
          <w:p w14:paraId="21C14735" w14:textId="1733F21E" w:rsidR="00E42F1E" w:rsidRPr="000D041D" w:rsidRDefault="005735E7" w:rsidP="00E42F1E">
            <w:pPr>
              <w:rPr>
                <w:rFonts w:ascii="Courier New" w:hAnsi="Courier New" w:cs="Courier New"/>
              </w:rPr>
            </w:pPr>
            <w:hyperlink w:anchor="_J2735BitString" w:history="1">
              <w:r w:rsidR="00E42F1E" w:rsidRPr="00D47416">
                <w:rPr>
                  <w:rStyle w:val="Hyperlink"/>
                  <w:rFonts w:ascii="Courier New" w:hAnsi="Courier New" w:cs="Courier New"/>
                </w:rPr>
                <w:t>J2735BitString</w:t>
              </w:r>
            </w:hyperlink>
          </w:p>
        </w:tc>
        <w:tc>
          <w:tcPr>
            <w:tcW w:w="7130" w:type="dxa"/>
            <w:gridSpan w:val="4"/>
          </w:tcPr>
          <w:p w14:paraId="3EDC25AA" w14:textId="77777777" w:rsidR="00E42F1E" w:rsidRDefault="00E42F1E" w:rsidP="00E42F1E">
            <w:r>
              <w:t>A Boolean dictionary of the following indicators:</w:t>
            </w:r>
          </w:p>
          <w:p w14:paraId="56EA9D07" w14:textId="72514597"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unavailable -- Not Equipped or unavailable </w:t>
            </w:r>
          </w:p>
          <w:p w14:paraId="0196E93E" w14:textId="7E44D428"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isHealthy</w:t>
            </w:r>
            <w:proofErr w:type="spellEnd"/>
            <w:r w:rsidRPr="00E42F1E">
              <w:rPr>
                <w:rFonts w:ascii="Courier New" w:hAnsi="Courier New" w:cs="Courier New"/>
                <w:color w:val="000000"/>
                <w:sz w:val="20"/>
                <w:szCs w:val="20"/>
              </w:rPr>
              <w:t xml:space="preserve"> </w:t>
            </w:r>
          </w:p>
          <w:p w14:paraId="157E9EE2" w14:textId="601E7CFA"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isMonitored</w:t>
            </w:r>
            <w:proofErr w:type="spellEnd"/>
          </w:p>
          <w:p w14:paraId="56526B8F" w14:textId="68CACDA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baseStationType</w:t>
            </w:r>
            <w:proofErr w:type="spellEnd"/>
            <w:r w:rsidRPr="00E42F1E">
              <w:rPr>
                <w:rFonts w:ascii="Courier New" w:hAnsi="Courier New" w:cs="Courier New"/>
                <w:color w:val="000000"/>
                <w:sz w:val="20"/>
                <w:szCs w:val="20"/>
              </w:rPr>
              <w:t xml:space="preserve"> -- Set to zero if a moving base station, or if a rover device (an OBU), set to one if it is a fixed base station </w:t>
            </w:r>
          </w:p>
          <w:p w14:paraId="32F52AB0" w14:textId="6776A21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aPDOPofUnder5 -- A dilution of precision greater than 5 </w:t>
            </w:r>
          </w:p>
          <w:p w14:paraId="02735E55" w14:textId="756A8C61"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inViewOfUnder5 -- Less than 5 satellites in view </w:t>
            </w:r>
          </w:p>
          <w:p w14:paraId="1EF6A5CB" w14:textId="3EB1786B"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localCorrectionsPresent</w:t>
            </w:r>
            <w:proofErr w:type="spellEnd"/>
            <w:r w:rsidRPr="00E42F1E">
              <w:rPr>
                <w:rFonts w:ascii="Courier New" w:hAnsi="Courier New" w:cs="Courier New"/>
                <w:color w:val="000000"/>
                <w:sz w:val="20"/>
                <w:szCs w:val="20"/>
              </w:rPr>
              <w:t xml:space="preserve"> -- DGPS type corrections used </w:t>
            </w:r>
          </w:p>
          <w:p w14:paraId="668D9360" w14:textId="6BE0221D" w:rsidR="00E42F1E" w:rsidRPr="003E745F" w:rsidRDefault="00E42F1E" w:rsidP="006820F5">
            <w:pPr>
              <w:pStyle w:val="ListParagraph"/>
              <w:numPr>
                <w:ilvl w:val="0"/>
                <w:numId w:val="29"/>
              </w:numPr>
            </w:pPr>
            <w:proofErr w:type="spellStart"/>
            <w:r w:rsidRPr="00E42F1E">
              <w:rPr>
                <w:rFonts w:ascii="Courier New" w:hAnsi="Courier New" w:cs="Courier New"/>
                <w:color w:val="000000"/>
                <w:sz w:val="20"/>
                <w:szCs w:val="20"/>
              </w:rPr>
              <w:t>networkCorrectionsPresent</w:t>
            </w:r>
            <w:proofErr w:type="spellEnd"/>
            <w:r w:rsidRPr="00E42F1E">
              <w:rPr>
                <w:rFonts w:ascii="Courier New" w:hAnsi="Courier New" w:cs="Courier New"/>
                <w:color w:val="000000"/>
                <w:sz w:val="20"/>
                <w:szCs w:val="20"/>
              </w:rPr>
              <w:t xml:space="preserve"> -- RTK type corrections used</w:t>
            </w:r>
          </w:p>
        </w:tc>
      </w:tr>
      <w:tr w:rsidR="00E42F1E" w:rsidRPr="003E745F" w14:paraId="4105D344" w14:textId="77777777" w:rsidTr="00E42F1E">
        <w:tc>
          <w:tcPr>
            <w:tcW w:w="2197" w:type="dxa"/>
          </w:tcPr>
          <w:p w14:paraId="082C9ED1" w14:textId="5047196C" w:rsidR="00E42F1E" w:rsidRPr="00E42F1E" w:rsidRDefault="00E42F1E" w:rsidP="00E42F1E">
            <w:pPr>
              <w:rPr>
                <w:rFonts w:ascii="Courier New" w:hAnsi="Courier New" w:cs="Courier New"/>
              </w:rPr>
            </w:pPr>
            <w:proofErr w:type="spellStart"/>
            <w:r w:rsidRPr="00E42F1E">
              <w:rPr>
                <w:rFonts w:ascii="Courier New" w:hAnsi="Courier New" w:cs="Courier New"/>
              </w:rPr>
              <w:t>crumbData</w:t>
            </w:r>
            <w:proofErr w:type="spellEnd"/>
          </w:p>
        </w:tc>
        <w:tc>
          <w:tcPr>
            <w:tcW w:w="3623" w:type="dxa"/>
          </w:tcPr>
          <w:p w14:paraId="32D57811" w14:textId="172BB251" w:rsidR="00E42F1E" w:rsidRDefault="00E42F1E" w:rsidP="00E42F1E">
            <w:pPr>
              <w:rPr>
                <w:rFonts w:ascii="Courier New" w:hAnsi="Courier New" w:cs="Courier New"/>
              </w:rPr>
            </w:pPr>
            <w:r>
              <w:rPr>
                <w:rFonts w:ascii="Courier New" w:hAnsi="Courier New" w:cs="Courier New"/>
              </w:rPr>
              <w:t xml:space="preserve">Array of </w:t>
            </w:r>
            <w:hyperlink w:anchor="_J2735PathHistoryPoint" w:history="1">
              <w:r w:rsidRPr="00E42F1E">
                <w:rPr>
                  <w:rStyle w:val="Hyperlink"/>
                  <w:rFonts w:ascii="Courier New" w:hAnsi="Courier New" w:cs="Courier New"/>
                </w:rPr>
                <w:t>J2735PathHistoryPoint</w:t>
              </w:r>
            </w:hyperlink>
          </w:p>
        </w:tc>
        <w:tc>
          <w:tcPr>
            <w:tcW w:w="7130" w:type="dxa"/>
            <w:gridSpan w:val="4"/>
          </w:tcPr>
          <w:p w14:paraId="426BEA3C" w14:textId="77777777" w:rsidR="00E42F1E" w:rsidRDefault="00E42F1E" w:rsidP="00E42F1E"/>
        </w:tc>
      </w:tr>
    </w:tbl>
    <w:p w14:paraId="4AFE4353" w14:textId="77777777" w:rsidR="008A4FC6" w:rsidRDefault="008A4FC6" w:rsidP="000A3293"/>
    <w:p w14:paraId="176999BA" w14:textId="75BE1064" w:rsidR="008A4FC6" w:rsidRDefault="008A4FC6" w:rsidP="000A3293">
      <w:pPr>
        <w:pStyle w:val="Heading4"/>
      </w:pPr>
      <w:bookmarkStart w:id="290" w:name="_J2735PathPrediction"/>
      <w:bookmarkEnd w:id="290"/>
      <w:r w:rsidRPr="008A4FC6">
        <w:t>J2735PathPrediction</w:t>
      </w:r>
    </w:p>
    <w:p w14:paraId="2762BAD5" w14:textId="77777777" w:rsidR="008A4FC6" w:rsidRDefault="008A4FC6" w:rsidP="000A3293"/>
    <w:tbl>
      <w:tblPr>
        <w:tblStyle w:val="TableGrid"/>
        <w:tblW w:w="0" w:type="auto"/>
        <w:tblLook w:val="04A0" w:firstRow="1" w:lastRow="0" w:firstColumn="1" w:lastColumn="0" w:noHBand="0" w:noVBand="1"/>
      </w:tblPr>
      <w:tblGrid>
        <w:gridCol w:w="1933"/>
        <w:gridCol w:w="3647"/>
        <w:gridCol w:w="1991"/>
        <w:gridCol w:w="1797"/>
        <w:gridCol w:w="1791"/>
        <w:gridCol w:w="1791"/>
      </w:tblGrid>
      <w:tr w:rsidR="004C4D4C" w:rsidRPr="006E5FF6" w14:paraId="193EF14C" w14:textId="77777777" w:rsidTr="004C4D4C">
        <w:tc>
          <w:tcPr>
            <w:tcW w:w="1931" w:type="dxa"/>
          </w:tcPr>
          <w:p w14:paraId="3A72E950" w14:textId="77777777" w:rsidR="004C4D4C" w:rsidRPr="006E5FF6" w:rsidRDefault="004C4D4C" w:rsidP="000A3293">
            <w:pPr>
              <w:rPr>
                <w:b/>
              </w:rPr>
            </w:pPr>
            <w:r w:rsidRPr="006E5FF6">
              <w:rPr>
                <w:b/>
              </w:rPr>
              <w:lastRenderedPageBreak/>
              <w:t>Name</w:t>
            </w:r>
          </w:p>
        </w:tc>
        <w:tc>
          <w:tcPr>
            <w:tcW w:w="3649" w:type="dxa"/>
          </w:tcPr>
          <w:p w14:paraId="656D6B7E" w14:textId="77777777" w:rsidR="004C4D4C" w:rsidRPr="006E5FF6" w:rsidRDefault="004C4D4C" w:rsidP="000A3293">
            <w:pPr>
              <w:rPr>
                <w:b/>
              </w:rPr>
            </w:pPr>
            <w:r w:rsidRPr="006E5FF6">
              <w:rPr>
                <w:b/>
              </w:rPr>
              <w:t>Type</w:t>
            </w:r>
          </w:p>
        </w:tc>
        <w:tc>
          <w:tcPr>
            <w:tcW w:w="1991" w:type="dxa"/>
          </w:tcPr>
          <w:p w14:paraId="31C19AEA" w14:textId="77777777" w:rsidR="004C4D4C" w:rsidRPr="006E5FF6" w:rsidRDefault="004C4D4C" w:rsidP="000A3293">
            <w:pPr>
              <w:rPr>
                <w:b/>
              </w:rPr>
            </w:pPr>
            <w:r w:rsidRPr="006E5FF6">
              <w:rPr>
                <w:b/>
              </w:rPr>
              <w:t>Description</w:t>
            </w:r>
          </w:p>
        </w:tc>
        <w:tc>
          <w:tcPr>
            <w:tcW w:w="1797" w:type="dxa"/>
          </w:tcPr>
          <w:p w14:paraId="6B60CA30" w14:textId="77777777" w:rsidR="004C4D4C" w:rsidRPr="006E5FF6" w:rsidRDefault="004C4D4C" w:rsidP="000A3293">
            <w:pPr>
              <w:rPr>
                <w:b/>
              </w:rPr>
            </w:pPr>
            <w:r w:rsidRPr="006E5FF6">
              <w:rPr>
                <w:b/>
              </w:rPr>
              <w:t>Units</w:t>
            </w:r>
          </w:p>
        </w:tc>
        <w:tc>
          <w:tcPr>
            <w:tcW w:w="1791" w:type="dxa"/>
          </w:tcPr>
          <w:p w14:paraId="7B3982B4" w14:textId="77777777" w:rsidR="004C4D4C" w:rsidRPr="006E5FF6" w:rsidRDefault="004C4D4C" w:rsidP="000A3293">
            <w:pPr>
              <w:rPr>
                <w:b/>
              </w:rPr>
            </w:pPr>
            <w:r w:rsidRPr="006E5FF6">
              <w:rPr>
                <w:b/>
              </w:rPr>
              <w:t>Valid Min</w:t>
            </w:r>
          </w:p>
        </w:tc>
        <w:tc>
          <w:tcPr>
            <w:tcW w:w="1791" w:type="dxa"/>
          </w:tcPr>
          <w:p w14:paraId="6858298D" w14:textId="77777777" w:rsidR="004C4D4C" w:rsidRPr="006E5FF6" w:rsidRDefault="004C4D4C" w:rsidP="000A3293">
            <w:pPr>
              <w:rPr>
                <w:b/>
              </w:rPr>
            </w:pPr>
            <w:r w:rsidRPr="006E5FF6">
              <w:rPr>
                <w:b/>
              </w:rPr>
              <w:t>Valid Max</w:t>
            </w:r>
          </w:p>
        </w:tc>
      </w:tr>
      <w:tr w:rsidR="004C4D4C" w:rsidRPr="003E745F" w14:paraId="5B52DB08" w14:textId="77777777" w:rsidTr="004C4D4C">
        <w:tc>
          <w:tcPr>
            <w:tcW w:w="1931" w:type="dxa"/>
          </w:tcPr>
          <w:p w14:paraId="1EBBB9BE" w14:textId="6F8DDE16" w:rsidR="004C4D4C" w:rsidRPr="000D041D" w:rsidRDefault="00E42F1E" w:rsidP="000A3293">
            <w:pPr>
              <w:rPr>
                <w:rFonts w:ascii="Courier New" w:hAnsi="Courier New" w:cs="Courier New"/>
              </w:rPr>
            </w:pPr>
            <w:r w:rsidRPr="00E42F1E">
              <w:rPr>
                <w:rFonts w:ascii="Courier New" w:hAnsi="Courier New" w:cs="Courier New"/>
              </w:rPr>
              <w:t>confidence</w:t>
            </w:r>
          </w:p>
        </w:tc>
        <w:tc>
          <w:tcPr>
            <w:tcW w:w="3649" w:type="dxa"/>
          </w:tcPr>
          <w:p w14:paraId="22D16C4A" w14:textId="308DE801" w:rsidR="004C4D4C" w:rsidRPr="000D041D" w:rsidRDefault="00E42F1E" w:rsidP="000A3293">
            <w:pPr>
              <w:rPr>
                <w:rFonts w:ascii="Courier New" w:hAnsi="Courier New" w:cs="Courier New"/>
              </w:rPr>
            </w:pPr>
            <w:r>
              <w:rPr>
                <w:rFonts w:ascii="Courier New" w:hAnsi="Courier New" w:cs="Courier New"/>
              </w:rPr>
              <w:t>decimal</w:t>
            </w:r>
          </w:p>
        </w:tc>
        <w:tc>
          <w:tcPr>
            <w:tcW w:w="1991" w:type="dxa"/>
          </w:tcPr>
          <w:p w14:paraId="57342A8C" w14:textId="1F25ACF7" w:rsidR="004C4D4C" w:rsidRPr="003E745F" w:rsidRDefault="00E42F1E" w:rsidP="000A3293">
            <w:r>
              <w:t>Confidence</w:t>
            </w:r>
          </w:p>
        </w:tc>
        <w:tc>
          <w:tcPr>
            <w:tcW w:w="1797" w:type="dxa"/>
          </w:tcPr>
          <w:p w14:paraId="07512AA2" w14:textId="036935D5" w:rsidR="004C4D4C" w:rsidRPr="006E5FF6" w:rsidRDefault="00E42F1E" w:rsidP="00E42F1E">
            <w:pPr>
              <w:rPr>
                <w:vertAlign w:val="superscript"/>
              </w:rPr>
            </w:pPr>
            <w:r w:rsidRPr="00E42F1E">
              <w:t>percent</w:t>
            </w:r>
          </w:p>
        </w:tc>
        <w:tc>
          <w:tcPr>
            <w:tcW w:w="1791" w:type="dxa"/>
          </w:tcPr>
          <w:p w14:paraId="4FDD404C" w14:textId="7F675CA8" w:rsidR="004C4D4C" w:rsidRPr="003E745F" w:rsidRDefault="00E42F1E" w:rsidP="00E42F1E">
            <w:r>
              <w:t>0</w:t>
            </w:r>
          </w:p>
        </w:tc>
        <w:tc>
          <w:tcPr>
            <w:tcW w:w="1791" w:type="dxa"/>
          </w:tcPr>
          <w:p w14:paraId="75F88D55" w14:textId="3B5A9ABC" w:rsidR="004C4D4C" w:rsidRPr="003E745F" w:rsidRDefault="00E42F1E" w:rsidP="00E42F1E">
            <w:r>
              <w:t>100</w:t>
            </w:r>
          </w:p>
        </w:tc>
      </w:tr>
      <w:tr w:rsidR="004C4D4C" w:rsidRPr="003E745F" w14:paraId="763D9632" w14:textId="77777777" w:rsidTr="004C4D4C">
        <w:tc>
          <w:tcPr>
            <w:tcW w:w="1931" w:type="dxa"/>
          </w:tcPr>
          <w:p w14:paraId="14A9A424" w14:textId="450B280D" w:rsidR="004C4D4C" w:rsidRPr="000D041D" w:rsidRDefault="00E42F1E" w:rsidP="000A3293">
            <w:pPr>
              <w:rPr>
                <w:rFonts w:ascii="Courier New" w:hAnsi="Courier New" w:cs="Courier New"/>
              </w:rPr>
            </w:pPr>
            <w:proofErr w:type="spellStart"/>
            <w:r w:rsidRPr="00E42F1E">
              <w:rPr>
                <w:rFonts w:ascii="Courier New" w:hAnsi="Courier New" w:cs="Courier New"/>
              </w:rPr>
              <w:t>radiusOfCurve</w:t>
            </w:r>
            <w:proofErr w:type="spellEnd"/>
          </w:p>
        </w:tc>
        <w:tc>
          <w:tcPr>
            <w:tcW w:w="3649" w:type="dxa"/>
          </w:tcPr>
          <w:p w14:paraId="4B0AB193" w14:textId="7463BFCF" w:rsidR="004C4D4C" w:rsidRPr="000D041D" w:rsidRDefault="00834B4D" w:rsidP="000A3293">
            <w:pPr>
              <w:rPr>
                <w:rFonts w:ascii="Courier New" w:hAnsi="Courier New" w:cs="Courier New"/>
              </w:rPr>
            </w:pPr>
            <w:r>
              <w:rPr>
                <w:rFonts w:ascii="Courier New" w:hAnsi="Courier New" w:cs="Courier New"/>
              </w:rPr>
              <w:t>decimal</w:t>
            </w:r>
          </w:p>
        </w:tc>
        <w:tc>
          <w:tcPr>
            <w:tcW w:w="1991" w:type="dxa"/>
          </w:tcPr>
          <w:p w14:paraId="744B2C97" w14:textId="670B7026" w:rsidR="004C4D4C" w:rsidRPr="003E745F" w:rsidRDefault="00E42F1E" w:rsidP="000A3293">
            <w:r>
              <w:t>Radius of curve</w:t>
            </w:r>
          </w:p>
        </w:tc>
        <w:tc>
          <w:tcPr>
            <w:tcW w:w="1797" w:type="dxa"/>
          </w:tcPr>
          <w:p w14:paraId="02FA950B" w14:textId="7642E565" w:rsidR="004C4D4C" w:rsidRPr="003E745F" w:rsidRDefault="00E42F1E" w:rsidP="00E42F1E">
            <w:r>
              <w:t>centimeters</w:t>
            </w:r>
          </w:p>
        </w:tc>
        <w:tc>
          <w:tcPr>
            <w:tcW w:w="1791" w:type="dxa"/>
          </w:tcPr>
          <w:p w14:paraId="623487F5" w14:textId="54A46EFE" w:rsidR="004C4D4C" w:rsidRPr="003E745F" w:rsidRDefault="00E42F1E" w:rsidP="00E42F1E">
            <w:r>
              <w:t>0</w:t>
            </w:r>
          </w:p>
        </w:tc>
        <w:tc>
          <w:tcPr>
            <w:tcW w:w="1791" w:type="dxa"/>
          </w:tcPr>
          <w:p w14:paraId="1450AE5B" w14:textId="556F39C0" w:rsidR="004C4D4C" w:rsidRPr="003E745F" w:rsidRDefault="0072125E" w:rsidP="00E42F1E">
            <w:r>
              <w:t>TBD</w:t>
            </w:r>
          </w:p>
        </w:tc>
      </w:tr>
    </w:tbl>
    <w:p w14:paraId="30FD641A" w14:textId="77777777" w:rsidR="008A4FC6" w:rsidRDefault="008A4FC6" w:rsidP="000A3293"/>
    <w:p w14:paraId="03F5FD09" w14:textId="16C9D751" w:rsidR="008A4FC6" w:rsidRDefault="008A4FC6" w:rsidP="000A3293">
      <w:pPr>
        <w:pStyle w:val="Heading4"/>
      </w:pPr>
      <w:bookmarkStart w:id="291" w:name="_J2735EmergencyDetails"/>
      <w:bookmarkEnd w:id="291"/>
      <w:r w:rsidRPr="008A4FC6">
        <w:t>J2735EmergencyDetails</w:t>
      </w:r>
    </w:p>
    <w:p w14:paraId="0DE900AE" w14:textId="77777777" w:rsidR="008A4FC6" w:rsidRDefault="008A4FC6" w:rsidP="000A3293"/>
    <w:tbl>
      <w:tblPr>
        <w:tblStyle w:val="TableGrid"/>
        <w:tblW w:w="0" w:type="auto"/>
        <w:tblLook w:val="04A0" w:firstRow="1" w:lastRow="0" w:firstColumn="1" w:lastColumn="0" w:noHBand="0" w:noVBand="1"/>
      </w:tblPr>
      <w:tblGrid>
        <w:gridCol w:w="1826"/>
        <w:gridCol w:w="3152"/>
        <w:gridCol w:w="3213"/>
        <w:gridCol w:w="1593"/>
        <w:gridCol w:w="1583"/>
        <w:gridCol w:w="1583"/>
      </w:tblGrid>
      <w:tr w:rsidR="004C4D4C" w:rsidRPr="006E5FF6" w14:paraId="160DD7E4" w14:textId="77777777" w:rsidTr="00823070">
        <w:tc>
          <w:tcPr>
            <w:tcW w:w="1826" w:type="dxa"/>
          </w:tcPr>
          <w:p w14:paraId="45A60E00" w14:textId="77777777" w:rsidR="004C4D4C" w:rsidRPr="006E5FF6" w:rsidRDefault="004C4D4C" w:rsidP="000A3293">
            <w:pPr>
              <w:rPr>
                <w:b/>
              </w:rPr>
            </w:pPr>
            <w:r w:rsidRPr="006E5FF6">
              <w:rPr>
                <w:b/>
              </w:rPr>
              <w:t>Name</w:t>
            </w:r>
          </w:p>
        </w:tc>
        <w:tc>
          <w:tcPr>
            <w:tcW w:w="3152" w:type="dxa"/>
          </w:tcPr>
          <w:p w14:paraId="0E73E25B" w14:textId="77777777" w:rsidR="004C4D4C" w:rsidRPr="006E5FF6" w:rsidRDefault="004C4D4C" w:rsidP="000A3293">
            <w:pPr>
              <w:rPr>
                <w:b/>
              </w:rPr>
            </w:pPr>
            <w:r w:rsidRPr="006E5FF6">
              <w:rPr>
                <w:b/>
              </w:rPr>
              <w:t>Type</w:t>
            </w:r>
          </w:p>
        </w:tc>
        <w:tc>
          <w:tcPr>
            <w:tcW w:w="3213" w:type="dxa"/>
          </w:tcPr>
          <w:p w14:paraId="0EBF740F" w14:textId="77777777" w:rsidR="004C4D4C" w:rsidRPr="006E5FF6" w:rsidRDefault="004C4D4C" w:rsidP="000A3293">
            <w:pPr>
              <w:rPr>
                <w:b/>
              </w:rPr>
            </w:pPr>
            <w:r w:rsidRPr="006E5FF6">
              <w:rPr>
                <w:b/>
              </w:rPr>
              <w:t>Description</w:t>
            </w:r>
          </w:p>
        </w:tc>
        <w:tc>
          <w:tcPr>
            <w:tcW w:w="1593" w:type="dxa"/>
          </w:tcPr>
          <w:p w14:paraId="61D4235C" w14:textId="77777777" w:rsidR="004C4D4C" w:rsidRPr="006E5FF6" w:rsidRDefault="004C4D4C" w:rsidP="000A3293">
            <w:pPr>
              <w:rPr>
                <w:b/>
              </w:rPr>
            </w:pPr>
            <w:r w:rsidRPr="006E5FF6">
              <w:rPr>
                <w:b/>
              </w:rPr>
              <w:t>Units</w:t>
            </w:r>
          </w:p>
        </w:tc>
        <w:tc>
          <w:tcPr>
            <w:tcW w:w="1583" w:type="dxa"/>
          </w:tcPr>
          <w:p w14:paraId="225D7E4E" w14:textId="77777777" w:rsidR="004C4D4C" w:rsidRPr="006E5FF6" w:rsidRDefault="004C4D4C" w:rsidP="000A3293">
            <w:pPr>
              <w:rPr>
                <w:b/>
              </w:rPr>
            </w:pPr>
            <w:r w:rsidRPr="006E5FF6">
              <w:rPr>
                <w:b/>
              </w:rPr>
              <w:t>Valid Min</w:t>
            </w:r>
          </w:p>
        </w:tc>
        <w:tc>
          <w:tcPr>
            <w:tcW w:w="1583" w:type="dxa"/>
          </w:tcPr>
          <w:p w14:paraId="77C32FCE" w14:textId="77777777" w:rsidR="004C4D4C" w:rsidRPr="006E5FF6" w:rsidRDefault="004C4D4C" w:rsidP="000A3293">
            <w:pPr>
              <w:rPr>
                <w:b/>
              </w:rPr>
            </w:pPr>
            <w:r w:rsidRPr="006E5FF6">
              <w:rPr>
                <w:b/>
              </w:rPr>
              <w:t>Valid Max</w:t>
            </w:r>
          </w:p>
        </w:tc>
      </w:tr>
      <w:tr w:rsidR="004C4D4C" w:rsidRPr="003E745F" w14:paraId="3793C052" w14:textId="77777777" w:rsidTr="00823070">
        <w:tc>
          <w:tcPr>
            <w:tcW w:w="1826" w:type="dxa"/>
          </w:tcPr>
          <w:p w14:paraId="2C200897" w14:textId="5FE61B0D" w:rsidR="004C4D4C" w:rsidRPr="000D041D" w:rsidRDefault="00823070" w:rsidP="000A3293">
            <w:pPr>
              <w:rPr>
                <w:rFonts w:ascii="Courier New" w:hAnsi="Courier New" w:cs="Courier New"/>
              </w:rPr>
            </w:pPr>
            <w:proofErr w:type="spellStart"/>
            <w:r w:rsidRPr="00823070">
              <w:rPr>
                <w:rFonts w:ascii="Courier New" w:hAnsi="Courier New" w:cs="Courier New"/>
              </w:rPr>
              <w:t>sspRights</w:t>
            </w:r>
            <w:proofErr w:type="spellEnd"/>
          </w:p>
        </w:tc>
        <w:tc>
          <w:tcPr>
            <w:tcW w:w="3152" w:type="dxa"/>
          </w:tcPr>
          <w:p w14:paraId="63F65CA0" w14:textId="19A8AA2D" w:rsidR="004C4D4C" w:rsidRPr="000D041D" w:rsidRDefault="00823070" w:rsidP="000A3293">
            <w:pPr>
              <w:rPr>
                <w:rFonts w:ascii="Courier New" w:hAnsi="Courier New" w:cs="Courier New"/>
              </w:rPr>
            </w:pPr>
            <w:r>
              <w:rPr>
                <w:rFonts w:ascii="Courier New" w:hAnsi="Courier New" w:cs="Courier New"/>
              </w:rPr>
              <w:t>Integer</w:t>
            </w:r>
          </w:p>
        </w:tc>
        <w:tc>
          <w:tcPr>
            <w:tcW w:w="3213" w:type="dxa"/>
          </w:tcPr>
          <w:p w14:paraId="7D4C42CF" w14:textId="77777777" w:rsidR="004C4D4C" w:rsidRPr="003E745F" w:rsidRDefault="004C4D4C" w:rsidP="000A3293"/>
        </w:tc>
        <w:tc>
          <w:tcPr>
            <w:tcW w:w="1593" w:type="dxa"/>
          </w:tcPr>
          <w:p w14:paraId="71ABF37C" w14:textId="77777777" w:rsidR="004C4D4C" w:rsidRPr="006E5FF6" w:rsidRDefault="004C4D4C" w:rsidP="000A3293">
            <w:pPr>
              <w:rPr>
                <w:vertAlign w:val="superscript"/>
              </w:rPr>
            </w:pPr>
          </w:p>
        </w:tc>
        <w:tc>
          <w:tcPr>
            <w:tcW w:w="1583" w:type="dxa"/>
          </w:tcPr>
          <w:p w14:paraId="6CA8D8A6" w14:textId="7D715362" w:rsidR="004C4D4C" w:rsidRPr="003E745F" w:rsidRDefault="00297A50" w:rsidP="000A3293">
            <w:r>
              <w:t>0</w:t>
            </w:r>
          </w:p>
        </w:tc>
        <w:tc>
          <w:tcPr>
            <w:tcW w:w="1583" w:type="dxa"/>
          </w:tcPr>
          <w:p w14:paraId="248C5B35" w14:textId="7F98D41A" w:rsidR="004C4D4C" w:rsidRPr="003E745F" w:rsidRDefault="00297A50" w:rsidP="000A3293">
            <w:r>
              <w:t>31</w:t>
            </w:r>
          </w:p>
        </w:tc>
      </w:tr>
      <w:tr w:rsidR="00823070" w:rsidRPr="003E745F" w14:paraId="104E1BE8" w14:textId="77777777" w:rsidTr="00823070">
        <w:tc>
          <w:tcPr>
            <w:tcW w:w="1826" w:type="dxa"/>
          </w:tcPr>
          <w:p w14:paraId="3A45C8E1" w14:textId="5B944AD9" w:rsidR="00823070" w:rsidRPr="000D041D" w:rsidRDefault="00823070" w:rsidP="00823070">
            <w:pPr>
              <w:rPr>
                <w:rFonts w:ascii="Courier New" w:hAnsi="Courier New" w:cs="Courier New"/>
              </w:rPr>
            </w:pPr>
            <w:r w:rsidRPr="00823070">
              <w:rPr>
                <w:rFonts w:ascii="Courier New" w:hAnsi="Courier New" w:cs="Courier New"/>
              </w:rPr>
              <w:t>events</w:t>
            </w:r>
          </w:p>
        </w:tc>
        <w:tc>
          <w:tcPr>
            <w:tcW w:w="3152" w:type="dxa"/>
          </w:tcPr>
          <w:p w14:paraId="22383755" w14:textId="09CBA145" w:rsidR="00823070" w:rsidRPr="000D041D" w:rsidRDefault="005735E7" w:rsidP="00823070">
            <w:pPr>
              <w:rPr>
                <w:rFonts w:ascii="Courier New" w:hAnsi="Courier New" w:cs="Courier New"/>
              </w:rPr>
            </w:pPr>
            <w:hyperlink w:anchor="_J2735BitString" w:history="1">
              <w:r w:rsidR="00823070" w:rsidRPr="00D47416">
                <w:rPr>
                  <w:rStyle w:val="Hyperlink"/>
                  <w:rFonts w:ascii="Courier New" w:hAnsi="Courier New" w:cs="Courier New"/>
                </w:rPr>
                <w:t>J2735BitString</w:t>
              </w:r>
            </w:hyperlink>
          </w:p>
        </w:tc>
        <w:tc>
          <w:tcPr>
            <w:tcW w:w="7972" w:type="dxa"/>
            <w:gridSpan w:val="4"/>
          </w:tcPr>
          <w:p w14:paraId="63BFF539" w14:textId="77777777" w:rsidR="00823070" w:rsidRDefault="00823070" w:rsidP="00823070">
            <w:r>
              <w:t>A Boolean dictionary of the following indicators:</w:t>
            </w:r>
          </w:p>
          <w:p w14:paraId="77DCC007" w14:textId="7533C061" w:rsidR="00823070" w:rsidRPr="00823070" w:rsidRDefault="00823070" w:rsidP="006820F5">
            <w:pPr>
              <w:pStyle w:val="ListParagraph"/>
              <w:numPr>
                <w:ilvl w:val="0"/>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peUnavailable</w:t>
            </w:r>
            <w:proofErr w:type="spellEnd"/>
            <w:r w:rsidRPr="00823070">
              <w:rPr>
                <w:rFonts w:ascii="Courier New" w:hAnsi="Courier New" w:cs="Courier New"/>
                <w:color w:val="000000"/>
                <w:sz w:val="20"/>
                <w:szCs w:val="20"/>
              </w:rPr>
              <w:t xml:space="preserve"> -- Not Equipped or unavailable</w:t>
            </w:r>
          </w:p>
          <w:p w14:paraId="5ADCEB06" w14:textId="77777777" w:rsidR="00823070" w:rsidRDefault="00823070" w:rsidP="006820F5">
            <w:pPr>
              <w:pStyle w:val="ListParagraph"/>
              <w:numPr>
                <w:ilvl w:val="0"/>
                <w:numId w:val="30"/>
              </w:numPr>
              <w:rPr>
                <w:rFonts w:ascii="Courier New" w:hAnsi="Courier New" w:cs="Courier New"/>
                <w:color w:val="000000"/>
                <w:sz w:val="20"/>
                <w:szCs w:val="20"/>
              </w:rPr>
            </w:pPr>
            <w:proofErr w:type="spellStart"/>
            <w:r>
              <w:rPr>
                <w:rFonts w:ascii="Courier New" w:hAnsi="Courier New" w:cs="Courier New"/>
                <w:color w:val="000000"/>
                <w:sz w:val="20"/>
                <w:szCs w:val="20"/>
              </w:rPr>
              <w:t>peEmergencyResponse</w:t>
            </w:r>
            <w:proofErr w:type="spellEnd"/>
            <w:r>
              <w:rPr>
                <w:rFonts w:ascii="Courier New" w:hAnsi="Courier New" w:cs="Courier New"/>
                <w:color w:val="000000"/>
                <w:sz w:val="20"/>
                <w:szCs w:val="20"/>
              </w:rPr>
              <w:t xml:space="preserve"> -- </w:t>
            </w:r>
            <w:r w:rsidRPr="00823070">
              <w:rPr>
                <w:rFonts w:ascii="Courier New" w:hAnsi="Courier New" w:cs="Courier New"/>
                <w:color w:val="000000"/>
                <w:sz w:val="20"/>
                <w:szCs w:val="20"/>
              </w:rPr>
              <w:t>The vehicle is a properly authorized public safety vehicle,</w:t>
            </w:r>
            <w:r>
              <w:rPr>
                <w:rFonts w:ascii="Courier New" w:hAnsi="Courier New" w:cs="Courier New"/>
                <w:color w:val="000000"/>
                <w:sz w:val="20"/>
                <w:szCs w:val="20"/>
              </w:rPr>
              <w:t xml:space="preserve"> </w:t>
            </w:r>
            <w:r w:rsidRPr="00823070">
              <w:rPr>
                <w:rFonts w:ascii="Courier New" w:hAnsi="Courier New" w:cs="Courier New"/>
                <w:color w:val="000000"/>
                <w:sz w:val="20"/>
                <w:szCs w:val="20"/>
              </w:rPr>
              <w:t>is engaged in a service call, and is currently moving</w:t>
            </w:r>
            <w:r>
              <w:rPr>
                <w:rFonts w:ascii="Courier New" w:hAnsi="Courier New" w:cs="Courier New"/>
                <w:color w:val="000000"/>
                <w:sz w:val="20"/>
                <w:szCs w:val="20"/>
              </w:rPr>
              <w:t xml:space="preserve"> </w:t>
            </w:r>
            <w:r w:rsidRPr="00823070">
              <w:rPr>
                <w:rFonts w:ascii="Courier New" w:hAnsi="Courier New" w:cs="Courier New"/>
                <w:color w:val="000000"/>
                <w:sz w:val="20"/>
                <w:szCs w:val="20"/>
              </w:rPr>
              <w:t>or is within the roadway. Note that lights and sirens</w:t>
            </w:r>
            <w:r>
              <w:rPr>
                <w:rFonts w:ascii="Courier New" w:hAnsi="Courier New" w:cs="Courier New"/>
                <w:color w:val="000000"/>
                <w:sz w:val="20"/>
                <w:szCs w:val="20"/>
              </w:rPr>
              <w:t xml:space="preserve"> </w:t>
            </w:r>
            <w:r w:rsidRPr="00823070">
              <w:rPr>
                <w:rFonts w:ascii="Courier New" w:hAnsi="Courier New" w:cs="Courier New"/>
                <w:color w:val="000000"/>
                <w:sz w:val="20"/>
                <w:szCs w:val="20"/>
              </w:rPr>
              <w:t>may not be evident during any given response call</w:t>
            </w:r>
            <w:r>
              <w:rPr>
                <w:rFonts w:ascii="Courier New" w:hAnsi="Courier New" w:cs="Courier New"/>
                <w:color w:val="000000"/>
                <w:sz w:val="20"/>
                <w:szCs w:val="20"/>
              </w:rPr>
              <w:t xml:space="preserve"> </w:t>
            </w:r>
          </w:p>
          <w:p w14:paraId="349EDF98" w14:textId="4009CE48" w:rsidR="00823070" w:rsidRPr="00823070" w:rsidRDefault="00823070" w:rsidP="006820F5">
            <w:pPr>
              <w:pStyle w:val="ListParagraph"/>
              <w:numPr>
                <w:ilvl w:val="0"/>
                <w:numId w:val="30"/>
              </w:numPr>
              <w:rPr>
                <w:rFonts w:ascii="Courier New" w:hAnsi="Courier New" w:cs="Courier New"/>
                <w:color w:val="000000"/>
                <w:sz w:val="20"/>
                <w:szCs w:val="20"/>
              </w:rPr>
            </w:pPr>
            <w:r w:rsidRPr="00823070">
              <w:rPr>
                <w:rFonts w:ascii="Courier New" w:hAnsi="Courier New" w:cs="Courier New"/>
                <w:color w:val="000000"/>
                <w:sz w:val="20"/>
                <w:szCs w:val="20"/>
              </w:rPr>
              <w:t xml:space="preserve">Emergency and </w:t>
            </w:r>
            <w:proofErr w:type="spellStart"/>
            <w:r w:rsidRPr="00823070">
              <w:rPr>
                <w:rFonts w:ascii="Courier New" w:hAnsi="Courier New" w:cs="Courier New"/>
                <w:color w:val="000000"/>
                <w:sz w:val="20"/>
                <w:szCs w:val="20"/>
              </w:rPr>
              <w:t>Non Emergency</w:t>
            </w:r>
            <w:proofErr w:type="spellEnd"/>
            <w:r w:rsidRPr="00823070">
              <w:rPr>
                <w:rFonts w:ascii="Courier New" w:hAnsi="Courier New" w:cs="Courier New"/>
                <w:color w:val="000000"/>
                <w:sz w:val="20"/>
                <w:szCs w:val="20"/>
              </w:rPr>
              <w:t xml:space="preserve"> Lights related</w:t>
            </w:r>
          </w:p>
          <w:p w14:paraId="4DF49FC9" w14:textId="574C523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peEmergencyLightsActive</w:t>
            </w:r>
            <w:proofErr w:type="spellEnd"/>
          </w:p>
          <w:p w14:paraId="3CA2CC7E" w14:textId="39F135F8"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peEmergencySoundActive</w:t>
            </w:r>
            <w:proofErr w:type="spellEnd"/>
          </w:p>
          <w:p w14:paraId="4C8BDBE2" w14:textId="5C76178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peNonEmergencyLightsActive</w:t>
            </w:r>
            <w:proofErr w:type="spellEnd"/>
          </w:p>
          <w:p w14:paraId="450C9F75" w14:textId="2C7F4C56" w:rsidR="00823070" w:rsidRPr="003E745F" w:rsidRDefault="00823070" w:rsidP="006820F5">
            <w:pPr>
              <w:pStyle w:val="ListParagraph"/>
              <w:numPr>
                <w:ilvl w:val="1"/>
                <w:numId w:val="30"/>
              </w:numPr>
            </w:pPr>
            <w:proofErr w:type="spellStart"/>
            <w:r w:rsidRPr="00823070">
              <w:rPr>
                <w:rFonts w:ascii="Courier New" w:hAnsi="Courier New" w:cs="Courier New"/>
                <w:color w:val="000000"/>
                <w:sz w:val="20"/>
                <w:szCs w:val="20"/>
              </w:rPr>
              <w:t>peNonEmergencySoundActive</w:t>
            </w:r>
            <w:proofErr w:type="spellEnd"/>
          </w:p>
        </w:tc>
      </w:tr>
      <w:tr w:rsidR="00823070" w:rsidRPr="003E745F" w14:paraId="36456490" w14:textId="77777777" w:rsidTr="00823070">
        <w:tc>
          <w:tcPr>
            <w:tcW w:w="1826" w:type="dxa"/>
          </w:tcPr>
          <w:p w14:paraId="0270928B" w14:textId="71AE91D8" w:rsidR="00823070" w:rsidRPr="00823070" w:rsidRDefault="00823070" w:rsidP="00823070">
            <w:pPr>
              <w:rPr>
                <w:rFonts w:ascii="Courier New" w:hAnsi="Courier New" w:cs="Courier New"/>
              </w:rPr>
            </w:pPr>
            <w:proofErr w:type="spellStart"/>
            <w:r w:rsidRPr="00823070">
              <w:rPr>
                <w:rFonts w:ascii="Courier New" w:hAnsi="Courier New" w:cs="Courier New"/>
              </w:rPr>
              <w:t>lightsUse</w:t>
            </w:r>
            <w:proofErr w:type="spellEnd"/>
          </w:p>
        </w:tc>
        <w:tc>
          <w:tcPr>
            <w:tcW w:w="3152" w:type="dxa"/>
          </w:tcPr>
          <w:p w14:paraId="33B28217" w14:textId="7800A713"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C16702C" w14:textId="77777777" w:rsidR="00823070" w:rsidRDefault="00823070" w:rsidP="00823070">
            <w:r>
              <w:t>One of:</w:t>
            </w:r>
          </w:p>
          <w:p w14:paraId="4DF32D11" w14:textId="77777777"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0514D5CC" w14:textId="7D09BF49"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0B5AA6D0" w14:textId="627855C3"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2FBE39C7" w14:textId="083CC91E"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yellowCautionLights</w:t>
            </w:r>
            <w:proofErr w:type="spellEnd"/>
            <w:r w:rsidRPr="00823070">
              <w:rPr>
                <w:rFonts w:ascii="Consolas" w:hAnsi="Consolas" w:cs="Consolas"/>
                <w:color w:val="000000"/>
                <w:sz w:val="20"/>
                <w:szCs w:val="20"/>
              </w:rPr>
              <w:t>,</w:t>
            </w:r>
          </w:p>
          <w:p w14:paraId="2FBB5452" w14:textId="1173BE30"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schooldBusLights</w:t>
            </w:r>
            <w:proofErr w:type="spellEnd"/>
            <w:r w:rsidRPr="00823070">
              <w:rPr>
                <w:rFonts w:ascii="Consolas" w:hAnsi="Consolas" w:cs="Consolas"/>
                <w:color w:val="000000"/>
                <w:sz w:val="20"/>
                <w:szCs w:val="20"/>
              </w:rPr>
              <w:t>,</w:t>
            </w:r>
          </w:p>
          <w:p w14:paraId="409E9D23" w14:textId="328DB8D1"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arrowSignsActive</w:t>
            </w:r>
            <w:proofErr w:type="spellEnd"/>
            <w:r w:rsidRPr="00823070">
              <w:rPr>
                <w:rFonts w:ascii="Consolas" w:hAnsi="Consolas" w:cs="Consolas"/>
                <w:color w:val="000000"/>
                <w:sz w:val="20"/>
                <w:szCs w:val="20"/>
              </w:rPr>
              <w:t>,</w:t>
            </w:r>
          </w:p>
          <w:p w14:paraId="1FFF2F45" w14:textId="0F621BEC"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slowMovingVehicle</w:t>
            </w:r>
            <w:proofErr w:type="spellEnd"/>
            <w:r w:rsidRPr="00823070">
              <w:rPr>
                <w:rFonts w:ascii="Consolas" w:hAnsi="Consolas" w:cs="Consolas"/>
                <w:color w:val="000000"/>
                <w:sz w:val="20"/>
                <w:szCs w:val="20"/>
              </w:rPr>
              <w:t>,</w:t>
            </w:r>
          </w:p>
          <w:p w14:paraId="62356A8C" w14:textId="1088DD9F" w:rsidR="00823070" w:rsidRDefault="00823070" w:rsidP="006820F5">
            <w:pPr>
              <w:pStyle w:val="ListParagraph"/>
              <w:numPr>
                <w:ilvl w:val="0"/>
                <w:numId w:val="31"/>
              </w:numPr>
            </w:pPr>
            <w:proofErr w:type="spellStart"/>
            <w:r w:rsidRPr="00823070">
              <w:rPr>
                <w:rFonts w:ascii="Consolas" w:hAnsi="Consolas" w:cs="Consolas"/>
                <w:b/>
                <w:bCs/>
                <w:i/>
                <w:iCs/>
                <w:color w:val="0000C0"/>
                <w:sz w:val="20"/>
                <w:szCs w:val="20"/>
              </w:rPr>
              <w:t>freqStops</w:t>
            </w:r>
            <w:proofErr w:type="spellEnd"/>
          </w:p>
        </w:tc>
      </w:tr>
      <w:tr w:rsidR="00823070" w:rsidRPr="003E745F" w14:paraId="58AA4758" w14:textId="77777777" w:rsidTr="00823070">
        <w:tc>
          <w:tcPr>
            <w:tcW w:w="1826" w:type="dxa"/>
          </w:tcPr>
          <w:p w14:paraId="5C43D1CA" w14:textId="21E4F4BF" w:rsidR="00823070" w:rsidRPr="00823070" w:rsidRDefault="00823070" w:rsidP="00823070">
            <w:pPr>
              <w:rPr>
                <w:rFonts w:ascii="Courier New" w:hAnsi="Courier New" w:cs="Courier New"/>
              </w:rPr>
            </w:pPr>
            <w:r w:rsidRPr="00823070">
              <w:rPr>
                <w:rFonts w:ascii="Courier New" w:hAnsi="Courier New" w:cs="Courier New"/>
              </w:rPr>
              <w:t>multi</w:t>
            </w:r>
          </w:p>
        </w:tc>
        <w:tc>
          <w:tcPr>
            <w:tcW w:w="3152" w:type="dxa"/>
          </w:tcPr>
          <w:p w14:paraId="30D425C6" w14:textId="09CB018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3B48442" w14:textId="77777777" w:rsidR="00823070" w:rsidRDefault="00823070" w:rsidP="00823070">
            <w:r>
              <w:t>One of:</w:t>
            </w:r>
          </w:p>
          <w:p w14:paraId="326FA161" w14:textId="77777777"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lastRenderedPageBreak/>
              <w:t>unavailable</w:t>
            </w:r>
            <w:r w:rsidRPr="00823070">
              <w:rPr>
                <w:rFonts w:ascii="Consolas" w:hAnsi="Consolas" w:cs="Consolas"/>
                <w:color w:val="000000"/>
                <w:sz w:val="20"/>
                <w:szCs w:val="20"/>
              </w:rPr>
              <w:t>,</w:t>
            </w:r>
          </w:p>
          <w:p w14:paraId="7F8EC2ED" w14:textId="10903CFD"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singleVehicle</w:t>
            </w:r>
            <w:proofErr w:type="spellEnd"/>
            <w:r w:rsidRPr="00823070">
              <w:rPr>
                <w:rFonts w:ascii="Consolas" w:hAnsi="Consolas" w:cs="Consolas"/>
                <w:color w:val="000000"/>
                <w:sz w:val="20"/>
                <w:szCs w:val="20"/>
              </w:rPr>
              <w:t>,</w:t>
            </w:r>
          </w:p>
          <w:p w14:paraId="22D9033F" w14:textId="08807262"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multiVehicle</w:t>
            </w:r>
            <w:proofErr w:type="spellEnd"/>
            <w:r w:rsidRPr="00823070">
              <w:rPr>
                <w:rFonts w:ascii="Consolas" w:hAnsi="Consolas" w:cs="Consolas"/>
                <w:color w:val="000000"/>
                <w:sz w:val="20"/>
                <w:szCs w:val="20"/>
              </w:rPr>
              <w:t>,</w:t>
            </w:r>
          </w:p>
          <w:p w14:paraId="55B9EC47" w14:textId="42B0BD1E" w:rsidR="00823070" w:rsidRDefault="00823070" w:rsidP="006820F5">
            <w:pPr>
              <w:pStyle w:val="ListParagraph"/>
              <w:numPr>
                <w:ilvl w:val="0"/>
                <w:numId w:val="32"/>
              </w:numPr>
            </w:pPr>
            <w:r w:rsidRPr="00823070">
              <w:rPr>
                <w:rFonts w:ascii="Consolas" w:hAnsi="Consolas" w:cs="Consolas"/>
                <w:b/>
                <w:bCs/>
                <w:i/>
                <w:iCs/>
                <w:color w:val="0000C0"/>
                <w:sz w:val="20"/>
                <w:szCs w:val="20"/>
              </w:rPr>
              <w:t>reserved</w:t>
            </w:r>
          </w:p>
        </w:tc>
      </w:tr>
      <w:tr w:rsidR="00823070" w:rsidRPr="003E745F" w14:paraId="181705FD" w14:textId="77777777" w:rsidTr="00823070">
        <w:tc>
          <w:tcPr>
            <w:tcW w:w="1826" w:type="dxa"/>
          </w:tcPr>
          <w:p w14:paraId="457F9621" w14:textId="7B2E2765" w:rsidR="00823070" w:rsidRPr="00823070" w:rsidRDefault="00823070" w:rsidP="00823070">
            <w:pPr>
              <w:rPr>
                <w:rFonts w:ascii="Courier New" w:hAnsi="Courier New" w:cs="Courier New"/>
              </w:rPr>
            </w:pPr>
            <w:proofErr w:type="spellStart"/>
            <w:r w:rsidRPr="00823070">
              <w:rPr>
                <w:rFonts w:ascii="Courier New" w:hAnsi="Courier New" w:cs="Courier New"/>
              </w:rPr>
              <w:lastRenderedPageBreak/>
              <w:t>responseType</w:t>
            </w:r>
            <w:proofErr w:type="spellEnd"/>
          </w:p>
        </w:tc>
        <w:tc>
          <w:tcPr>
            <w:tcW w:w="3152" w:type="dxa"/>
          </w:tcPr>
          <w:p w14:paraId="4AAF4E2C" w14:textId="1476B7F8"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297C71E6" w14:textId="77777777" w:rsidR="00823070" w:rsidRDefault="00823070" w:rsidP="00823070">
            <w:r>
              <w:t>One of:</w:t>
            </w:r>
          </w:p>
          <w:p w14:paraId="2F5A7BF0" w14:textId="77777777"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notInUseOrNotEquipped</w:t>
            </w:r>
            <w:proofErr w:type="spellEnd"/>
            <w:r w:rsidRPr="00823070">
              <w:rPr>
                <w:rFonts w:ascii="Consolas" w:hAnsi="Consolas" w:cs="Consolas"/>
                <w:color w:val="000000"/>
                <w:sz w:val="20"/>
                <w:szCs w:val="20"/>
              </w:rPr>
              <w:t>,</w:t>
            </w:r>
          </w:p>
          <w:p w14:paraId="3D517131" w14:textId="49B0F60C"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emergency</w:t>
            </w:r>
            <w:r w:rsidRPr="00823070">
              <w:rPr>
                <w:rFonts w:ascii="Consolas" w:hAnsi="Consolas" w:cs="Consolas"/>
                <w:color w:val="000000"/>
                <w:sz w:val="20"/>
                <w:szCs w:val="20"/>
              </w:rPr>
              <w:t>,</w:t>
            </w:r>
          </w:p>
          <w:p w14:paraId="787037D1" w14:textId="24DBFDC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nonEmergency</w:t>
            </w:r>
            <w:proofErr w:type="spellEnd"/>
            <w:r w:rsidRPr="00823070">
              <w:rPr>
                <w:rFonts w:ascii="Consolas" w:hAnsi="Consolas" w:cs="Consolas"/>
                <w:color w:val="000000"/>
                <w:sz w:val="20"/>
                <w:szCs w:val="20"/>
              </w:rPr>
              <w:t>,</w:t>
            </w:r>
          </w:p>
          <w:p w14:paraId="041A5706" w14:textId="26A2B553"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pursuit</w:t>
            </w:r>
            <w:r w:rsidRPr="00823070">
              <w:rPr>
                <w:rFonts w:ascii="Consolas" w:hAnsi="Consolas" w:cs="Consolas"/>
                <w:color w:val="000000"/>
                <w:sz w:val="20"/>
                <w:szCs w:val="20"/>
              </w:rPr>
              <w:t>,</w:t>
            </w:r>
          </w:p>
          <w:p w14:paraId="01892BAB" w14:textId="4B12ED5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stationary</w:t>
            </w:r>
            <w:r w:rsidRPr="00823070">
              <w:rPr>
                <w:rFonts w:ascii="Consolas" w:hAnsi="Consolas" w:cs="Consolas"/>
                <w:color w:val="000000"/>
                <w:sz w:val="20"/>
                <w:szCs w:val="20"/>
              </w:rPr>
              <w:t>,</w:t>
            </w:r>
          </w:p>
          <w:p w14:paraId="065CF23A" w14:textId="30273729"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w:t>
            </w:r>
            <w:proofErr w:type="spellEnd"/>
            <w:r w:rsidRPr="00823070">
              <w:rPr>
                <w:rFonts w:ascii="Consolas" w:hAnsi="Consolas" w:cs="Consolas"/>
                <w:color w:val="000000"/>
                <w:sz w:val="20"/>
                <w:szCs w:val="20"/>
              </w:rPr>
              <w:t>,</w:t>
            </w:r>
          </w:p>
          <w:p w14:paraId="4256D430" w14:textId="6B7BE799" w:rsidR="00823070" w:rsidRDefault="00823070" w:rsidP="006820F5">
            <w:pPr>
              <w:pStyle w:val="ListParagraph"/>
              <w:numPr>
                <w:ilvl w:val="0"/>
                <w:numId w:val="33"/>
              </w:numPr>
            </w:pPr>
            <w:proofErr w:type="spellStart"/>
            <w:r w:rsidRPr="00823070">
              <w:rPr>
                <w:rFonts w:ascii="Consolas" w:hAnsi="Consolas" w:cs="Consolas"/>
                <w:b/>
                <w:bCs/>
                <w:i/>
                <w:iCs/>
                <w:color w:val="0000C0"/>
                <w:sz w:val="20"/>
                <w:szCs w:val="20"/>
              </w:rPr>
              <w:t>stopAndGoMovement</w:t>
            </w:r>
            <w:proofErr w:type="spellEnd"/>
          </w:p>
        </w:tc>
      </w:tr>
      <w:tr w:rsidR="00823070" w:rsidRPr="003E745F" w14:paraId="14A67580" w14:textId="77777777" w:rsidTr="00823070">
        <w:tc>
          <w:tcPr>
            <w:tcW w:w="1826" w:type="dxa"/>
          </w:tcPr>
          <w:p w14:paraId="2278DD52" w14:textId="708238AD" w:rsidR="00823070" w:rsidRPr="00823070" w:rsidRDefault="00823070" w:rsidP="00823070">
            <w:pPr>
              <w:rPr>
                <w:rFonts w:ascii="Courier New" w:hAnsi="Courier New" w:cs="Courier New"/>
              </w:rPr>
            </w:pPr>
            <w:proofErr w:type="spellStart"/>
            <w:r w:rsidRPr="00823070">
              <w:rPr>
                <w:rFonts w:ascii="Courier New" w:hAnsi="Courier New" w:cs="Courier New"/>
              </w:rPr>
              <w:t>sirenUse</w:t>
            </w:r>
            <w:proofErr w:type="spellEnd"/>
          </w:p>
        </w:tc>
        <w:tc>
          <w:tcPr>
            <w:tcW w:w="3152" w:type="dxa"/>
          </w:tcPr>
          <w:p w14:paraId="11CF5E18" w14:textId="3396E53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3EE48417" w14:textId="77777777" w:rsidR="00823070" w:rsidRDefault="00823070" w:rsidP="00823070">
            <w:r>
              <w:t>One of:</w:t>
            </w:r>
          </w:p>
          <w:p w14:paraId="29299A40" w14:textId="508E969D"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3C0F5321" w14:textId="3F0FCF60"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32F4F693" w14:textId="1EC9A215"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5B59873F" w14:textId="444C4E63" w:rsidR="00823070" w:rsidRPr="00315A14"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reserved</w:t>
            </w:r>
          </w:p>
        </w:tc>
      </w:tr>
    </w:tbl>
    <w:p w14:paraId="2C2D2D1E" w14:textId="77777777" w:rsidR="008A4FC6" w:rsidRDefault="008A4FC6" w:rsidP="000A3293"/>
    <w:p w14:paraId="5C28A36D" w14:textId="2A6B9FF8" w:rsidR="008A4FC6" w:rsidRDefault="00C219BA" w:rsidP="000A3293">
      <w:pPr>
        <w:pStyle w:val="Heading4"/>
      </w:pPr>
      <w:bookmarkStart w:id="292" w:name="_J2735EventDescription"/>
      <w:bookmarkEnd w:id="292"/>
      <w:r w:rsidRPr="00C219BA">
        <w:t>J2735EventDescription</w:t>
      </w:r>
    </w:p>
    <w:p w14:paraId="7DE4AD74" w14:textId="77777777" w:rsidR="00C219BA" w:rsidRDefault="00C219BA"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E6EB335" w14:textId="77777777" w:rsidTr="004C4D4C">
        <w:tc>
          <w:tcPr>
            <w:tcW w:w="1931" w:type="dxa"/>
          </w:tcPr>
          <w:p w14:paraId="1F9142F0" w14:textId="77777777" w:rsidR="004C4D4C" w:rsidRPr="006E5FF6" w:rsidRDefault="004C4D4C" w:rsidP="000A3293">
            <w:pPr>
              <w:rPr>
                <w:b/>
              </w:rPr>
            </w:pPr>
            <w:r w:rsidRPr="006E5FF6">
              <w:rPr>
                <w:b/>
              </w:rPr>
              <w:t>Name</w:t>
            </w:r>
          </w:p>
        </w:tc>
        <w:tc>
          <w:tcPr>
            <w:tcW w:w="3649" w:type="dxa"/>
          </w:tcPr>
          <w:p w14:paraId="22C1B8BF" w14:textId="77777777" w:rsidR="004C4D4C" w:rsidRPr="006E5FF6" w:rsidRDefault="004C4D4C" w:rsidP="000A3293">
            <w:pPr>
              <w:rPr>
                <w:b/>
              </w:rPr>
            </w:pPr>
            <w:r w:rsidRPr="006E5FF6">
              <w:rPr>
                <w:b/>
              </w:rPr>
              <w:t>Type</w:t>
            </w:r>
          </w:p>
        </w:tc>
        <w:tc>
          <w:tcPr>
            <w:tcW w:w="1991" w:type="dxa"/>
          </w:tcPr>
          <w:p w14:paraId="7CD93CC4" w14:textId="77777777" w:rsidR="004C4D4C" w:rsidRPr="006E5FF6" w:rsidRDefault="004C4D4C" w:rsidP="000A3293">
            <w:pPr>
              <w:rPr>
                <w:b/>
              </w:rPr>
            </w:pPr>
            <w:r w:rsidRPr="006E5FF6">
              <w:rPr>
                <w:b/>
              </w:rPr>
              <w:t>Description</w:t>
            </w:r>
          </w:p>
        </w:tc>
        <w:tc>
          <w:tcPr>
            <w:tcW w:w="1797" w:type="dxa"/>
          </w:tcPr>
          <w:p w14:paraId="34FD330D" w14:textId="77777777" w:rsidR="004C4D4C" w:rsidRPr="006E5FF6" w:rsidRDefault="004C4D4C" w:rsidP="000A3293">
            <w:pPr>
              <w:rPr>
                <w:b/>
              </w:rPr>
            </w:pPr>
            <w:r w:rsidRPr="006E5FF6">
              <w:rPr>
                <w:b/>
              </w:rPr>
              <w:t>Units</w:t>
            </w:r>
          </w:p>
        </w:tc>
        <w:tc>
          <w:tcPr>
            <w:tcW w:w="1791" w:type="dxa"/>
          </w:tcPr>
          <w:p w14:paraId="709C3956" w14:textId="77777777" w:rsidR="004C4D4C" w:rsidRPr="006E5FF6" w:rsidRDefault="004C4D4C" w:rsidP="000A3293">
            <w:pPr>
              <w:rPr>
                <w:b/>
              </w:rPr>
            </w:pPr>
            <w:r w:rsidRPr="006E5FF6">
              <w:rPr>
                <w:b/>
              </w:rPr>
              <w:t>Valid Min</w:t>
            </w:r>
          </w:p>
        </w:tc>
        <w:tc>
          <w:tcPr>
            <w:tcW w:w="1791" w:type="dxa"/>
          </w:tcPr>
          <w:p w14:paraId="34507A40" w14:textId="77777777" w:rsidR="004C4D4C" w:rsidRPr="006E5FF6" w:rsidRDefault="004C4D4C" w:rsidP="000A3293">
            <w:pPr>
              <w:rPr>
                <w:b/>
              </w:rPr>
            </w:pPr>
            <w:r w:rsidRPr="006E5FF6">
              <w:rPr>
                <w:b/>
              </w:rPr>
              <w:t>Valid Max</w:t>
            </w:r>
          </w:p>
        </w:tc>
      </w:tr>
      <w:tr w:rsidR="004C4D4C" w:rsidRPr="003E745F" w14:paraId="48BF1398" w14:textId="77777777" w:rsidTr="004C4D4C">
        <w:tc>
          <w:tcPr>
            <w:tcW w:w="1931" w:type="dxa"/>
          </w:tcPr>
          <w:p w14:paraId="47DDB672" w14:textId="25E5432F" w:rsidR="004C4D4C" w:rsidRPr="000D041D" w:rsidRDefault="00315A14" w:rsidP="000A3293">
            <w:pPr>
              <w:rPr>
                <w:rFonts w:ascii="Courier New" w:hAnsi="Courier New" w:cs="Courier New"/>
              </w:rPr>
            </w:pPr>
            <w:r w:rsidRPr="00315A14">
              <w:rPr>
                <w:rFonts w:ascii="Courier New" w:hAnsi="Courier New" w:cs="Courier New"/>
              </w:rPr>
              <w:t>description</w:t>
            </w:r>
          </w:p>
        </w:tc>
        <w:tc>
          <w:tcPr>
            <w:tcW w:w="3649" w:type="dxa"/>
          </w:tcPr>
          <w:p w14:paraId="1FAD041D" w14:textId="674F3312" w:rsidR="004C4D4C" w:rsidRPr="000D041D" w:rsidRDefault="00315A14" w:rsidP="000A3293">
            <w:pPr>
              <w:rPr>
                <w:rFonts w:ascii="Courier New" w:hAnsi="Courier New" w:cs="Courier New"/>
              </w:rPr>
            </w:pPr>
            <w:r>
              <w:rPr>
                <w:rFonts w:ascii="Courier New" w:hAnsi="Courier New" w:cs="Courier New"/>
              </w:rPr>
              <w:t>Array of integers</w:t>
            </w:r>
          </w:p>
        </w:tc>
        <w:tc>
          <w:tcPr>
            <w:tcW w:w="1991" w:type="dxa"/>
          </w:tcPr>
          <w:p w14:paraId="4B839810" w14:textId="16393F3F" w:rsidR="004C4D4C" w:rsidRPr="003E745F" w:rsidRDefault="00315A14" w:rsidP="000A3293">
            <w:r>
              <w:rPr>
                <w:sz w:val="20"/>
                <w:szCs w:val="20"/>
              </w:rPr>
              <w:t xml:space="preserve">1 to 8 </w:t>
            </w:r>
            <w:proofErr w:type="spellStart"/>
            <w:r>
              <w:rPr>
                <w:sz w:val="20"/>
                <w:szCs w:val="20"/>
              </w:rPr>
              <w:t>ITIS.ITIScodes</w:t>
            </w:r>
            <w:proofErr w:type="spellEnd"/>
          </w:p>
        </w:tc>
        <w:tc>
          <w:tcPr>
            <w:tcW w:w="1797" w:type="dxa"/>
          </w:tcPr>
          <w:p w14:paraId="126D7B40" w14:textId="77777777" w:rsidR="004C4D4C" w:rsidRPr="006E5FF6" w:rsidRDefault="004C4D4C" w:rsidP="000A3293">
            <w:pPr>
              <w:rPr>
                <w:vertAlign w:val="superscript"/>
              </w:rPr>
            </w:pPr>
          </w:p>
        </w:tc>
        <w:tc>
          <w:tcPr>
            <w:tcW w:w="1791" w:type="dxa"/>
          </w:tcPr>
          <w:p w14:paraId="0D1E0D23" w14:textId="77777777" w:rsidR="004C4D4C" w:rsidRPr="003E745F" w:rsidRDefault="004C4D4C" w:rsidP="000A3293"/>
        </w:tc>
        <w:tc>
          <w:tcPr>
            <w:tcW w:w="1791" w:type="dxa"/>
          </w:tcPr>
          <w:p w14:paraId="54EAA4BF" w14:textId="77777777" w:rsidR="004C4D4C" w:rsidRPr="003E745F" w:rsidRDefault="004C4D4C" w:rsidP="000A3293"/>
        </w:tc>
      </w:tr>
      <w:tr w:rsidR="004C4D4C" w:rsidRPr="003E745F" w14:paraId="19E593A1" w14:textId="77777777" w:rsidTr="004C4D4C">
        <w:tc>
          <w:tcPr>
            <w:tcW w:w="1931" w:type="dxa"/>
          </w:tcPr>
          <w:p w14:paraId="655F90BF" w14:textId="2DA5811C" w:rsidR="004C4D4C" w:rsidRPr="000D041D" w:rsidRDefault="00315A14" w:rsidP="000A3293">
            <w:pPr>
              <w:rPr>
                <w:rFonts w:ascii="Courier New" w:hAnsi="Courier New" w:cs="Courier New"/>
              </w:rPr>
            </w:pPr>
            <w:r w:rsidRPr="00315A14">
              <w:rPr>
                <w:rFonts w:ascii="Courier New" w:hAnsi="Courier New" w:cs="Courier New"/>
              </w:rPr>
              <w:t>extent</w:t>
            </w:r>
          </w:p>
        </w:tc>
        <w:tc>
          <w:tcPr>
            <w:tcW w:w="3649" w:type="dxa"/>
          </w:tcPr>
          <w:p w14:paraId="1E40EA1F" w14:textId="65DB7461" w:rsidR="004C4D4C" w:rsidRPr="000D041D" w:rsidRDefault="005735E7" w:rsidP="000A3293">
            <w:pPr>
              <w:rPr>
                <w:rFonts w:ascii="Courier New" w:hAnsi="Courier New" w:cs="Courier New"/>
              </w:rPr>
            </w:pPr>
            <w:hyperlink w:anchor="_J2735Extent" w:history="1">
              <w:r w:rsidR="00315A14" w:rsidRPr="00315A14">
                <w:rPr>
                  <w:rStyle w:val="Hyperlink"/>
                  <w:rFonts w:ascii="Courier New" w:hAnsi="Courier New" w:cs="Courier New"/>
                </w:rPr>
                <w:t>J2735Extent</w:t>
              </w:r>
            </w:hyperlink>
          </w:p>
        </w:tc>
        <w:tc>
          <w:tcPr>
            <w:tcW w:w="1991" w:type="dxa"/>
          </w:tcPr>
          <w:p w14:paraId="3B626EF8" w14:textId="77777777" w:rsidR="004C4D4C" w:rsidRPr="003E745F" w:rsidRDefault="004C4D4C" w:rsidP="000A3293"/>
        </w:tc>
        <w:tc>
          <w:tcPr>
            <w:tcW w:w="1797" w:type="dxa"/>
          </w:tcPr>
          <w:p w14:paraId="4A47F36A" w14:textId="77777777" w:rsidR="004C4D4C" w:rsidRPr="003E745F" w:rsidRDefault="004C4D4C" w:rsidP="000A3293"/>
        </w:tc>
        <w:tc>
          <w:tcPr>
            <w:tcW w:w="1791" w:type="dxa"/>
          </w:tcPr>
          <w:p w14:paraId="455202BF" w14:textId="77777777" w:rsidR="004C4D4C" w:rsidRPr="003E745F" w:rsidRDefault="004C4D4C" w:rsidP="000A3293"/>
        </w:tc>
        <w:tc>
          <w:tcPr>
            <w:tcW w:w="1791" w:type="dxa"/>
          </w:tcPr>
          <w:p w14:paraId="76404009" w14:textId="77777777" w:rsidR="004C4D4C" w:rsidRPr="003E745F" w:rsidRDefault="004C4D4C" w:rsidP="000A3293"/>
        </w:tc>
      </w:tr>
      <w:tr w:rsidR="00315A14" w:rsidRPr="003E745F" w14:paraId="0BA0F63F" w14:textId="77777777" w:rsidTr="00780835">
        <w:tc>
          <w:tcPr>
            <w:tcW w:w="1931" w:type="dxa"/>
          </w:tcPr>
          <w:p w14:paraId="24159B93" w14:textId="43E1EAA9" w:rsidR="00315A14" w:rsidRPr="00315A14" w:rsidRDefault="00315A14" w:rsidP="00315A14">
            <w:pPr>
              <w:rPr>
                <w:rFonts w:ascii="Courier New" w:hAnsi="Courier New" w:cs="Courier New"/>
              </w:rPr>
            </w:pPr>
            <w:r w:rsidRPr="00315A14">
              <w:rPr>
                <w:rFonts w:ascii="Courier New" w:hAnsi="Courier New" w:cs="Courier New"/>
              </w:rPr>
              <w:t>heading</w:t>
            </w:r>
          </w:p>
        </w:tc>
        <w:tc>
          <w:tcPr>
            <w:tcW w:w="3649" w:type="dxa"/>
          </w:tcPr>
          <w:p w14:paraId="6BFE1710" w14:textId="7060D758" w:rsidR="00315A14" w:rsidRDefault="005735E7" w:rsidP="00315A14">
            <w:pPr>
              <w:rPr>
                <w:rFonts w:ascii="Courier New" w:hAnsi="Courier New" w:cs="Courier New"/>
              </w:rPr>
            </w:pPr>
            <w:hyperlink w:anchor="_J2735BitString" w:history="1">
              <w:r w:rsidR="00315A14" w:rsidRPr="00D47416">
                <w:rPr>
                  <w:rStyle w:val="Hyperlink"/>
                  <w:rFonts w:ascii="Courier New" w:hAnsi="Courier New" w:cs="Courier New"/>
                </w:rPr>
                <w:t>J2735BitString</w:t>
              </w:r>
            </w:hyperlink>
          </w:p>
        </w:tc>
        <w:tc>
          <w:tcPr>
            <w:tcW w:w="7370" w:type="dxa"/>
            <w:gridSpan w:val="4"/>
          </w:tcPr>
          <w:p w14:paraId="4E3239B6" w14:textId="77777777" w:rsidR="00315A14" w:rsidRDefault="00315A14" w:rsidP="00315A14">
            <w:r>
              <w:t>A Boolean dictionary of the following indicators:</w:t>
            </w:r>
          </w:p>
          <w:p w14:paraId="13F38273" w14:textId="0F912AE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from000-0to022-5degrees</w:t>
            </w:r>
          </w:p>
          <w:p w14:paraId="7FE03982" w14:textId="4F27F8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from022-5to045-0degrees</w:t>
            </w:r>
          </w:p>
          <w:p w14:paraId="580B3838" w14:textId="4B882B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from045-0to067-5degrees</w:t>
            </w:r>
          </w:p>
          <w:p w14:paraId="4178B042" w14:textId="420CBBEA"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from067-5to090-0degrees</w:t>
            </w:r>
          </w:p>
          <w:p w14:paraId="4E0EADBD" w14:textId="7D91D78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lastRenderedPageBreak/>
              <w:t>from090-0to112-5degrees</w:t>
            </w:r>
          </w:p>
          <w:p w14:paraId="4B56E915" w14:textId="5F060F8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from112-5to135-0degrees</w:t>
            </w:r>
          </w:p>
          <w:p w14:paraId="6038987A" w14:textId="068DFAB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from135-0to157-5degrees</w:t>
            </w:r>
          </w:p>
          <w:p w14:paraId="763E75F4" w14:textId="0FD82E6D"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from157-5to180-0degrees</w:t>
            </w:r>
          </w:p>
          <w:p w14:paraId="55401896" w14:textId="7379CD4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from180-0to202-5degrees</w:t>
            </w:r>
          </w:p>
          <w:p w14:paraId="16FC1194" w14:textId="22C63501"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from202-5to225-0degrees</w:t>
            </w:r>
          </w:p>
          <w:p w14:paraId="5F3B217F" w14:textId="28EC310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from225-0to247-5degrees</w:t>
            </w:r>
          </w:p>
          <w:p w14:paraId="7A80F0F5" w14:textId="08215580"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from247-5to270-0degrees</w:t>
            </w:r>
          </w:p>
          <w:p w14:paraId="3FA8CF74" w14:textId="01D9CA5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from270-0to292-5degrees</w:t>
            </w:r>
          </w:p>
          <w:p w14:paraId="4A2B7712" w14:textId="1B3375D2"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from292-5to315-0degrees</w:t>
            </w:r>
          </w:p>
          <w:p w14:paraId="0083D6E4" w14:textId="203BBE74"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from315-0to337-5degrees</w:t>
            </w:r>
          </w:p>
          <w:p w14:paraId="3074CB1D" w14:textId="5CD7AB23" w:rsidR="00315A14" w:rsidRPr="003E745F" w:rsidRDefault="00315A14" w:rsidP="006820F5">
            <w:pPr>
              <w:pStyle w:val="ListParagraph"/>
              <w:numPr>
                <w:ilvl w:val="0"/>
                <w:numId w:val="35"/>
              </w:numPr>
            </w:pPr>
            <w:r w:rsidRPr="00315A14">
              <w:rPr>
                <w:rFonts w:ascii="Courier New" w:hAnsi="Courier New" w:cs="Courier New"/>
              </w:rPr>
              <w:t>from337-5to360-0degrees</w:t>
            </w:r>
          </w:p>
        </w:tc>
      </w:tr>
      <w:tr w:rsidR="00315A14" w:rsidRPr="003E745F" w14:paraId="2DD49C01" w14:textId="77777777" w:rsidTr="004C4D4C">
        <w:tc>
          <w:tcPr>
            <w:tcW w:w="1931" w:type="dxa"/>
          </w:tcPr>
          <w:p w14:paraId="02D51C35" w14:textId="03583CF1" w:rsidR="00315A14" w:rsidRPr="00315A14" w:rsidRDefault="004947C9" w:rsidP="00315A14">
            <w:pPr>
              <w:rPr>
                <w:rFonts w:ascii="Courier New" w:hAnsi="Courier New" w:cs="Courier New"/>
              </w:rPr>
            </w:pPr>
            <w:r w:rsidRPr="004947C9">
              <w:rPr>
                <w:rFonts w:ascii="Courier New" w:hAnsi="Courier New" w:cs="Courier New"/>
              </w:rPr>
              <w:lastRenderedPageBreak/>
              <w:t>priority</w:t>
            </w:r>
          </w:p>
        </w:tc>
        <w:tc>
          <w:tcPr>
            <w:tcW w:w="3649" w:type="dxa"/>
          </w:tcPr>
          <w:p w14:paraId="44A7BE86" w14:textId="7C94565D" w:rsidR="00315A14" w:rsidRDefault="0006752C" w:rsidP="00315A14">
            <w:pPr>
              <w:rPr>
                <w:rFonts w:ascii="Courier New" w:hAnsi="Courier New" w:cs="Courier New"/>
              </w:rPr>
            </w:pPr>
            <w:r>
              <w:rPr>
                <w:rFonts w:ascii="Courier New" w:hAnsi="Courier New" w:cs="Courier New"/>
              </w:rPr>
              <w:t>Integer</w:t>
            </w:r>
          </w:p>
        </w:tc>
        <w:tc>
          <w:tcPr>
            <w:tcW w:w="1991" w:type="dxa"/>
          </w:tcPr>
          <w:p w14:paraId="7244E708" w14:textId="5201ADC3" w:rsidR="00315A14" w:rsidRPr="003E745F" w:rsidRDefault="0006752C" w:rsidP="00315A14">
            <w:r>
              <w:t>The urgency of the message</w:t>
            </w:r>
          </w:p>
        </w:tc>
        <w:tc>
          <w:tcPr>
            <w:tcW w:w="1797" w:type="dxa"/>
          </w:tcPr>
          <w:p w14:paraId="58601245" w14:textId="72178CE5" w:rsidR="00315A14" w:rsidRPr="003E745F" w:rsidRDefault="0006752C" w:rsidP="00315A14">
            <w:r>
              <w:t>N/A</w:t>
            </w:r>
          </w:p>
        </w:tc>
        <w:tc>
          <w:tcPr>
            <w:tcW w:w="1791" w:type="dxa"/>
          </w:tcPr>
          <w:p w14:paraId="78A9BE59" w14:textId="0C8522D5" w:rsidR="00315A14" w:rsidRPr="003E745F" w:rsidRDefault="0006752C" w:rsidP="00315A14">
            <w:r>
              <w:t>0</w:t>
            </w:r>
          </w:p>
        </w:tc>
        <w:tc>
          <w:tcPr>
            <w:tcW w:w="1791" w:type="dxa"/>
          </w:tcPr>
          <w:p w14:paraId="22F86202" w14:textId="6A95FFBF" w:rsidR="00315A14" w:rsidRPr="003E745F" w:rsidRDefault="0006752C" w:rsidP="00315A14">
            <w:r>
              <w:t>7</w:t>
            </w:r>
          </w:p>
        </w:tc>
      </w:tr>
      <w:tr w:rsidR="00297A50" w:rsidRPr="003E745F" w14:paraId="5FEB5FC0" w14:textId="77777777" w:rsidTr="004C4D4C">
        <w:tc>
          <w:tcPr>
            <w:tcW w:w="1931" w:type="dxa"/>
          </w:tcPr>
          <w:p w14:paraId="280532D4" w14:textId="0FFF3107" w:rsidR="00297A50" w:rsidRPr="004947C9" w:rsidRDefault="00297A50" w:rsidP="00297A50">
            <w:pPr>
              <w:rPr>
                <w:rFonts w:ascii="Courier New" w:hAnsi="Courier New" w:cs="Courier New"/>
              </w:rPr>
            </w:pPr>
            <w:proofErr w:type="spellStart"/>
            <w:r w:rsidRPr="00297A50">
              <w:rPr>
                <w:rFonts w:ascii="Courier New" w:hAnsi="Courier New" w:cs="Courier New"/>
              </w:rPr>
              <w:t>typeEvent</w:t>
            </w:r>
            <w:proofErr w:type="spellEnd"/>
          </w:p>
        </w:tc>
        <w:tc>
          <w:tcPr>
            <w:tcW w:w="3649" w:type="dxa"/>
          </w:tcPr>
          <w:p w14:paraId="6A7BAC14" w14:textId="2D70F488" w:rsidR="00297A50" w:rsidRDefault="00297A50" w:rsidP="00297A50">
            <w:pPr>
              <w:rPr>
                <w:rFonts w:ascii="Courier New" w:hAnsi="Courier New" w:cs="Courier New"/>
              </w:rPr>
            </w:pPr>
            <w:r>
              <w:rPr>
                <w:rFonts w:ascii="Courier New" w:hAnsi="Courier New" w:cs="Courier New"/>
              </w:rPr>
              <w:t>Integer</w:t>
            </w:r>
          </w:p>
        </w:tc>
        <w:tc>
          <w:tcPr>
            <w:tcW w:w="1991" w:type="dxa"/>
          </w:tcPr>
          <w:p w14:paraId="25857CE5" w14:textId="601A8443" w:rsidR="00297A50" w:rsidRDefault="00297A50" w:rsidP="00297A50">
            <w:r>
              <w:rPr>
                <w:sz w:val="20"/>
                <w:szCs w:val="20"/>
              </w:rPr>
              <w:t xml:space="preserve">A code from the list of </w:t>
            </w:r>
            <w:proofErr w:type="spellStart"/>
            <w:r>
              <w:rPr>
                <w:sz w:val="20"/>
                <w:szCs w:val="20"/>
              </w:rPr>
              <w:t>ITIS.ITIScodes</w:t>
            </w:r>
            <w:proofErr w:type="spellEnd"/>
          </w:p>
        </w:tc>
        <w:tc>
          <w:tcPr>
            <w:tcW w:w="1797" w:type="dxa"/>
          </w:tcPr>
          <w:p w14:paraId="0D1519D0" w14:textId="3223DD57" w:rsidR="00297A50" w:rsidRDefault="00297A50" w:rsidP="00297A50">
            <w:r>
              <w:t>N/A</w:t>
            </w:r>
          </w:p>
        </w:tc>
        <w:tc>
          <w:tcPr>
            <w:tcW w:w="1791" w:type="dxa"/>
          </w:tcPr>
          <w:p w14:paraId="7D8BF203" w14:textId="7450E9DC" w:rsidR="00297A50" w:rsidRDefault="00297A50" w:rsidP="00297A50">
            <w:r>
              <w:t>0</w:t>
            </w:r>
          </w:p>
        </w:tc>
        <w:tc>
          <w:tcPr>
            <w:tcW w:w="1791" w:type="dxa"/>
          </w:tcPr>
          <w:p w14:paraId="7CD058CB" w14:textId="5F288FDC" w:rsidR="00297A50" w:rsidRDefault="00297A50" w:rsidP="00297A50">
            <w:r>
              <w:t>65535</w:t>
            </w:r>
          </w:p>
        </w:tc>
      </w:tr>
      <w:tr w:rsidR="00297A50" w:rsidRPr="003E745F" w14:paraId="469133E2" w14:textId="77777777" w:rsidTr="004C4D4C">
        <w:tc>
          <w:tcPr>
            <w:tcW w:w="1931" w:type="dxa"/>
          </w:tcPr>
          <w:p w14:paraId="079E099E" w14:textId="578DF773" w:rsidR="00297A50" w:rsidRPr="00297A50" w:rsidRDefault="00297A50" w:rsidP="00297A50">
            <w:pPr>
              <w:rPr>
                <w:rFonts w:ascii="Courier New" w:hAnsi="Courier New" w:cs="Courier New"/>
              </w:rPr>
            </w:pPr>
            <w:r w:rsidRPr="00297A50">
              <w:rPr>
                <w:rFonts w:ascii="Courier New" w:hAnsi="Courier New" w:cs="Courier New"/>
              </w:rPr>
              <w:t>regional</w:t>
            </w:r>
          </w:p>
        </w:tc>
        <w:tc>
          <w:tcPr>
            <w:tcW w:w="3649" w:type="dxa"/>
          </w:tcPr>
          <w:p w14:paraId="54E3A712" w14:textId="09B27048" w:rsidR="00297A50" w:rsidRDefault="00297A50" w:rsidP="00297A50">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3C8D51FA" w14:textId="77777777" w:rsidR="00297A50" w:rsidRDefault="00297A50" w:rsidP="00297A50">
            <w:pPr>
              <w:rPr>
                <w:sz w:val="20"/>
                <w:szCs w:val="20"/>
              </w:rPr>
            </w:pPr>
          </w:p>
        </w:tc>
        <w:tc>
          <w:tcPr>
            <w:tcW w:w="1797" w:type="dxa"/>
          </w:tcPr>
          <w:p w14:paraId="148EC801" w14:textId="77777777" w:rsidR="00297A50" w:rsidRDefault="00297A50" w:rsidP="00297A50"/>
        </w:tc>
        <w:tc>
          <w:tcPr>
            <w:tcW w:w="1791" w:type="dxa"/>
          </w:tcPr>
          <w:p w14:paraId="449B7C38" w14:textId="77777777" w:rsidR="00297A50" w:rsidRDefault="00297A50" w:rsidP="00297A50"/>
        </w:tc>
        <w:tc>
          <w:tcPr>
            <w:tcW w:w="1791" w:type="dxa"/>
          </w:tcPr>
          <w:p w14:paraId="1BF9507B" w14:textId="77777777" w:rsidR="00297A50" w:rsidRDefault="00297A50" w:rsidP="00297A50"/>
        </w:tc>
      </w:tr>
    </w:tbl>
    <w:p w14:paraId="371F8EDA" w14:textId="77777777" w:rsidR="00C219BA" w:rsidRDefault="00C219BA" w:rsidP="000A3293"/>
    <w:p w14:paraId="50B81111" w14:textId="4C70665C" w:rsidR="00C219BA" w:rsidRDefault="00C219BA" w:rsidP="000A3293">
      <w:pPr>
        <w:pStyle w:val="Heading4"/>
      </w:pPr>
      <w:bookmarkStart w:id="293" w:name="_J2735TrailerData"/>
      <w:bookmarkEnd w:id="293"/>
      <w:r w:rsidRPr="00C219BA">
        <w:t>J2735TrailerData</w:t>
      </w:r>
    </w:p>
    <w:p w14:paraId="2C41498D" w14:textId="77777777" w:rsidR="00C219BA" w:rsidRDefault="00C219BA" w:rsidP="000A3293"/>
    <w:tbl>
      <w:tblPr>
        <w:tblStyle w:val="TableGrid"/>
        <w:tblW w:w="0" w:type="auto"/>
        <w:tblLook w:val="04A0" w:firstRow="1" w:lastRow="0" w:firstColumn="1" w:lastColumn="0" w:noHBand="0" w:noVBand="1"/>
      </w:tblPr>
      <w:tblGrid>
        <w:gridCol w:w="1918"/>
        <w:gridCol w:w="3781"/>
        <w:gridCol w:w="1973"/>
        <w:gridCol w:w="1764"/>
        <w:gridCol w:w="1757"/>
        <w:gridCol w:w="1757"/>
      </w:tblGrid>
      <w:tr w:rsidR="004C4D4C" w:rsidRPr="006E5FF6" w14:paraId="113C7BC4" w14:textId="77777777" w:rsidTr="004C4D4C">
        <w:tc>
          <w:tcPr>
            <w:tcW w:w="1931" w:type="dxa"/>
          </w:tcPr>
          <w:p w14:paraId="175D52CB" w14:textId="77777777" w:rsidR="004C4D4C" w:rsidRPr="006E5FF6" w:rsidRDefault="004C4D4C" w:rsidP="000A3293">
            <w:pPr>
              <w:rPr>
                <w:b/>
              </w:rPr>
            </w:pPr>
            <w:r w:rsidRPr="006E5FF6">
              <w:rPr>
                <w:b/>
              </w:rPr>
              <w:t>Name</w:t>
            </w:r>
          </w:p>
        </w:tc>
        <w:tc>
          <w:tcPr>
            <w:tcW w:w="3649" w:type="dxa"/>
          </w:tcPr>
          <w:p w14:paraId="723DFE46" w14:textId="77777777" w:rsidR="004C4D4C" w:rsidRPr="006E5FF6" w:rsidRDefault="004C4D4C" w:rsidP="000A3293">
            <w:pPr>
              <w:rPr>
                <w:b/>
              </w:rPr>
            </w:pPr>
            <w:r w:rsidRPr="006E5FF6">
              <w:rPr>
                <w:b/>
              </w:rPr>
              <w:t>Type</w:t>
            </w:r>
          </w:p>
        </w:tc>
        <w:tc>
          <w:tcPr>
            <w:tcW w:w="1991" w:type="dxa"/>
          </w:tcPr>
          <w:p w14:paraId="4F50BD0A" w14:textId="77777777" w:rsidR="004C4D4C" w:rsidRPr="006E5FF6" w:rsidRDefault="004C4D4C" w:rsidP="000A3293">
            <w:pPr>
              <w:rPr>
                <w:b/>
              </w:rPr>
            </w:pPr>
            <w:r w:rsidRPr="006E5FF6">
              <w:rPr>
                <w:b/>
              </w:rPr>
              <w:t>Description</w:t>
            </w:r>
          </w:p>
        </w:tc>
        <w:tc>
          <w:tcPr>
            <w:tcW w:w="1797" w:type="dxa"/>
          </w:tcPr>
          <w:p w14:paraId="6770FAFA" w14:textId="77777777" w:rsidR="004C4D4C" w:rsidRPr="006E5FF6" w:rsidRDefault="004C4D4C" w:rsidP="000A3293">
            <w:pPr>
              <w:rPr>
                <w:b/>
              </w:rPr>
            </w:pPr>
            <w:r w:rsidRPr="006E5FF6">
              <w:rPr>
                <w:b/>
              </w:rPr>
              <w:t>Units</w:t>
            </w:r>
          </w:p>
        </w:tc>
        <w:tc>
          <w:tcPr>
            <w:tcW w:w="1791" w:type="dxa"/>
          </w:tcPr>
          <w:p w14:paraId="74593A8F" w14:textId="77777777" w:rsidR="004C4D4C" w:rsidRPr="006E5FF6" w:rsidRDefault="004C4D4C" w:rsidP="000A3293">
            <w:pPr>
              <w:rPr>
                <w:b/>
              </w:rPr>
            </w:pPr>
            <w:r w:rsidRPr="006E5FF6">
              <w:rPr>
                <w:b/>
              </w:rPr>
              <w:t>Valid Min</w:t>
            </w:r>
          </w:p>
        </w:tc>
        <w:tc>
          <w:tcPr>
            <w:tcW w:w="1791" w:type="dxa"/>
          </w:tcPr>
          <w:p w14:paraId="1E2875D0" w14:textId="77777777" w:rsidR="004C4D4C" w:rsidRPr="006E5FF6" w:rsidRDefault="004C4D4C" w:rsidP="000A3293">
            <w:pPr>
              <w:rPr>
                <w:b/>
              </w:rPr>
            </w:pPr>
            <w:r w:rsidRPr="006E5FF6">
              <w:rPr>
                <w:b/>
              </w:rPr>
              <w:t>Valid Max</w:t>
            </w:r>
          </w:p>
        </w:tc>
      </w:tr>
      <w:tr w:rsidR="00297A50" w:rsidRPr="003E745F" w14:paraId="012F11C7" w14:textId="77777777" w:rsidTr="004C4D4C">
        <w:tc>
          <w:tcPr>
            <w:tcW w:w="1931" w:type="dxa"/>
          </w:tcPr>
          <w:p w14:paraId="5864C174" w14:textId="65E50CD0" w:rsidR="00297A50" w:rsidRPr="000D041D" w:rsidRDefault="00297A50" w:rsidP="00297A50">
            <w:pPr>
              <w:rPr>
                <w:rFonts w:ascii="Courier New" w:hAnsi="Courier New" w:cs="Courier New"/>
              </w:rPr>
            </w:pPr>
            <w:proofErr w:type="spellStart"/>
            <w:r w:rsidRPr="00823070">
              <w:rPr>
                <w:rFonts w:ascii="Courier New" w:hAnsi="Courier New" w:cs="Courier New"/>
              </w:rPr>
              <w:t>sspRights</w:t>
            </w:r>
            <w:proofErr w:type="spellEnd"/>
          </w:p>
        </w:tc>
        <w:tc>
          <w:tcPr>
            <w:tcW w:w="3649" w:type="dxa"/>
          </w:tcPr>
          <w:p w14:paraId="2C5E6246" w14:textId="1F297662" w:rsidR="00297A50" w:rsidRPr="000D041D" w:rsidRDefault="00297A50" w:rsidP="00297A50">
            <w:pPr>
              <w:rPr>
                <w:rFonts w:ascii="Courier New" w:hAnsi="Courier New" w:cs="Courier New"/>
              </w:rPr>
            </w:pPr>
            <w:r>
              <w:rPr>
                <w:rFonts w:ascii="Courier New" w:hAnsi="Courier New" w:cs="Courier New"/>
              </w:rPr>
              <w:t>Integer</w:t>
            </w:r>
          </w:p>
        </w:tc>
        <w:tc>
          <w:tcPr>
            <w:tcW w:w="1991" w:type="dxa"/>
          </w:tcPr>
          <w:p w14:paraId="3BECD6D2" w14:textId="77777777" w:rsidR="00297A50" w:rsidRPr="003E745F" w:rsidRDefault="00297A50" w:rsidP="00297A50"/>
        </w:tc>
        <w:tc>
          <w:tcPr>
            <w:tcW w:w="1797" w:type="dxa"/>
          </w:tcPr>
          <w:p w14:paraId="07FA0365" w14:textId="77777777" w:rsidR="00297A50" w:rsidRPr="006E5FF6" w:rsidRDefault="00297A50" w:rsidP="00297A50">
            <w:pPr>
              <w:rPr>
                <w:vertAlign w:val="superscript"/>
              </w:rPr>
            </w:pPr>
          </w:p>
        </w:tc>
        <w:tc>
          <w:tcPr>
            <w:tcW w:w="1791" w:type="dxa"/>
          </w:tcPr>
          <w:p w14:paraId="1D60E9A6" w14:textId="14AF59E2" w:rsidR="00297A50" w:rsidRPr="003E745F" w:rsidRDefault="00297A50" w:rsidP="00297A50">
            <w:r>
              <w:t>0</w:t>
            </w:r>
          </w:p>
        </w:tc>
        <w:tc>
          <w:tcPr>
            <w:tcW w:w="1791" w:type="dxa"/>
          </w:tcPr>
          <w:p w14:paraId="29F0425F" w14:textId="2617E322" w:rsidR="00297A50" w:rsidRPr="003E745F" w:rsidRDefault="00297A50" w:rsidP="00297A50">
            <w:r>
              <w:t>31</w:t>
            </w:r>
          </w:p>
        </w:tc>
      </w:tr>
      <w:tr w:rsidR="004C4D4C" w:rsidRPr="003E745F" w14:paraId="326AE702" w14:textId="77777777" w:rsidTr="004C4D4C">
        <w:tc>
          <w:tcPr>
            <w:tcW w:w="1931" w:type="dxa"/>
          </w:tcPr>
          <w:p w14:paraId="05C9BBEA" w14:textId="6C01A447" w:rsidR="004C4D4C" w:rsidRPr="000D041D" w:rsidRDefault="00984AB8" w:rsidP="000A3293">
            <w:pPr>
              <w:rPr>
                <w:rFonts w:ascii="Courier New" w:hAnsi="Courier New" w:cs="Courier New"/>
              </w:rPr>
            </w:pPr>
            <w:r w:rsidRPr="00984AB8">
              <w:rPr>
                <w:rFonts w:ascii="Courier New" w:hAnsi="Courier New" w:cs="Courier New"/>
              </w:rPr>
              <w:t>connection</w:t>
            </w:r>
          </w:p>
        </w:tc>
        <w:tc>
          <w:tcPr>
            <w:tcW w:w="3649" w:type="dxa"/>
          </w:tcPr>
          <w:p w14:paraId="273AB177" w14:textId="1C34C4E2" w:rsidR="004C4D4C" w:rsidRPr="000D041D" w:rsidRDefault="005735E7" w:rsidP="000A3293">
            <w:pPr>
              <w:rPr>
                <w:rFonts w:ascii="Courier New" w:hAnsi="Courier New" w:cs="Courier New"/>
              </w:rPr>
            </w:pPr>
            <w:hyperlink w:anchor="_J2735PivotPointDescription" w:history="1">
              <w:r w:rsidR="00984AB8" w:rsidRPr="00984AB8">
                <w:rPr>
                  <w:rStyle w:val="Hyperlink"/>
                  <w:rFonts w:ascii="Courier New" w:hAnsi="Courier New" w:cs="Courier New"/>
                </w:rPr>
                <w:t>J2735PivotPointDescription</w:t>
              </w:r>
            </w:hyperlink>
          </w:p>
        </w:tc>
        <w:tc>
          <w:tcPr>
            <w:tcW w:w="1991" w:type="dxa"/>
          </w:tcPr>
          <w:p w14:paraId="11B6DCB6" w14:textId="77777777" w:rsidR="004C4D4C" w:rsidRPr="003E745F" w:rsidRDefault="004C4D4C" w:rsidP="000A3293"/>
        </w:tc>
        <w:tc>
          <w:tcPr>
            <w:tcW w:w="1797" w:type="dxa"/>
          </w:tcPr>
          <w:p w14:paraId="2F3DE854" w14:textId="77777777" w:rsidR="004C4D4C" w:rsidRPr="003E745F" w:rsidRDefault="004C4D4C" w:rsidP="000A3293"/>
        </w:tc>
        <w:tc>
          <w:tcPr>
            <w:tcW w:w="1791" w:type="dxa"/>
          </w:tcPr>
          <w:p w14:paraId="7506B52B" w14:textId="77777777" w:rsidR="004C4D4C" w:rsidRPr="003E745F" w:rsidRDefault="004C4D4C" w:rsidP="000A3293"/>
        </w:tc>
        <w:tc>
          <w:tcPr>
            <w:tcW w:w="1791" w:type="dxa"/>
          </w:tcPr>
          <w:p w14:paraId="1D61223B" w14:textId="77777777" w:rsidR="004C4D4C" w:rsidRPr="003E745F" w:rsidRDefault="004C4D4C" w:rsidP="000A3293"/>
        </w:tc>
      </w:tr>
      <w:tr w:rsidR="00984AB8" w:rsidRPr="003E745F" w14:paraId="7CCF2023" w14:textId="77777777" w:rsidTr="004C4D4C">
        <w:tc>
          <w:tcPr>
            <w:tcW w:w="1931" w:type="dxa"/>
          </w:tcPr>
          <w:p w14:paraId="5EF2AF80" w14:textId="1375F9E6" w:rsidR="00984AB8" w:rsidRPr="00984AB8" w:rsidRDefault="00984AB8" w:rsidP="000A3293">
            <w:pPr>
              <w:rPr>
                <w:rFonts w:ascii="Courier New" w:hAnsi="Courier New" w:cs="Courier New"/>
              </w:rPr>
            </w:pPr>
            <w:r w:rsidRPr="00984AB8">
              <w:rPr>
                <w:rFonts w:ascii="Courier New" w:hAnsi="Courier New" w:cs="Courier New"/>
              </w:rPr>
              <w:t>units</w:t>
            </w:r>
          </w:p>
        </w:tc>
        <w:tc>
          <w:tcPr>
            <w:tcW w:w="3649" w:type="dxa"/>
          </w:tcPr>
          <w:p w14:paraId="1F43A4B5" w14:textId="68DA415D" w:rsidR="00984AB8" w:rsidRDefault="00984AB8" w:rsidP="000A3293">
            <w:pPr>
              <w:rPr>
                <w:rFonts w:ascii="Courier New" w:hAnsi="Courier New" w:cs="Courier New"/>
              </w:rPr>
            </w:pPr>
            <w:r>
              <w:rPr>
                <w:rFonts w:ascii="Courier New" w:hAnsi="Courier New" w:cs="Courier New"/>
              </w:rPr>
              <w:t xml:space="preserve">Array of </w:t>
            </w:r>
            <w:hyperlink w:anchor="_J2735TrailerUnitDescription" w:history="1">
              <w:r w:rsidRPr="00984AB8">
                <w:rPr>
                  <w:rStyle w:val="Hyperlink"/>
                  <w:rFonts w:ascii="Courier New" w:hAnsi="Courier New" w:cs="Courier New"/>
                </w:rPr>
                <w:t>J2735TrailerUnitDescription</w:t>
              </w:r>
            </w:hyperlink>
          </w:p>
        </w:tc>
        <w:tc>
          <w:tcPr>
            <w:tcW w:w="1991" w:type="dxa"/>
          </w:tcPr>
          <w:p w14:paraId="01127A1E" w14:textId="77777777" w:rsidR="00984AB8" w:rsidRPr="003E745F" w:rsidRDefault="00984AB8" w:rsidP="000A3293"/>
        </w:tc>
        <w:tc>
          <w:tcPr>
            <w:tcW w:w="1797" w:type="dxa"/>
          </w:tcPr>
          <w:p w14:paraId="3CE37384" w14:textId="77777777" w:rsidR="00984AB8" w:rsidRPr="003E745F" w:rsidRDefault="00984AB8" w:rsidP="000A3293"/>
        </w:tc>
        <w:tc>
          <w:tcPr>
            <w:tcW w:w="1791" w:type="dxa"/>
          </w:tcPr>
          <w:p w14:paraId="7CD365A5" w14:textId="77777777" w:rsidR="00984AB8" w:rsidRPr="003E745F" w:rsidRDefault="00984AB8" w:rsidP="000A3293"/>
        </w:tc>
        <w:tc>
          <w:tcPr>
            <w:tcW w:w="1791" w:type="dxa"/>
          </w:tcPr>
          <w:p w14:paraId="54EF5650" w14:textId="77777777" w:rsidR="00984AB8" w:rsidRPr="003E745F" w:rsidRDefault="00984AB8" w:rsidP="000A3293"/>
        </w:tc>
      </w:tr>
    </w:tbl>
    <w:p w14:paraId="69C84361" w14:textId="77777777" w:rsidR="00C219BA" w:rsidRDefault="00C219BA" w:rsidP="000A3293"/>
    <w:p w14:paraId="42CDDB7F" w14:textId="5A14629F" w:rsidR="00C219BA" w:rsidRDefault="008A2877" w:rsidP="000A3293">
      <w:pPr>
        <w:pStyle w:val="Heading4"/>
      </w:pPr>
      <w:bookmarkStart w:id="294" w:name="_J2735VehicleClassification"/>
      <w:bookmarkEnd w:id="294"/>
      <w:r w:rsidRPr="008A2877">
        <w:lastRenderedPageBreak/>
        <w:t>J2735VehicleClassification</w:t>
      </w:r>
    </w:p>
    <w:p w14:paraId="09A121EA" w14:textId="77777777" w:rsidR="008A2877" w:rsidRDefault="008A2877" w:rsidP="000A3293"/>
    <w:tbl>
      <w:tblPr>
        <w:tblStyle w:val="TableGrid"/>
        <w:tblW w:w="0" w:type="auto"/>
        <w:tblLook w:val="04A0" w:firstRow="1" w:lastRow="0" w:firstColumn="1" w:lastColumn="0" w:noHBand="0" w:noVBand="1"/>
      </w:tblPr>
      <w:tblGrid>
        <w:gridCol w:w="1933"/>
        <w:gridCol w:w="3550"/>
        <w:gridCol w:w="2210"/>
        <w:gridCol w:w="1757"/>
        <w:gridCol w:w="1750"/>
        <w:gridCol w:w="1750"/>
      </w:tblGrid>
      <w:tr w:rsidR="004C4D4C" w:rsidRPr="006E5FF6" w14:paraId="7495851B" w14:textId="77777777" w:rsidTr="00EC1603">
        <w:tc>
          <w:tcPr>
            <w:tcW w:w="1933" w:type="dxa"/>
          </w:tcPr>
          <w:p w14:paraId="4A2D0CB2" w14:textId="77777777" w:rsidR="004C4D4C" w:rsidRPr="006E5FF6" w:rsidRDefault="004C4D4C" w:rsidP="000A3293">
            <w:pPr>
              <w:rPr>
                <w:b/>
              </w:rPr>
            </w:pPr>
            <w:r w:rsidRPr="006E5FF6">
              <w:rPr>
                <w:b/>
              </w:rPr>
              <w:t>Name</w:t>
            </w:r>
          </w:p>
        </w:tc>
        <w:tc>
          <w:tcPr>
            <w:tcW w:w="3550" w:type="dxa"/>
          </w:tcPr>
          <w:p w14:paraId="3D4CE1C1" w14:textId="77777777" w:rsidR="004C4D4C" w:rsidRPr="006E5FF6" w:rsidRDefault="004C4D4C" w:rsidP="000A3293">
            <w:pPr>
              <w:rPr>
                <w:b/>
              </w:rPr>
            </w:pPr>
            <w:r w:rsidRPr="006E5FF6">
              <w:rPr>
                <w:b/>
              </w:rPr>
              <w:t>Type</w:t>
            </w:r>
          </w:p>
        </w:tc>
        <w:tc>
          <w:tcPr>
            <w:tcW w:w="2210" w:type="dxa"/>
          </w:tcPr>
          <w:p w14:paraId="497D81D4" w14:textId="77777777" w:rsidR="004C4D4C" w:rsidRPr="006E5FF6" w:rsidRDefault="004C4D4C" w:rsidP="000A3293">
            <w:pPr>
              <w:rPr>
                <w:b/>
              </w:rPr>
            </w:pPr>
            <w:r w:rsidRPr="006E5FF6">
              <w:rPr>
                <w:b/>
              </w:rPr>
              <w:t>Description</w:t>
            </w:r>
          </w:p>
        </w:tc>
        <w:tc>
          <w:tcPr>
            <w:tcW w:w="1757" w:type="dxa"/>
          </w:tcPr>
          <w:p w14:paraId="6EEA7E40" w14:textId="77777777" w:rsidR="004C4D4C" w:rsidRPr="006E5FF6" w:rsidRDefault="004C4D4C" w:rsidP="000A3293">
            <w:pPr>
              <w:rPr>
                <w:b/>
              </w:rPr>
            </w:pPr>
            <w:r w:rsidRPr="006E5FF6">
              <w:rPr>
                <w:b/>
              </w:rPr>
              <w:t>Units</w:t>
            </w:r>
          </w:p>
        </w:tc>
        <w:tc>
          <w:tcPr>
            <w:tcW w:w="1750" w:type="dxa"/>
          </w:tcPr>
          <w:p w14:paraId="34FA4E18" w14:textId="77777777" w:rsidR="004C4D4C" w:rsidRPr="006E5FF6" w:rsidRDefault="004C4D4C" w:rsidP="000A3293">
            <w:pPr>
              <w:rPr>
                <w:b/>
              </w:rPr>
            </w:pPr>
            <w:r w:rsidRPr="006E5FF6">
              <w:rPr>
                <w:b/>
              </w:rPr>
              <w:t>Valid Min</w:t>
            </w:r>
          </w:p>
        </w:tc>
        <w:tc>
          <w:tcPr>
            <w:tcW w:w="1750" w:type="dxa"/>
          </w:tcPr>
          <w:p w14:paraId="0192B77A" w14:textId="77777777" w:rsidR="004C4D4C" w:rsidRPr="006E5FF6" w:rsidRDefault="004C4D4C" w:rsidP="000A3293">
            <w:pPr>
              <w:rPr>
                <w:b/>
              </w:rPr>
            </w:pPr>
            <w:r w:rsidRPr="006E5FF6">
              <w:rPr>
                <w:b/>
              </w:rPr>
              <w:t>Valid Max</w:t>
            </w:r>
          </w:p>
        </w:tc>
      </w:tr>
      <w:tr w:rsidR="00813084" w:rsidRPr="003E745F" w14:paraId="727866F3" w14:textId="77777777" w:rsidTr="00EC1603">
        <w:tc>
          <w:tcPr>
            <w:tcW w:w="1933" w:type="dxa"/>
          </w:tcPr>
          <w:p w14:paraId="27204915" w14:textId="312BEB2B" w:rsidR="00813084" w:rsidRPr="000D041D" w:rsidRDefault="00813084" w:rsidP="000A3293">
            <w:pPr>
              <w:rPr>
                <w:rFonts w:ascii="Courier New" w:hAnsi="Courier New" w:cs="Courier New"/>
              </w:rPr>
            </w:pPr>
            <w:proofErr w:type="spellStart"/>
            <w:r w:rsidRPr="00D043A2">
              <w:rPr>
                <w:rFonts w:ascii="Courier New" w:hAnsi="Courier New" w:cs="Courier New"/>
              </w:rPr>
              <w:t>fuelType</w:t>
            </w:r>
            <w:proofErr w:type="spellEnd"/>
          </w:p>
        </w:tc>
        <w:tc>
          <w:tcPr>
            <w:tcW w:w="3550" w:type="dxa"/>
          </w:tcPr>
          <w:p w14:paraId="1CA07BC7" w14:textId="04D7A73D"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26FDDC88" w14:textId="77777777" w:rsidR="00813084" w:rsidRDefault="00813084" w:rsidP="000A3293">
            <w:r>
              <w:t>One of:</w:t>
            </w:r>
          </w:p>
          <w:p w14:paraId="7BF28D62" w14:textId="111D4E8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highlight w:val="lightGray"/>
              </w:rPr>
              <w:t>unknownFuel</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0 -- Gasoline Powered</w:t>
            </w:r>
          </w:p>
          <w:p w14:paraId="2326E057" w14:textId="105A2CCD"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gasoline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1</w:t>
            </w:r>
          </w:p>
          <w:p w14:paraId="25792746" w14:textId="3621B77F"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ethanol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2 -- Including blends</w:t>
            </w:r>
          </w:p>
          <w:p w14:paraId="33E46EB7" w14:textId="3EC2F21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diesel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3 -- All types</w:t>
            </w:r>
          </w:p>
          <w:p w14:paraId="5D78247E" w14:textId="4A67F20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electric</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4</w:t>
            </w:r>
          </w:p>
          <w:p w14:paraId="651CD096" w14:textId="5D684E1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hybrid</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5 -- All types</w:t>
            </w:r>
          </w:p>
          <w:p w14:paraId="1D7AEA07" w14:textId="467F38EE"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hydrogen</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6</w:t>
            </w:r>
          </w:p>
          <w:p w14:paraId="0F70D8BA" w14:textId="33BF51A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natGasLiquid</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7 -- Liquefied</w:t>
            </w:r>
          </w:p>
          <w:p w14:paraId="7737044D" w14:textId="739FCDC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natGasComp</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8 -- Compressed</w:t>
            </w:r>
          </w:p>
          <w:p w14:paraId="14ACE8AC" w14:textId="5C538A7C"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propane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 9</w:t>
            </w:r>
          </w:p>
          <w:p w14:paraId="1ECB25DE" w14:textId="77777777" w:rsidR="00813084" w:rsidRPr="003E745F" w:rsidRDefault="00813084" w:rsidP="000A3293"/>
        </w:tc>
      </w:tr>
      <w:tr w:rsidR="00813084" w:rsidRPr="003E745F" w14:paraId="5DE1592A" w14:textId="77777777" w:rsidTr="00EC1603">
        <w:tc>
          <w:tcPr>
            <w:tcW w:w="1933" w:type="dxa"/>
          </w:tcPr>
          <w:p w14:paraId="1012660D" w14:textId="220B355D" w:rsidR="00813084" w:rsidRPr="000D041D" w:rsidRDefault="00813084" w:rsidP="000A3293">
            <w:pPr>
              <w:rPr>
                <w:rFonts w:ascii="Courier New" w:hAnsi="Courier New" w:cs="Courier New"/>
              </w:rPr>
            </w:pPr>
            <w:proofErr w:type="spellStart"/>
            <w:r w:rsidRPr="00813084">
              <w:rPr>
                <w:rFonts w:ascii="Courier New" w:hAnsi="Courier New" w:cs="Courier New"/>
              </w:rPr>
              <w:t>hpmsType</w:t>
            </w:r>
            <w:proofErr w:type="spellEnd"/>
          </w:p>
        </w:tc>
        <w:tc>
          <w:tcPr>
            <w:tcW w:w="3550" w:type="dxa"/>
          </w:tcPr>
          <w:p w14:paraId="2CE1B83F" w14:textId="0D4BF899"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33E972CE" w14:textId="77777777" w:rsidR="00813084" w:rsidRDefault="00813084" w:rsidP="000A3293">
            <w:r>
              <w:t>One of:</w:t>
            </w:r>
          </w:p>
          <w:p w14:paraId="374A10C8" w14:textId="51CD47D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none</w:t>
            </w:r>
            <w:r w:rsidRPr="00813084">
              <w:rPr>
                <w:rFonts w:ascii="Consolas" w:hAnsi="Consolas" w:cs="Consolas"/>
                <w:color w:val="000000"/>
                <w:sz w:val="20"/>
                <w:szCs w:val="20"/>
              </w:rPr>
              <w:t>,</w:t>
            </w:r>
          </w:p>
          <w:p w14:paraId="2F7290BD" w14:textId="299E38C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unknown</w:t>
            </w:r>
            <w:r w:rsidRPr="00813084">
              <w:rPr>
                <w:rFonts w:ascii="Consolas" w:hAnsi="Consolas" w:cs="Consolas"/>
                <w:color w:val="000000"/>
                <w:sz w:val="20"/>
                <w:szCs w:val="20"/>
              </w:rPr>
              <w:t>,</w:t>
            </w:r>
          </w:p>
          <w:p w14:paraId="59277275" w14:textId="03F9BBB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special</w:t>
            </w:r>
            <w:r w:rsidRPr="00813084">
              <w:rPr>
                <w:rFonts w:ascii="Consolas" w:hAnsi="Consolas" w:cs="Consolas"/>
                <w:color w:val="000000"/>
                <w:sz w:val="20"/>
                <w:szCs w:val="20"/>
              </w:rPr>
              <w:t>,</w:t>
            </w:r>
          </w:p>
          <w:p w14:paraId="595EDD80" w14:textId="0864254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moto</w:t>
            </w:r>
            <w:r w:rsidRPr="00813084">
              <w:rPr>
                <w:rFonts w:ascii="Consolas" w:hAnsi="Consolas" w:cs="Consolas"/>
                <w:color w:val="000000"/>
                <w:sz w:val="20"/>
                <w:szCs w:val="20"/>
              </w:rPr>
              <w:t>,</w:t>
            </w:r>
          </w:p>
          <w:p w14:paraId="27646007" w14:textId="41A3597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car</w:t>
            </w:r>
            <w:r w:rsidRPr="00813084">
              <w:rPr>
                <w:rFonts w:ascii="Consolas" w:hAnsi="Consolas" w:cs="Consolas"/>
                <w:color w:val="000000"/>
                <w:sz w:val="20"/>
                <w:szCs w:val="20"/>
              </w:rPr>
              <w:t>,</w:t>
            </w:r>
          </w:p>
          <w:p w14:paraId="50C4AEEE" w14:textId="6FFDA0D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carOther</w:t>
            </w:r>
            <w:proofErr w:type="spellEnd"/>
            <w:r w:rsidRPr="00813084">
              <w:rPr>
                <w:rFonts w:ascii="Consolas" w:hAnsi="Consolas" w:cs="Consolas"/>
                <w:color w:val="000000"/>
                <w:sz w:val="20"/>
                <w:szCs w:val="20"/>
              </w:rPr>
              <w:t>,</w:t>
            </w:r>
          </w:p>
          <w:p w14:paraId="2477B7C1" w14:textId="0349BB2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bus</w:t>
            </w:r>
            <w:r w:rsidRPr="00813084">
              <w:rPr>
                <w:rFonts w:ascii="Consolas" w:hAnsi="Consolas" w:cs="Consolas"/>
                <w:color w:val="000000"/>
                <w:sz w:val="20"/>
                <w:szCs w:val="20"/>
              </w:rPr>
              <w:t>,</w:t>
            </w:r>
          </w:p>
          <w:p w14:paraId="1FD1320B" w14:textId="32F66E8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axleCnt2</w:t>
            </w:r>
            <w:r w:rsidRPr="00813084">
              <w:rPr>
                <w:rFonts w:ascii="Consolas" w:hAnsi="Consolas" w:cs="Consolas"/>
                <w:color w:val="000000"/>
                <w:sz w:val="20"/>
                <w:szCs w:val="20"/>
              </w:rPr>
              <w:t>,</w:t>
            </w:r>
          </w:p>
          <w:p w14:paraId="37799C0D" w14:textId="24369D88"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axleCnt3</w:t>
            </w:r>
            <w:r w:rsidRPr="00813084">
              <w:rPr>
                <w:rFonts w:ascii="Consolas" w:hAnsi="Consolas" w:cs="Consolas"/>
                <w:color w:val="000000"/>
                <w:sz w:val="20"/>
                <w:szCs w:val="20"/>
              </w:rPr>
              <w:t>,</w:t>
            </w:r>
          </w:p>
          <w:p w14:paraId="4F646036" w14:textId="2085C54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w:t>
            </w:r>
            <w:r w:rsidRPr="00813084">
              <w:rPr>
                <w:rFonts w:ascii="Consolas" w:hAnsi="Consolas" w:cs="Consolas"/>
                <w:color w:val="000000"/>
                <w:sz w:val="20"/>
                <w:szCs w:val="20"/>
              </w:rPr>
              <w:t>,</w:t>
            </w:r>
          </w:p>
          <w:p w14:paraId="58CBC804" w14:textId="6B47C7E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axleCnt4Trailer</w:t>
            </w:r>
            <w:r w:rsidRPr="00813084">
              <w:rPr>
                <w:rFonts w:ascii="Consolas" w:hAnsi="Consolas" w:cs="Consolas"/>
                <w:color w:val="000000"/>
                <w:sz w:val="20"/>
                <w:szCs w:val="20"/>
              </w:rPr>
              <w:t>,</w:t>
            </w:r>
          </w:p>
          <w:p w14:paraId="1CC51779" w14:textId="57741F8C"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axleCnt5Trailer</w:t>
            </w:r>
            <w:r w:rsidRPr="00813084">
              <w:rPr>
                <w:rFonts w:ascii="Consolas" w:hAnsi="Consolas" w:cs="Consolas"/>
                <w:color w:val="000000"/>
                <w:sz w:val="20"/>
                <w:szCs w:val="20"/>
              </w:rPr>
              <w:t>,</w:t>
            </w:r>
          </w:p>
          <w:p w14:paraId="50224483" w14:textId="182C2D9A"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axleCnt6Trailer</w:t>
            </w:r>
            <w:r w:rsidRPr="00813084">
              <w:rPr>
                <w:rFonts w:ascii="Consolas" w:hAnsi="Consolas" w:cs="Consolas"/>
                <w:color w:val="000000"/>
                <w:sz w:val="20"/>
                <w:szCs w:val="20"/>
              </w:rPr>
              <w:t>,</w:t>
            </w:r>
          </w:p>
          <w:p w14:paraId="4DAB4156" w14:textId="0F27F461"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axleCnt5MultiTrailer</w:t>
            </w:r>
            <w:r w:rsidRPr="00813084">
              <w:rPr>
                <w:rFonts w:ascii="Consolas" w:hAnsi="Consolas" w:cs="Consolas"/>
                <w:color w:val="000000"/>
                <w:sz w:val="20"/>
                <w:szCs w:val="20"/>
              </w:rPr>
              <w:t>,</w:t>
            </w:r>
          </w:p>
          <w:p w14:paraId="3DF661B9" w14:textId="5B9FED5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axleCnt6MultiTrailer</w:t>
            </w:r>
            <w:r w:rsidRPr="00813084">
              <w:rPr>
                <w:rFonts w:ascii="Consolas" w:hAnsi="Consolas" w:cs="Consolas"/>
                <w:color w:val="000000"/>
                <w:sz w:val="20"/>
                <w:szCs w:val="20"/>
              </w:rPr>
              <w:t>,</w:t>
            </w:r>
          </w:p>
          <w:p w14:paraId="300FDC1C" w14:textId="4E9F846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axleCnt7MultiTrailer</w:t>
            </w:r>
          </w:p>
          <w:p w14:paraId="61E65F42" w14:textId="77777777" w:rsidR="00813084" w:rsidRPr="003E745F" w:rsidRDefault="00813084" w:rsidP="000A3293"/>
        </w:tc>
      </w:tr>
      <w:tr w:rsidR="00813084" w:rsidRPr="003E745F" w14:paraId="0AC6E4AB" w14:textId="77777777" w:rsidTr="00EC1603">
        <w:tc>
          <w:tcPr>
            <w:tcW w:w="1933" w:type="dxa"/>
          </w:tcPr>
          <w:p w14:paraId="5F94546D" w14:textId="0FF85BA5" w:rsidR="00813084" w:rsidRPr="00813084" w:rsidRDefault="00813084" w:rsidP="000A3293">
            <w:pPr>
              <w:rPr>
                <w:rFonts w:ascii="Courier New" w:hAnsi="Courier New" w:cs="Courier New"/>
              </w:rPr>
            </w:pPr>
            <w:r w:rsidRPr="00813084">
              <w:rPr>
                <w:rFonts w:ascii="Courier New" w:hAnsi="Courier New" w:cs="Courier New"/>
              </w:rPr>
              <w:lastRenderedPageBreak/>
              <w:t>iso3883</w:t>
            </w:r>
          </w:p>
        </w:tc>
        <w:tc>
          <w:tcPr>
            <w:tcW w:w="3550" w:type="dxa"/>
          </w:tcPr>
          <w:p w14:paraId="5877C113" w14:textId="45E07BD1" w:rsidR="00813084" w:rsidRPr="000D041D" w:rsidRDefault="00813084" w:rsidP="000A3293">
            <w:pPr>
              <w:rPr>
                <w:rFonts w:ascii="Courier New" w:hAnsi="Courier New" w:cs="Courier New"/>
              </w:rPr>
            </w:pPr>
            <w:r>
              <w:rPr>
                <w:rFonts w:ascii="Courier New" w:hAnsi="Courier New" w:cs="Courier New"/>
              </w:rPr>
              <w:t>Integer</w:t>
            </w:r>
          </w:p>
        </w:tc>
        <w:tc>
          <w:tcPr>
            <w:tcW w:w="2210" w:type="dxa"/>
          </w:tcPr>
          <w:p w14:paraId="0536C9D3" w14:textId="3EBD1BAD" w:rsidR="00813084" w:rsidRPr="003E745F" w:rsidRDefault="00813084" w:rsidP="000A3293">
            <w:r w:rsidRPr="00813084">
              <w:t>Iso3833VehicleType</w:t>
            </w:r>
          </w:p>
        </w:tc>
        <w:tc>
          <w:tcPr>
            <w:tcW w:w="1757" w:type="dxa"/>
          </w:tcPr>
          <w:p w14:paraId="21E967EA" w14:textId="77DB8559" w:rsidR="00813084" w:rsidRPr="003E745F" w:rsidRDefault="00813084" w:rsidP="000A3293">
            <w:r>
              <w:t>N/A</w:t>
            </w:r>
          </w:p>
        </w:tc>
        <w:tc>
          <w:tcPr>
            <w:tcW w:w="1750" w:type="dxa"/>
          </w:tcPr>
          <w:p w14:paraId="124441B2" w14:textId="4FFAE794" w:rsidR="00813084" w:rsidRPr="003E745F" w:rsidRDefault="00813084" w:rsidP="000A3293">
            <w:r>
              <w:t>0</w:t>
            </w:r>
          </w:p>
        </w:tc>
        <w:tc>
          <w:tcPr>
            <w:tcW w:w="1750" w:type="dxa"/>
          </w:tcPr>
          <w:p w14:paraId="5F98FA4A" w14:textId="6792ECC2" w:rsidR="00813084" w:rsidRPr="003E745F" w:rsidRDefault="00813084" w:rsidP="000A3293">
            <w:r>
              <w:t>100</w:t>
            </w:r>
          </w:p>
        </w:tc>
      </w:tr>
      <w:tr w:rsidR="00813084" w:rsidRPr="003E745F" w14:paraId="6446B89B" w14:textId="77777777" w:rsidTr="00EC1603">
        <w:tc>
          <w:tcPr>
            <w:tcW w:w="1933" w:type="dxa"/>
          </w:tcPr>
          <w:p w14:paraId="0ECB839C" w14:textId="19115251" w:rsidR="00813084" w:rsidRPr="00813084" w:rsidRDefault="00813084" w:rsidP="000A3293">
            <w:pPr>
              <w:rPr>
                <w:rFonts w:ascii="Courier New" w:hAnsi="Courier New" w:cs="Courier New"/>
              </w:rPr>
            </w:pPr>
            <w:proofErr w:type="spellStart"/>
            <w:r w:rsidRPr="00813084">
              <w:rPr>
                <w:rFonts w:ascii="Courier New" w:hAnsi="Courier New" w:cs="Courier New"/>
              </w:rPr>
              <w:t>keyType</w:t>
            </w:r>
            <w:proofErr w:type="spellEnd"/>
          </w:p>
        </w:tc>
        <w:tc>
          <w:tcPr>
            <w:tcW w:w="3550" w:type="dxa"/>
          </w:tcPr>
          <w:p w14:paraId="3084B856" w14:textId="488FB941" w:rsidR="00813084" w:rsidRDefault="00813084" w:rsidP="000A3293">
            <w:pPr>
              <w:rPr>
                <w:rFonts w:ascii="Courier New" w:hAnsi="Courier New" w:cs="Courier New"/>
              </w:rPr>
            </w:pPr>
            <w:r>
              <w:rPr>
                <w:rFonts w:ascii="Courier New" w:hAnsi="Courier New" w:cs="Courier New"/>
              </w:rPr>
              <w:t>Integer</w:t>
            </w:r>
          </w:p>
        </w:tc>
        <w:tc>
          <w:tcPr>
            <w:tcW w:w="2210" w:type="dxa"/>
          </w:tcPr>
          <w:p w14:paraId="6EA08BB6" w14:textId="584F3153" w:rsidR="00813084" w:rsidRPr="00813084" w:rsidRDefault="00EC1603" w:rsidP="000A3293">
            <w:proofErr w:type="spellStart"/>
            <w:r w:rsidRPr="00EC1603">
              <w:t>BasicVehicleClass</w:t>
            </w:r>
            <w:proofErr w:type="spellEnd"/>
          </w:p>
        </w:tc>
        <w:tc>
          <w:tcPr>
            <w:tcW w:w="1757" w:type="dxa"/>
          </w:tcPr>
          <w:p w14:paraId="201CC878" w14:textId="71241A96" w:rsidR="00813084" w:rsidRDefault="00EC1603" w:rsidP="000A3293">
            <w:r>
              <w:t>N/A</w:t>
            </w:r>
          </w:p>
        </w:tc>
        <w:tc>
          <w:tcPr>
            <w:tcW w:w="1750" w:type="dxa"/>
          </w:tcPr>
          <w:p w14:paraId="0B43671C" w14:textId="111CD9BE" w:rsidR="00813084" w:rsidRDefault="00EC1603" w:rsidP="000A3293">
            <w:r>
              <w:t>0</w:t>
            </w:r>
          </w:p>
        </w:tc>
        <w:tc>
          <w:tcPr>
            <w:tcW w:w="1750" w:type="dxa"/>
          </w:tcPr>
          <w:p w14:paraId="33D74389" w14:textId="1AD9FB35" w:rsidR="00813084" w:rsidRDefault="00EC1603" w:rsidP="000A3293">
            <w:r>
              <w:t>255</w:t>
            </w:r>
          </w:p>
        </w:tc>
      </w:tr>
      <w:tr w:rsidR="00EC1603" w:rsidRPr="003E745F" w14:paraId="29C831AC" w14:textId="77777777" w:rsidTr="00EC1603">
        <w:tc>
          <w:tcPr>
            <w:tcW w:w="1933" w:type="dxa"/>
          </w:tcPr>
          <w:p w14:paraId="73240F5D" w14:textId="09BB2F89" w:rsidR="00EC1603" w:rsidRPr="00813084" w:rsidRDefault="00EC1603" w:rsidP="000A3293">
            <w:pPr>
              <w:rPr>
                <w:rFonts w:ascii="Courier New" w:hAnsi="Courier New" w:cs="Courier New"/>
              </w:rPr>
            </w:pPr>
            <w:proofErr w:type="spellStart"/>
            <w:r w:rsidRPr="00EC1603">
              <w:rPr>
                <w:rFonts w:ascii="Courier New" w:hAnsi="Courier New" w:cs="Courier New"/>
              </w:rPr>
              <w:t>responderType</w:t>
            </w:r>
            <w:proofErr w:type="spellEnd"/>
          </w:p>
        </w:tc>
        <w:tc>
          <w:tcPr>
            <w:tcW w:w="3550" w:type="dxa"/>
          </w:tcPr>
          <w:p w14:paraId="496E4EE8" w14:textId="061D0E8E" w:rsidR="00EC1603" w:rsidRDefault="00EC1603"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7D0E43DF" w14:textId="77777777" w:rsidR="00EC1603" w:rsidRDefault="00EC1603" w:rsidP="000A3293">
            <w:r>
              <w:t xml:space="preserve"> One of:</w:t>
            </w:r>
          </w:p>
          <w:p w14:paraId="31DDC37B" w14:textId="339495D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emergency_vehicle_units</w:t>
            </w:r>
            <w:proofErr w:type="spellEnd"/>
            <w:r w:rsidRPr="00EC1603">
              <w:rPr>
                <w:rFonts w:ascii="Consolas" w:hAnsi="Consolas" w:cs="Consolas"/>
                <w:color w:val="000000"/>
                <w:sz w:val="20"/>
                <w:szCs w:val="20"/>
              </w:rPr>
              <w:t>,</w:t>
            </w:r>
          </w:p>
          <w:p w14:paraId="23A10E97" w14:textId="05D7A25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federal_law_enforcement_units</w:t>
            </w:r>
            <w:proofErr w:type="spellEnd"/>
            <w:r w:rsidRPr="00EC1603">
              <w:rPr>
                <w:rFonts w:ascii="Consolas" w:hAnsi="Consolas" w:cs="Consolas"/>
                <w:color w:val="000000"/>
                <w:sz w:val="20"/>
                <w:szCs w:val="20"/>
              </w:rPr>
              <w:t>,</w:t>
            </w:r>
          </w:p>
          <w:p w14:paraId="74B98694" w14:textId="32322DE8"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state_police_units</w:t>
            </w:r>
            <w:proofErr w:type="spellEnd"/>
            <w:r w:rsidRPr="00EC1603">
              <w:rPr>
                <w:rFonts w:ascii="Consolas" w:hAnsi="Consolas" w:cs="Consolas"/>
                <w:color w:val="000000"/>
                <w:sz w:val="20"/>
                <w:szCs w:val="20"/>
              </w:rPr>
              <w:t>,</w:t>
            </w:r>
          </w:p>
          <w:p w14:paraId="0C6CBFCC" w14:textId="3772FAA9"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county_police_units</w:t>
            </w:r>
            <w:proofErr w:type="spellEnd"/>
            <w:r w:rsidRPr="00EC1603">
              <w:rPr>
                <w:rFonts w:ascii="Consolas" w:hAnsi="Consolas" w:cs="Consolas"/>
                <w:color w:val="000000"/>
                <w:sz w:val="20"/>
                <w:szCs w:val="20"/>
              </w:rPr>
              <w:t>,</w:t>
            </w:r>
          </w:p>
          <w:p w14:paraId="4306BB78" w14:textId="5CD3B93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local_police_units</w:t>
            </w:r>
            <w:proofErr w:type="spellEnd"/>
            <w:r w:rsidRPr="00EC1603">
              <w:rPr>
                <w:rFonts w:ascii="Consolas" w:hAnsi="Consolas" w:cs="Consolas"/>
                <w:color w:val="000000"/>
                <w:sz w:val="20"/>
                <w:szCs w:val="20"/>
              </w:rPr>
              <w:t>,</w:t>
            </w:r>
          </w:p>
          <w:p w14:paraId="7452B392" w14:textId="03C8CAE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ambulance_units</w:t>
            </w:r>
            <w:proofErr w:type="spellEnd"/>
            <w:r w:rsidRPr="00EC1603">
              <w:rPr>
                <w:rFonts w:ascii="Consolas" w:hAnsi="Consolas" w:cs="Consolas"/>
                <w:color w:val="000000"/>
                <w:sz w:val="20"/>
                <w:szCs w:val="20"/>
              </w:rPr>
              <w:t>,</w:t>
            </w:r>
          </w:p>
          <w:p w14:paraId="23BFE519" w14:textId="0FF9D996"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rescue_units</w:t>
            </w:r>
            <w:proofErr w:type="spellEnd"/>
            <w:r w:rsidRPr="00EC1603">
              <w:rPr>
                <w:rFonts w:ascii="Consolas" w:hAnsi="Consolas" w:cs="Consolas"/>
                <w:color w:val="000000"/>
                <w:sz w:val="20"/>
                <w:szCs w:val="20"/>
              </w:rPr>
              <w:t>,</w:t>
            </w:r>
          </w:p>
          <w:p w14:paraId="13C4A9B4" w14:textId="5585BE5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fire_units</w:t>
            </w:r>
            <w:proofErr w:type="spellEnd"/>
            <w:r w:rsidRPr="00EC1603">
              <w:rPr>
                <w:rFonts w:ascii="Consolas" w:hAnsi="Consolas" w:cs="Consolas"/>
                <w:color w:val="000000"/>
                <w:sz w:val="20"/>
                <w:szCs w:val="20"/>
              </w:rPr>
              <w:t>,</w:t>
            </w:r>
          </w:p>
          <w:p w14:paraId="7AAF2C03" w14:textId="473E706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hAZMAT_units</w:t>
            </w:r>
            <w:proofErr w:type="spellEnd"/>
            <w:r w:rsidRPr="00EC1603">
              <w:rPr>
                <w:rFonts w:ascii="Consolas" w:hAnsi="Consolas" w:cs="Consolas"/>
                <w:color w:val="000000"/>
                <w:sz w:val="20"/>
                <w:szCs w:val="20"/>
              </w:rPr>
              <w:t>,</w:t>
            </w:r>
          </w:p>
          <w:p w14:paraId="2D387630" w14:textId="11BFE2C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light_tow_unit</w:t>
            </w:r>
            <w:proofErr w:type="spellEnd"/>
            <w:r w:rsidRPr="00EC1603">
              <w:rPr>
                <w:rFonts w:ascii="Consolas" w:hAnsi="Consolas" w:cs="Consolas"/>
                <w:color w:val="000000"/>
                <w:sz w:val="20"/>
                <w:szCs w:val="20"/>
              </w:rPr>
              <w:t>,</w:t>
            </w:r>
          </w:p>
          <w:p w14:paraId="6A1AD618" w14:textId="730A4770"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heavy_tow_unit</w:t>
            </w:r>
            <w:proofErr w:type="spellEnd"/>
            <w:r w:rsidRPr="00EC1603">
              <w:rPr>
                <w:rFonts w:ascii="Consolas" w:hAnsi="Consolas" w:cs="Consolas"/>
                <w:color w:val="000000"/>
                <w:sz w:val="20"/>
                <w:szCs w:val="20"/>
              </w:rPr>
              <w:t>,</w:t>
            </w:r>
          </w:p>
          <w:p w14:paraId="22943B93" w14:textId="3CFFFC4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freeway_service_patrols</w:t>
            </w:r>
            <w:proofErr w:type="spellEnd"/>
            <w:r w:rsidRPr="00EC1603">
              <w:rPr>
                <w:rFonts w:ascii="Consolas" w:hAnsi="Consolas" w:cs="Consolas"/>
                <w:color w:val="000000"/>
                <w:sz w:val="20"/>
                <w:szCs w:val="20"/>
              </w:rPr>
              <w:t>,</w:t>
            </w:r>
          </w:p>
          <w:p w14:paraId="2BBE3C9D" w14:textId="6D2EBB5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transportation_response_units</w:t>
            </w:r>
            <w:proofErr w:type="spellEnd"/>
            <w:r w:rsidRPr="00EC1603">
              <w:rPr>
                <w:rFonts w:ascii="Consolas" w:hAnsi="Consolas" w:cs="Consolas"/>
                <w:color w:val="000000"/>
                <w:sz w:val="20"/>
                <w:szCs w:val="20"/>
              </w:rPr>
              <w:t>,</w:t>
            </w:r>
          </w:p>
          <w:p w14:paraId="2651C390" w14:textId="18E1EDFB"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private_contractor_response_units</w:t>
            </w:r>
            <w:proofErr w:type="spellEnd"/>
          </w:p>
        </w:tc>
      </w:tr>
    </w:tbl>
    <w:p w14:paraId="059EB7E6" w14:textId="274EBA93" w:rsidR="008A2877" w:rsidRDefault="008A2877" w:rsidP="000A3293"/>
    <w:p w14:paraId="18A2113B" w14:textId="0C51E14B" w:rsidR="008A2877" w:rsidRDefault="0030246B" w:rsidP="000A3293">
      <w:pPr>
        <w:pStyle w:val="Heading4"/>
      </w:pPr>
      <w:bookmarkStart w:id="295" w:name="_J2735VehicleData"/>
      <w:bookmarkEnd w:id="295"/>
      <w:r w:rsidRPr="0030246B">
        <w:t>J2735VehicleData</w:t>
      </w:r>
    </w:p>
    <w:p w14:paraId="4E46B3ED" w14:textId="77777777" w:rsidR="0030246B" w:rsidRDefault="0030246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CD4656E" w14:textId="77777777" w:rsidTr="004C4D4C">
        <w:tc>
          <w:tcPr>
            <w:tcW w:w="1931" w:type="dxa"/>
          </w:tcPr>
          <w:p w14:paraId="29269992" w14:textId="77777777" w:rsidR="004C4D4C" w:rsidRPr="006E5FF6" w:rsidRDefault="004C4D4C" w:rsidP="000A3293">
            <w:pPr>
              <w:rPr>
                <w:b/>
              </w:rPr>
            </w:pPr>
            <w:r w:rsidRPr="006E5FF6">
              <w:rPr>
                <w:b/>
              </w:rPr>
              <w:t>Name</w:t>
            </w:r>
          </w:p>
        </w:tc>
        <w:tc>
          <w:tcPr>
            <w:tcW w:w="3649" w:type="dxa"/>
          </w:tcPr>
          <w:p w14:paraId="48DE2C70" w14:textId="77777777" w:rsidR="004C4D4C" w:rsidRPr="006E5FF6" w:rsidRDefault="004C4D4C" w:rsidP="000A3293">
            <w:pPr>
              <w:rPr>
                <w:b/>
              </w:rPr>
            </w:pPr>
            <w:r w:rsidRPr="006E5FF6">
              <w:rPr>
                <w:b/>
              </w:rPr>
              <w:t>Type</w:t>
            </w:r>
          </w:p>
        </w:tc>
        <w:tc>
          <w:tcPr>
            <w:tcW w:w="1991" w:type="dxa"/>
          </w:tcPr>
          <w:p w14:paraId="0E5B9996" w14:textId="77777777" w:rsidR="004C4D4C" w:rsidRPr="006E5FF6" w:rsidRDefault="004C4D4C" w:rsidP="000A3293">
            <w:pPr>
              <w:rPr>
                <w:b/>
              </w:rPr>
            </w:pPr>
            <w:r w:rsidRPr="006E5FF6">
              <w:rPr>
                <w:b/>
              </w:rPr>
              <w:t>Description</w:t>
            </w:r>
          </w:p>
        </w:tc>
        <w:tc>
          <w:tcPr>
            <w:tcW w:w="1797" w:type="dxa"/>
          </w:tcPr>
          <w:p w14:paraId="6B1FBB3F" w14:textId="77777777" w:rsidR="004C4D4C" w:rsidRPr="006E5FF6" w:rsidRDefault="004C4D4C" w:rsidP="000A3293">
            <w:pPr>
              <w:rPr>
                <w:b/>
              </w:rPr>
            </w:pPr>
            <w:r w:rsidRPr="006E5FF6">
              <w:rPr>
                <w:b/>
              </w:rPr>
              <w:t>Units</w:t>
            </w:r>
          </w:p>
        </w:tc>
        <w:tc>
          <w:tcPr>
            <w:tcW w:w="1791" w:type="dxa"/>
          </w:tcPr>
          <w:p w14:paraId="3B5F6316" w14:textId="77777777" w:rsidR="004C4D4C" w:rsidRPr="006E5FF6" w:rsidRDefault="004C4D4C" w:rsidP="000A3293">
            <w:pPr>
              <w:rPr>
                <w:b/>
              </w:rPr>
            </w:pPr>
            <w:r w:rsidRPr="006E5FF6">
              <w:rPr>
                <w:b/>
              </w:rPr>
              <w:t>Valid Min</w:t>
            </w:r>
          </w:p>
        </w:tc>
        <w:tc>
          <w:tcPr>
            <w:tcW w:w="1791" w:type="dxa"/>
          </w:tcPr>
          <w:p w14:paraId="55691EEE" w14:textId="77777777" w:rsidR="004C4D4C" w:rsidRPr="006E5FF6" w:rsidRDefault="004C4D4C" w:rsidP="000A3293">
            <w:pPr>
              <w:rPr>
                <w:b/>
              </w:rPr>
            </w:pPr>
            <w:r w:rsidRPr="006E5FF6">
              <w:rPr>
                <w:b/>
              </w:rPr>
              <w:t>Valid Max</w:t>
            </w:r>
          </w:p>
        </w:tc>
      </w:tr>
      <w:tr w:rsidR="004C4D4C" w:rsidRPr="003E745F" w14:paraId="50AFC0B8" w14:textId="77777777" w:rsidTr="004C4D4C">
        <w:tc>
          <w:tcPr>
            <w:tcW w:w="1931" w:type="dxa"/>
          </w:tcPr>
          <w:p w14:paraId="3B44060D" w14:textId="77777777" w:rsidR="004C4D4C" w:rsidRPr="000D041D" w:rsidRDefault="004C4D4C" w:rsidP="000A3293">
            <w:pPr>
              <w:rPr>
                <w:rFonts w:ascii="Courier New" w:hAnsi="Courier New" w:cs="Courier New"/>
              </w:rPr>
            </w:pPr>
          </w:p>
        </w:tc>
        <w:tc>
          <w:tcPr>
            <w:tcW w:w="3649" w:type="dxa"/>
          </w:tcPr>
          <w:p w14:paraId="3BA8F970" w14:textId="77777777" w:rsidR="004C4D4C" w:rsidRPr="000D041D" w:rsidRDefault="004C4D4C" w:rsidP="000A3293">
            <w:pPr>
              <w:rPr>
                <w:rFonts w:ascii="Courier New" w:hAnsi="Courier New" w:cs="Courier New"/>
              </w:rPr>
            </w:pPr>
          </w:p>
        </w:tc>
        <w:tc>
          <w:tcPr>
            <w:tcW w:w="1991" w:type="dxa"/>
          </w:tcPr>
          <w:p w14:paraId="5C7619EC" w14:textId="77777777" w:rsidR="004C4D4C" w:rsidRPr="003E745F" w:rsidRDefault="004C4D4C" w:rsidP="000A3293"/>
        </w:tc>
        <w:tc>
          <w:tcPr>
            <w:tcW w:w="1797" w:type="dxa"/>
          </w:tcPr>
          <w:p w14:paraId="39CD6394" w14:textId="77777777" w:rsidR="004C4D4C" w:rsidRPr="006E5FF6" w:rsidRDefault="004C4D4C" w:rsidP="000A3293">
            <w:pPr>
              <w:rPr>
                <w:vertAlign w:val="superscript"/>
              </w:rPr>
            </w:pPr>
          </w:p>
        </w:tc>
        <w:tc>
          <w:tcPr>
            <w:tcW w:w="1791" w:type="dxa"/>
          </w:tcPr>
          <w:p w14:paraId="1771ED60" w14:textId="77777777" w:rsidR="004C4D4C" w:rsidRPr="003E745F" w:rsidRDefault="004C4D4C" w:rsidP="000A3293"/>
        </w:tc>
        <w:tc>
          <w:tcPr>
            <w:tcW w:w="1791" w:type="dxa"/>
          </w:tcPr>
          <w:p w14:paraId="08AC2FBB" w14:textId="77777777" w:rsidR="004C4D4C" w:rsidRPr="003E745F" w:rsidRDefault="004C4D4C" w:rsidP="000A3293"/>
        </w:tc>
      </w:tr>
      <w:tr w:rsidR="004C4D4C" w:rsidRPr="003E745F" w14:paraId="78FEE809" w14:textId="77777777" w:rsidTr="004C4D4C">
        <w:tc>
          <w:tcPr>
            <w:tcW w:w="1931" w:type="dxa"/>
          </w:tcPr>
          <w:p w14:paraId="01813DFF" w14:textId="77777777" w:rsidR="004C4D4C" w:rsidRPr="000D041D" w:rsidRDefault="004C4D4C" w:rsidP="000A3293">
            <w:pPr>
              <w:rPr>
                <w:rFonts w:ascii="Courier New" w:hAnsi="Courier New" w:cs="Courier New"/>
              </w:rPr>
            </w:pPr>
          </w:p>
        </w:tc>
        <w:tc>
          <w:tcPr>
            <w:tcW w:w="3649" w:type="dxa"/>
          </w:tcPr>
          <w:p w14:paraId="5634095F" w14:textId="77777777" w:rsidR="004C4D4C" w:rsidRPr="000D041D" w:rsidRDefault="004C4D4C" w:rsidP="000A3293">
            <w:pPr>
              <w:rPr>
                <w:rFonts w:ascii="Courier New" w:hAnsi="Courier New" w:cs="Courier New"/>
              </w:rPr>
            </w:pPr>
          </w:p>
        </w:tc>
        <w:tc>
          <w:tcPr>
            <w:tcW w:w="1991" w:type="dxa"/>
          </w:tcPr>
          <w:p w14:paraId="25586206" w14:textId="77777777" w:rsidR="004C4D4C" w:rsidRPr="003E745F" w:rsidRDefault="004C4D4C" w:rsidP="000A3293"/>
        </w:tc>
        <w:tc>
          <w:tcPr>
            <w:tcW w:w="1797" w:type="dxa"/>
          </w:tcPr>
          <w:p w14:paraId="4AB53D52" w14:textId="77777777" w:rsidR="004C4D4C" w:rsidRPr="003E745F" w:rsidRDefault="004C4D4C" w:rsidP="000A3293"/>
        </w:tc>
        <w:tc>
          <w:tcPr>
            <w:tcW w:w="1791" w:type="dxa"/>
          </w:tcPr>
          <w:p w14:paraId="25FE5506" w14:textId="77777777" w:rsidR="004C4D4C" w:rsidRPr="003E745F" w:rsidRDefault="004C4D4C" w:rsidP="000A3293"/>
        </w:tc>
        <w:tc>
          <w:tcPr>
            <w:tcW w:w="1791" w:type="dxa"/>
          </w:tcPr>
          <w:p w14:paraId="29107FAD" w14:textId="77777777" w:rsidR="004C4D4C" w:rsidRPr="003E745F" w:rsidRDefault="004C4D4C" w:rsidP="000A3293"/>
        </w:tc>
      </w:tr>
    </w:tbl>
    <w:p w14:paraId="097173ED" w14:textId="77777777" w:rsidR="0030246B" w:rsidRDefault="0030246B" w:rsidP="000A3293"/>
    <w:p w14:paraId="607902FE" w14:textId="1562378C" w:rsidR="0030246B" w:rsidRDefault="008E57CC" w:rsidP="000A3293">
      <w:pPr>
        <w:pStyle w:val="Heading4"/>
      </w:pPr>
      <w:bookmarkStart w:id="296" w:name="_J2735WeatherReport"/>
      <w:bookmarkEnd w:id="296"/>
      <w:r w:rsidRPr="008E57CC">
        <w:t>J2735WeatherReport</w:t>
      </w:r>
    </w:p>
    <w:p w14:paraId="73F9C55B" w14:textId="77777777" w:rsidR="008E57CC" w:rsidRDefault="008E57CC" w:rsidP="000A3293"/>
    <w:tbl>
      <w:tblPr>
        <w:tblStyle w:val="TableGrid"/>
        <w:tblW w:w="0" w:type="auto"/>
        <w:tblLook w:val="04A0" w:firstRow="1" w:lastRow="0" w:firstColumn="1" w:lastColumn="0" w:noHBand="0" w:noVBand="1"/>
      </w:tblPr>
      <w:tblGrid>
        <w:gridCol w:w="2065"/>
        <w:gridCol w:w="3585"/>
        <w:gridCol w:w="1977"/>
        <w:gridCol w:w="1790"/>
        <w:gridCol w:w="1765"/>
        <w:gridCol w:w="1768"/>
      </w:tblGrid>
      <w:tr w:rsidR="004C4D4C" w:rsidRPr="006E5FF6" w14:paraId="73E7164B" w14:textId="77777777" w:rsidTr="004C4D4C">
        <w:tc>
          <w:tcPr>
            <w:tcW w:w="1931" w:type="dxa"/>
          </w:tcPr>
          <w:p w14:paraId="66189974" w14:textId="77777777" w:rsidR="004C4D4C" w:rsidRPr="006E5FF6" w:rsidRDefault="004C4D4C" w:rsidP="000A3293">
            <w:pPr>
              <w:rPr>
                <w:b/>
              </w:rPr>
            </w:pPr>
            <w:r w:rsidRPr="006E5FF6">
              <w:rPr>
                <w:b/>
              </w:rPr>
              <w:t>Name</w:t>
            </w:r>
          </w:p>
        </w:tc>
        <w:tc>
          <w:tcPr>
            <w:tcW w:w="3649" w:type="dxa"/>
          </w:tcPr>
          <w:p w14:paraId="58C3DE77" w14:textId="77777777" w:rsidR="004C4D4C" w:rsidRPr="006E5FF6" w:rsidRDefault="004C4D4C" w:rsidP="000A3293">
            <w:pPr>
              <w:rPr>
                <w:b/>
              </w:rPr>
            </w:pPr>
            <w:r w:rsidRPr="006E5FF6">
              <w:rPr>
                <w:b/>
              </w:rPr>
              <w:t>Type</w:t>
            </w:r>
          </w:p>
        </w:tc>
        <w:tc>
          <w:tcPr>
            <w:tcW w:w="1991" w:type="dxa"/>
          </w:tcPr>
          <w:p w14:paraId="6D3A6793" w14:textId="77777777" w:rsidR="004C4D4C" w:rsidRPr="006E5FF6" w:rsidRDefault="004C4D4C" w:rsidP="000A3293">
            <w:pPr>
              <w:rPr>
                <w:b/>
              </w:rPr>
            </w:pPr>
            <w:r w:rsidRPr="006E5FF6">
              <w:rPr>
                <w:b/>
              </w:rPr>
              <w:t>Description</w:t>
            </w:r>
          </w:p>
        </w:tc>
        <w:tc>
          <w:tcPr>
            <w:tcW w:w="1797" w:type="dxa"/>
          </w:tcPr>
          <w:p w14:paraId="74A46544" w14:textId="77777777" w:rsidR="004C4D4C" w:rsidRPr="006E5FF6" w:rsidRDefault="004C4D4C" w:rsidP="000A3293">
            <w:pPr>
              <w:rPr>
                <w:b/>
              </w:rPr>
            </w:pPr>
            <w:r w:rsidRPr="006E5FF6">
              <w:rPr>
                <w:b/>
              </w:rPr>
              <w:t>Units</w:t>
            </w:r>
          </w:p>
        </w:tc>
        <w:tc>
          <w:tcPr>
            <w:tcW w:w="1791" w:type="dxa"/>
          </w:tcPr>
          <w:p w14:paraId="61CDCD13" w14:textId="77777777" w:rsidR="004C4D4C" w:rsidRPr="006E5FF6" w:rsidRDefault="004C4D4C" w:rsidP="000A3293">
            <w:pPr>
              <w:rPr>
                <w:b/>
              </w:rPr>
            </w:pPr>
            <w:r w:rsidRPr="006E5FF6">
              <w:rPr>
                <w:b/>
              </w:rPr>
              <w:t>Valid Min</w:t>
            </w:r>
          </w:p>
        </w:tc>
        <w:tc>
          <w:tcPr>
            <w:tcW w:w="1791" w:type="dxa"/>
          </w:tcPr>
          <w:p w14:paraId="2F4136FB" w14:textId="77777777" w:rsidR="004C4D4C" w:rsidRPr="006E5FF6" w:rsidRDefault="004C4D4C" w:rsidP="000A3293">
            <w:pPr>
              <w:rPr>
                <w:b/>
              </w:rPr>
            </w:pPr>
            <w:r w:rsidRPr="006E5FF6">
              <w:rPr>
                <w:b/>
              </w:rPr>
              <w:t>Valid Max</w:t>
            </w:r>
          </w:p>
        </w:tc>
      </w:tr>
      <w:tr w:rsidR="004C4D4C" w:rsidRPr="003E745F" w14:paraId="5D56ADBF" w14:textId="77777777" w:rsidTr="004C4D4C">
        <w:tc>
          <w:tcPr>
            <w:tcW w:w="1931" w:type="dxa"/>
          </w:tcPr>
          <w:p w14:paraId="034F36A8" w14:textId="77777777" w:rsidR="004C4D4C" w:rsidRPr="000D041D" w:rsidRDefault="004C4D4C" w:rsidP="000A3293">
            <w:pPr>
              <w:rPr>
                <w:rFonts w:ascii="Courier New" w:hAnsi="Courier New" w:cs="Courier New"/>
              </w:rPr>
            </w:pPr>
          </w:p>
        </w:tc>
        <w:tc>
          <w:tcPr>
            <w:tcW w:w="3649" w:type="dxa"/>
          </w:tcPr>
          <w:p w14:paraId="10F084CE" w14:textId="77777777" w:rsidR="004C4D4C" w:rsidRPr="000D041D" w:rsidRDefault="004C4D4C" w:rsidP="000A3293">
            <w:pPr>
              <w:rPr>
                <w:rFonts w:ascii="Courier New" w:hAnsi="Courier New" w:cs="Courier New"/>
              </w:rPr>
            </w:pPr>
          </w:p>
        </w:tc>
        <w:tc>
          <w:tcPr>
            <w:tcW w:w="1991" w:type="dxa"/>
          </w:tcPr>
          <w:p w14:paraId="76238809" w14:textId="77777777" w:rsidR="004C4D4C" w:rsidRPr="003E745F" w:rsidRDefault="004C4D4C" w:rsidP="000A3293"/>
        </w:tc>
        <w:tc>
          <w:tcPr>
            <w:tcW w:w="1797" w:type="dxa"/>
          </w:tcPr>
          <w:p w14:paraId="4C26B0C3" w14:textId="77777777" w:rsidR="004C4D4C" w:rsidRPr="006E5FF6" w:rsidRDefault="004C4D4C" w:rsidP="000A3293">
            <w:pPr>
              <w:rPr>
                <w:vertAlign w:val="superscript"/>
              </w:rPr>
            </w:pPr>
          </w:p>
        </w:tc>
        <w:tc>
          <w:tcPr>
            <w:tcW w:w="1791" w:type="dxa"/>
          </w:tcPr>
          <w:p w14:paraId="03580D79" w14:textId="77777777" w:rsidR="004C4D4C" w:rsidRPr="003E745F" w:rsidRDefault="004C4D4C" w:rsidP="000A3293"/>
        </w:tc>
        <w:tc>
          <w:tcPr>
            <w:tcW w:w="1791" w:type="dxa"/>
          </w:tcPr>
          <w:p w14:paraId="64098C42" w14:textId="77777777" w:rsidR="004C4D4C" w:rsidRPr="003E745F" w:rsidRDefault="004C4D4C" w:rsidP="000A3293"/>
        </w:tc>
      </w:tr>
      <w:tr w:rsidR="004C4D4C" w:rsidRPr="003E745F" w14:paraId="21E49881" w14:textId="77777777" w:rsidTr="004C4D4C">
        <w:tc>
          <w:tcPr>
            <w:tcW w:w="1931" w:type="dxa"/>
          </w:tcPr>
          <w:p w14:paraId="61545632" w14:textId="77777777" w:rsidR="004C4D4C" w:rsidRPr="000D041D" w:rsidRDefault="004C4D4C" w:rsidP="000A3293">
            <w:pPr>
              <w:rPr>
                <w:rFonts w:ascii="Courier New" w:hAnsi="Courier New" w:cs="Courier New"/>
              </w:rPr>
            </w:pPr>
          </w:p>
        </w:tc>
        <w:tc>
          <w:tcPr>
            <w:tcW w:w="3649" w:type="dxa"/>
          </w:tcPr>
          <w:p w14:paraId="7B7BA5E2" w14:textId="77777777" w:rsidR="004C4D4C" w:rsidRPr="000D041D" w:rsidRDefault="004C4D4C" w:rsidP="000A3293">
            <w:pPr>
              <w:rPr>
                <w:rFonts w:ascii="Courier New" w:hAnsi="Courier New" w:cs="Courier New"/>
              </w:rPr>
            </w:pPr>
          </w:p>
        </w:tc>
        <w:tc>
          <w:tcPr>
            <w:tcW w:w="1991" w:type="dxa"/>
          </w:tcPr>
          <w:p w14:paraId="5197DA9E" w14:textId="77777777" w:rsidR="004C4D4C" w:rsidRPr="003E745F" w:rsidRDefault="004C4D4C" w:rsidP="000A3293"/>
        </w:tc>
        <w:tc>
          <w:tcPr>
            <w:tcW w:w="1797" w:type="dxa"/>
          </w:tcPr>
          <w:p w14:paraId="49AAC1A1" w14:textId="77777777" w:rsidR="004C4D4C" w:rsidRPr="003E745F" w:rsidRDefault="004C4D4C" w:rsidP="000A3293"/>
        </w:tc>
        <w:tc>
          <w:tcPr>
            <w:tcW w:w="1791" w:type="dxa"/>
          </w:tcPr>
          <w:p w14:paraId="36D31C59" w14:textId="77777777" w:rsidR="004C4D4C" w:rsidRPr="003E745F" w:rsidRDefault="004C4D4C" w:rsidP="000A3293"/>
        </w:tc>
        <w:tc>
          <w:tcPr>
            <w:tcW w:w="1791" w:type="dxa"/>
          </w:tcPr>
          <w:p w14:paraId="5BF35A85" w14:textId="77777777" w:rsidR="004C4D4C" w:rsidRPr="003E745F" w:rsidRDefault="004C4D4C" w:rsidP="000A3293"/>
        </w:tc>
      </w:tr>
      <w:tr w:rsidR="00DE1570" w:rsidRPr="003E745F" w14:paraId="60310D70" w14:textId="77777777" w:rsidTr="00DE1570">
        <w:tc>
          <w:tcPr>
            <w:tcW w:w="1931" w:type="dxa"/>
          </w:tcPr>
          <w:p w14:paraId="6D1AA54F" w14:textId="77777777" w:rsidR="00DE1570" w:rsidRDefault="00DE1570" w:rsidP="00823070">
            <w:pPr>
              <w:rPr>
                <w:rFonts w:ascii="Courier New" w:hAnsi="Courier New" w:cs="Courier New"/>
              </w:rPr>
            </w:pPr>
            <w:proofErr w:type="spellStart"/>
            <w:r w:rsidRPr="009C1A82">
              <w:rPr>
                <w:rFonts w:ascii="Courier New" w:hAnsi="Courier New" w:cs="Courier New"/>
              </w:rPr>
              <w:t>weatherAirPres</w:t>
            </w:r>
            <w:proofErr w:type="spellEnd"/>
          </w:p>
        </w:tc>
        <w:tc>
          <w:tcPr>
            <w:tcW w:w="3649" w:type="dxa"/>
          </w:tcPr>
          <w:p w14:paraId="3244B7B8"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1148D69A" w14:textId="77777777" w:rsidR="00DE1570" w:rsidRDefault="00DE1570" w:rsidP="00823070"/>
        </w:tc>
        <w:tc>
          <w:tcPr>
            <w:tcW w:w="1797" w:type="dxa"/>
          </w:tcPr>
          <w:p w14:paraId="325D93BC" w14:textId="77777777" w:rsidR="00DE1570" w:rsidRDefault="00DE1570" w:rsidP="00823070">
            <w:r w:rsidRPr="00EB5357">
              <w:t>hectopascals (</w:t>
            </w:r>
            <w:proofErr w:type="spellStart"/>
            <w:r w:rsidRPr="00EB5357">
              <w:t>hPa</w:t>
            </w:r>
            <w:proofErr w:type="spellEnd"/>
            <w:r w:rsidRPr="00EB5357">
              <w:t>)</w:t>
            </w:r>
          </w:p>
        </w:tc>
        <w:tc>
          <w:tcPr>
            <w:tcW w:w="1791" w:type="dxa"/>
          </w:tcPr>
          <w:p w14:paraId="4AF95934" w14:textId="77777777" w:rsidR="00DE1570" w:rsidRDefault="00DE1570" w:rsidP="00823070">
            <w:r>
              <w:t>580.0</w:t>
            </w:r>
          </w:p>
        </w:tc>
        <w:tc>
          <w:tcPr>
            <w:tcW w:w="1791" w:type="dxa"/>
          </w:tcPr>
          <w:p w14:paraId="5AE00BC9" w14:textId="77777777" w:rsidR="00DE1570" w:rsidRDefault="00DE1570" w:rsidP="00823070">
            <w:r>
              <w:t>1090.0</w:t>
            </w:r>
          </w:p>
        </w:tc>
      </w:tr>
      <w:tr w:rsidR="00DE1570" w:rsidRPr="003E745F" w14:paraId="7613F04E" w14:textId="77777777" w:rsidTr="00DE1570">
        <w:tc>
          <w:tcPr>
            <w:tcW w:w="1931" w:type="dxa"/>
          </w:tcPr>
          <w:p w14:paraId="54DD5F59" w14:textId="77777777" w:rsidR="00DE1570" w:rsidRDefault="00DE1570" w:rsidP="00823070">
            <w:pPr>
              <w:rPr>
                <w:rFonts w:ascii="Courier New" w:hAnsi="Courier New" w:cs="Courier New"/>
              </w:rPr>
            </w:pPr>
            <w:proofErr w:type="spellStart"/>
            <w:r w:rsidRPr="009C1A82">
              <w:rPr>
                <w:rFonts w:ascii="Courier New" w:hAnsi="Courier New" w:cs="Courier New"/>
              </w:rPr>
              <w:t>weatherAirTemp</w:t>
            </w:r>
            <w:proofErr w:type="spellEnd"/>
          </w:p>
        </w:tc>
        <w:tc>
          <w:tcPr>
            <w:tcW w:w="3649" w:type="dxa"/>
          </w:tcPr>
          <w:p w14:paraId="4B9FB51E"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48F42D4B" w14:textId="77777777" w:rsidR="00DE1570" w:rsidRDefault="00DE1570" w:rsidP="00823070"/>
        </w:tc>
        <w:tc>
          <w:tcPr>
            <w:tcW w:w="1797" w:type="dxa"/>
          </w:tcPr>
          <w:p w14:paraId="5A7A7794" w14:textId="77777777" w:rsidR="00DE1570" w:rsidRDefault="00DE1570" w:rsidP="00823070">
            <w:r>
              <w:t>Centigrade (</w:t>
            </w:r>
            <w:proofErr w:type="spellStart"/>
            <w:r>
              <w:t>Celcius</w:t>
            </w:r>
            <w:proofErr w:type="spellEnd"/>
            <w:r>
              <w:t>)</w:t>
            </w:r>
          </w:p>
        </w:tc>
        <w:tc>
          <w:tcPr>
            <w:tcW w:w="1791" w:type="dxa"/>
          </w:tcPr>
          <w:p w14:paraId="274A40BC" w14:textId="77777777" w:rsidR="00DE1570" w:rsidRDefault="00DE1570" w:rsidP="00823070">
            <w:r>
              <w:t>-40.0</w:t>
            </w:r>
          </w:p>
        </w:tc>
        <w:tc>
          <w:tcPr>
            <w:tcW w:w="1791" w:type="dxa"/>
          </w:tcPr>
          <w:p w14:paraId="66A22936" w14:textId="77777777" w:rsidR="00DE1570" w:rsidRDefault="00DE1570" w:rsidP="00823070">
            <w:r>
              <w:t>151.0</w:t>
            </w:r>
          </w:p>
        </w:tc>
      </w:tr>
    </w:tbl>
    <w:p w14:paraId="5015298C" w14:textId="77777777" w:rsidR="008E57CC" w:rsidRDefault="008E57CC" w:rsidP="000A3293"/>
    <w:p w14:paraId="56E7B281" w14:textId="6CD0F51B" w:rsidR="008E57CC" w:rsidRDefault="00D13329" w:rsidP="000A3293">
      <w:pPr>
        <w:pStyle w:val="Heading4"/>
      </w:pPr>
      <w:bookmarkStart w:id="297" w:name="_J2735WeatherProbe"/>
      <w:bookmarkEnd w:id="297"/>
      <w:r w:rsidRPr="00D13329">
        <w:t>J2735WeatherProbe</w:t>
      </w:r>
    </w:p>
    <w:p w14:paraId="3CE048CC" w14:textId="77777777" w:rsidR="00D13329" w:rsidRDefault="00D1332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4265D1" w14:textId="77777777" w:rsidTr="004C4D4C">
        <w:tc>
          <w:tcPr>
            <w:tcW w:w="1931" w:type="dxa"/>
          </w:tcPr>
          <w:p w14:paraId="59BB4DD3" w14:textId="77777777" w:rsidR="004C4D4C" w:rsidRPr="006E5FF6" w:rsidRDefault="004C4D4C" w:rsidP="000A3293">
            <w:pPr>
              <w:rPr>
                <w:b/>
              </w:rPr>
            </w:pPr>
            <w:r w:rsidRPr="006E5FF6">
              <w:rPr>
                <w:b/>
              </w:rPr>
              <w:t>Name</w:t>
            </w:r>
          </w:p>
        </w:tc>
        <w:tc>
          <w:tcPr>
            <w:tcW w:w="3649" w:type="dxa"/>
          </w:tcPr>
          <w:p w14:paraId="01A58401" w14:textId="77777777" w:rsidR="004C4D4C" w:rsidRPr="006E5FF6" w:rsidRDefault="004C4D4C" w:rsidP="000A3293">
            <w:pPr>
              <w:rPr>
                <w:b/>
              </w:rPr>
            </w:pPr>
            <w:r w:rsidRPr="006E5FF6">
              <w:rPr>
                <w:b/>
              </w:rPr>
              <w:t>Type</w:t>
            </w:r>
          </w:p>
        </w:tc>
        <w:tc>
          <w:tcPr>
            <w:tcW w:w="1991" w:type="dxa"/>
          </w:tcPr>
          <w:p w14:paraId="45C5C080" w14:textId="77777777" w:rsidR="004C4D4C" w:rsidRPr="006E5FF6" w:rsidRDefault="004C4D4C" w:rsidP="000A3293">
            <w:pPr>
              <w:rPr>
                <w:b/>
              </w:rPr>
            </w:pPr>
            <w:r w:rsidRPr="006E5FF6">
              <w:rPr>
                <w:b/>
              </w:rPr>
              <w:t>Description</w:t>
            </w:r>
          </w:p>
        </w:tc>
        <w:tc>
          <w:tcPr>
            <w:tcW w:w="1797" w:type="dxa"/>
          </w:tcPr>
          <w:p w14:paraId="4E76D9CC" w14:textId="77777777" w:rsidR="004C4D4C" w:rsidRPr="006E5FF6" w:rsidRDefault="004C4D4C" w:rsidP="000A3293">
            <w:pPr>
              <w:rPr>
                <w:b/>
              </w:rPr>
            </w:pPr>
            <w:r w:rsidRPr="006E5FF6">
              <w:rPr>
                <w:b/>
              </w:rPr>
              <w:t>Units</w:t>
            </w:r>
          </w:p>
        </w:tc>
        <w:tc>
          <w:tcPr>
            <w:tcW w:w="1791" w:type="dxa"/>
          </w:tcPr>
          <w:p w14:paraId="408E509C" w14:textId="77777777" w:rsidR="004C4D4C" w:rsidRPr="006E5FF6" w:rsidRDefault="004C4D4C" w:rsidP="000A3293">
            <w:pPr>
              <w:rPr>
                <w:b/>
              </w:rPr>
            </w:pPr>
            <w:r w:rsidRPr="006E5FF6">
              <w:rPr>
                <w:b/>
              </w:rPr>
              <w:t>Valid Min</w:t>
            </w:r>
          </w:p>
        </w:tc>
        <w:tc>
          <w:tcPr>
            <w:tcW w:w="1791" w:type="dxa"/>
          </w:tcPr>
          <w:p w14:paraId="2EB740EC" w14:textId="77777777" w:rsidR="004C4D4C" w:rsidRPr="006E5FF6" w:rsidRDefault="004C4D4C" w:rsidP="000A3293">
            <w:pPr>
              <w:rPr>
                <w:b/>
              </w:rPr>
            </w:pPr>
            <w:r w:rsidRPr="006E5FF6">
              <w:rPr>
                <w:b/>
              </w:rPr>
              <w:t>Valid Max</w:t>
            </w:r>
          </w:p>
        </w:tc>
      </w:tr>
      <w:tr w:rsidR="004C4D4C" w:rsidRPr="003E745F" w14:paraId="0C4A2290" w14:textId="77777777" w:rsidTr="004C4D4C">
        <w:tc>
          <w:tcPr>
            <w:tcW w:w="1931" w:type="dxa"/>
          </w:tcPr>
          <w:p w14:paraId="5948D2B9" w14:textId="77777777" w:rsidR="004C4D4C" w:rsidRPr="000D041D" w:rsidRDefault="004C4D4C" w:rsidP="000A3293">
            <w:pPr>
              <w:rPr>
                <w:rFonts w:ascii="Courier New" w:hAnsi="Courier New" w:cs="Courier New"/>
              </w:rPr>
            </w:pPr>
          </w:p>
        </w:tc>
        <w:tc>
          <w:tcPr>
            <w:tcW w:w="3649" w:type="dxa"/>
          </w:tcPr>
          <w:p w14:paraId="59C8EE34" w14:textId="77777777" w:rsidR="004C4D4C" w:rsidRPr="000D041D" w:rsidRDefault="004C4D4C" w:rsidP="000A3293">
            <w:pPr>
              <w:rPr>
                <w:rFonts w:ascii="Courier New" w:hAnsi="Courier New" w:cs="Courier New"/>
              </w:rPr>
            </w:pPr>
          </w:p>
        </w:tc>
        <w:tc>
          <w:tcPr>
            <w:tcW w:w="1991" w:type="dxa"/>
          </w:tcPr>
          <w:p w14:paraId="0C67296B" w14:textId="77777777" w:rsidR="004C4D4C" w:rsidRPr="003E745F" w:rsidRDefault="004C4D4C" w:rsidP="000A3293"/>
        </w:tc>
        <w:tc>
          <w:tcPr>
            <w:tcW w:w="1797" w:type="dxa"/>
          </w:tcPr>
          <w:p w14:paraId="6CACB041" w14:textId="77777777" w:rsidR="004C4D4C" w:rsidRPr="006E5FF6" w:rsidRDefault="004C4D4C" w:rsidP="000A3293">
            <w:pPr>
              <w:rPr>
                <w:vertAlign w:val="superscript"/>
              </w:rPr>
            </w:pPr>
          </w:p>
        </w:tc>
        <w:tc>
          <w:tcPr>
            <w:tcW w:w="1791" w:type="dxa"/>
          </w:tcPr>
          <w:p w14:paraId="37F2AB45" w14:textId="77777777" w:rsidR="004C4D4C" w:rsidRPr="003E745F" w:rsidRDefault="004C4D4C" w:rsidP="000A3293"/>
        </w:tc>
        <w:tc>
          <w:tcPr>
            <w:tcW w:w="1791" w:type="dxa"/>
          </w:tcPr>
          <w:p w14:paraId="73A14111" w14:textId="77777777" w:rsidR="004C4D4C" w:rsidRPr="003E745F" w:rsidRDefault="004C4D4C" w:rsidP="000A3293"/>
        </w:tc>
      </w:tr>
      <w:tr w:rsidR="004C4D4C" w:rsidRPr="003E745F" w14:paraId="49B8095C" w14:textId="77777777" w:rsidTr="004C4D4C">
        <w:tc>
          <w:tcPr>
            <w:tcW w:w="1931" w:type="dxa"/>
          </w:tcPr>
          <w:p w14:paraId="131CABAF" w14:textId="77777777" w:rsidR="004C4D4C" w:rsidRPr="000D041D" w:rsidRDefault="004C4D4C" w:rsidP="000A3293">
            <w:pPr>
              <w:rPr>
                <w:rFonts w:ascii="Courier New" w:hAnsi="Courier New" w:cs="Courier New"/>
              </w:rPr>
            </w:pPr>
          </w:p>
        </w:tc>
        <w:tc>
          <w:tcPr>
            <w:tcW w:w="3649" w:type="dxa"/>
          </w:tcPr>
          <w:p w14:paraId="4DF302FC" w14:textId="77777777" w:rsidR="004C4D4C" w:rsidRPr="000D041D" w:rsidRDefault="004C4D4C" w:rsidP="000A3293">
            <w:pPr>
              <w:rPr>
                <w:rFonts w:ascii="Courier New" w:hAnsi="Courier New" w:cs="Courier New"/>
              </w:rPr>
            </w:pPr>
          </w:p>
        </w:tc>
        <w:tc>
          <w:tcPr>
            <w:tcW w:w="1991" w:type="dxa"/>
          </w:tcPr>
          <w:p w14:paraId="7EC6500A" w14:textId="77777777" w:rsidR="004C4D4C" w:rsidRPr="003E745F" w:rsidRDefault="004C4D4C" w:rsidP="000A3293"/>
        </w:tc>
        <w:tc>
          <w:tcPr>
            <w:tcW w:w="1797" w:type="dxa"/>
          </w:tcPr>
          <w:p w14:paraId="18F98F50" w14:textId="77777777" w:rsidR="004C4D4C" w:rsidRPr="003E745F" w:rsidRDefault="004C4D4C" w:rsidP="000A3293"/>
        </w:tc>
        <w:tc>
          <w:tcPr>
            <w:tcW w:w="1791" w:type="dxa"/>
          </w:tcPr>
          <w:p w14:paraId="38FBB752" w14:textId="77777777" w:rsidR="004C4D4C" w:rsidRPr="003E745F" w:rsidRDefault="004C4D4C" w:rsidP="000A3293"/>
        </w:tc>
        <w:tc>
          <w:tcPr>
            <w:tcW w:w="1791" w:type="dxa"/>
          </w:tcPr>
          <w:p w14:paraId="2BB494AA" w14:textId="77777777" w:rsidR="004C4D4C" w:rsidRPr="003E745F" w:rsidRDefault="004C4D4C" w:rsidP="000A3293"/>
        </w:tc>
      </w:tr>
    </w:tbl>
    <w:p w14:paraId="035598D3" w14:textId="77777777" w:rsidR="00D13329" w:rsidRDefault="00D13329" w:rsidP="000A3293"/>
    <w:p w14:paraId="05D47A8C" w14:textId="373DA5DB" w:rsidR="00D13329" w:rsidRDefault="00E274B6" w:rsidP="000A3293">
      <w:pPr>
        <w:pStyle w:val="Heading4"/>
      </w:pPr>
      <w:bookmarkStart w:id="298" w:name="_J2735ObstacleDetection"/>
      <w:bookmarkEnd w:id="298"/>
      <w:r w:rsidRPr="00E274B6">
        <w:t>J2735ObstacleDetection</w:t>
      </w:r>
    </w:p>
    <w:p w14:paraId="4DE4B8C1" w14:textId="77777777" w:rsidR="00E274B6" w:rsidRDefault="00E274B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D2FFCA4" w14:textId="77777777" w:rsidTr="004C4D4C">
        <w:tc>
          <w:tcPr>
            <w:tcW w:w="1931" w:type="dxa"/>
          </w:tcPr>
          <w:p w14:paraId="344BF2D4" w14:textId="77777777" w:rsidR="004C4D4C" w:rsidRPr="006E5FF6" w:rsidRDefault="004C4D4C" w:rsidP="000A3293">
            <w:pPr>
              <w:rPr>
                <w:b/>
              </w:rPr>
            </w:pPr>
            <w:r w:rsidRPr="006E5FF6">
              <w:rPr>
                <w:b/>
              </w:rPr>
              <w:t>Name</w:t>
            </w:r>
          </w:p>
        </w:tc>
        <w:tc>
          <w:tcPr>
            <w:tcW w:w="3649" w:type="dxa"/>
          </w:tcPr>
          <w:p w14:paraId="60AF71C6" w14:textId="77777777" w:rsidR="004C4D4C" w:rsidRPr="006E5FF6" w:rsidRDefault="004C4D4C" w:rsidP="000A3293">
            <w:pPr>
              <w:rPr>
                <w:b/>
              </w:rPr>
            </w:pPr>
            <w:r w:rsidRPr="006E5FF6">
              <w:rPr>
                <w:b/>
              </w:rPr>
              <w:t>Type</w:t>
            </w:r>
          </w:p>
        </w:tc>
        <w:tc>
          <w:tcPr>
            <w:tcW w:w="1991" w:type="dxa"/>
          </w:tcPr>
          <w:p w14:paraId="45ACB310" w14:textId="77777777" w:rsidR="004C4D4C" w:rsidRPr="006E5FF6" w:rsidRDefault="004C4D4C" w:rsidP="000A3293">
            <w:pPr>
              <w:rPr>
                <w:b/>
              </w:rPr>
            </w:pPr>
            <w:r w:rsidRPr="006E5FF6">
              <w:rPr>
                <w:b/>
              </w:rPr>
              <w:t>Description</w:t>
            </w:r>
          </w:p>
        </w:tc>
        <w:tc>
          <w:tcPr>
            <w:tcW w:w="1797" w:type="dxa"/>
          </w:tcPr>
          <w:p w14:paraId="0D5E4981" w14:textId="77777777" w:rsidR="004C4D4C" w:rsidRPr="006E5FF6" w:rsidRDefault="004C4D4C" w:rsidP="000A3293">
            <w:pPr>
              <w:rPr>
                <w:b/>
              </w:rPr>
            </w:pPr>
            <w:r w:rsidRPr="006E5FF6">
              <w:rPr>
                <w:b/>
              </w:rPr>
              <w:t>Units</w:t>
            </w:r>
          </w:p>
        </w:tc>
        <w:tc>
          <w:tcPr>
            <w:tcW w:w="1791" w:type="dxa"/>
          </w:tcPr>
          <w:p w14:paraId="7536816C" w14:textId="77777777" w:rsidR="004C4D4C" w:rsidRPr="006E5FF6" w:rsidRDefault="004C4D4C" w:rsidP="000A3293">
            <w:pPr>
              <w:rPr>
                <w:b/>
              </w:rPr>
            </w:pPr>
            <w:r w:rsidRPr="006E5FF6">
              <w:rPr>
                <w:b/>
              </w:rPr>
              <w:t>Valid Min</w:t>
            </w:r>
          </w:p>
        </w:tc>
        <w:tc>
          <w:tcPr>
            <w:tcW w:w="1791" w:type="dxa"/>
          </w:tcPr>
          <w:p w14:paraId="471008D7" w14:textId="77777777" w:rsidR="004C4D4C" w:rsidRPr="006E5FF6" w:rsidRDefault="004C4D4C" w:rsidP="000A3293">
            <w:pPr>
              <w:rPr>
                <w:b/>
              </w:rPr>
            </w:pPr>
            <w:r w:rsidRPr="006E5FF6">
              <w:rPr>
                <w:b/>
              </w:rPr>
              <w:t>Valid Max</w:t>
            </w:r>
          </w:p>
        </w:tc>
      </w:tr>
      <w:tr w:rsidR="004C4D4C" w:rsidRPr="003E745F" w14:paraId="4635AD7D" w14:textId="77777777" w:rsidTr="004C4D4C">
        <w:tc>
          <w:tcPr>
            <w:tcW w:w="1931" w:type="dxa"/>
          </w:tcPr>
          <w:p w14:paraId="44FC05EE" w14:textId="77777777" w:rsidR="004C4D4C" w:rsidRPr="000D041D" w:rsidRDefault="004C4D4C" w:rsidP="000A3293">
            <w:pPr>
              <w:rPr>
                <w:rFonts w:ascii="Courier New" w:hAnsi="Courier New" w:cs="Courier New"/>
              </w:rPr>
            </w:pPr>
          </w:p>
        </w:tc>
        <w:tc>
          <w:tcPr>
            <w:tcW w:w="3649" w:type="dxa"/>
          </w:tcPr>
          <w:p w14:paraId="137C59F3" w14:textId="77777777" w:rsidR="004C4D4C" w:rsidRPr="000D041D" w:rsidRDefault="004C4D4C" w:rsidP="000A3293">
            <w:pPr>
              <w:rPr>
                <w:rFonts w:ascii="Courier New" w:hAnsi="Courier New" w:cs="Courier New"/>
              </w:rPr>
            </w:pPr>
          </w:p>
        </w:tc>
        <w:tc>
          <w:tcPr>
            <w:tcW w:w="1991" w:type="dxa"/>
          </w:tcPr>
          <w:p w14:paraId="249374A1" w14:textId="77777777" w:rsidR="004C4D4C" w:rsidRPr="003E745F" w:rsidRDefault="004C4D4C" w:rsidP="000A3293"/>
        </w:tc>
        <w:tc>
          <w:tcPr>
            <w:tcW w:w="1797" w:type="dxa"/>
          </w:tcPr>
          <w:p w14:paraId="47EE048D" w14:textId="77777777" w:rsidR="004C4D4C" w:rsidRPr="006E5FF6" w:rsidRDefault="004C4D4C" w:rsidP="000A3293">
            <w:pPr>
              <w:rPr>
                <w:vertAlign w:val="superscript"/>
              </w:rPr>
            </w:pPr>
          </w:p>
        </w:tc>
        <w:tc>
          <w:tcPr>
            <w:tcW w:w="1791" w:type="dxa"/>
          </w:tcPr>
          <w:p w14:paraId="11317AAE" w14:textId="77777777" w:rsidR="004C4D4C" w:rsidRPr="003E745F" w:rsidRDefault="004C4D4C" w:rsidP="000A3293"/>
        </w:tc>
        <w:tc>
          <w:tcPr>
            <w:tcW w:w="1791" w:type="dxa"/>
          </w:tcPr>
          <w:p w14:paraId="323C1671" w14:textId="77777777" w:rsidR="004C4D4C" w:rsidRPr="003E745F" w:rsidRDefault="004C4D4C" w:rsidP="000A3293"/>
        </w:tc>
      </w:tr>
      <w:tr w:rsidR="004C4D4C" w:rsidRPr="003E745F" w14:paraId="368D7724" w14:textId="77777777" w:rsidTr="004C4D4C">
        <w:tc>
          <w:tcPr>
            <w:tcW w:w="1931" w:type="dxa"/>
          </w:tcPr>
          <w:p w14:paraId="144D7658" w14:textId="77777777" w:rsidR="004C4D4C" w:rsidRPr="000D041D" w:rsidRDefault="004C4D4C" w:rsidP="000A3293">
            <w:pPr>
              <w:rPr>
                <w:rFonts w:ascii="Courier New" w:hAnsi="Courier New" w:cs="Courier New"/>
              </w:rPr>
            </w:pPr>
          </w:p>
        </w:tc>
        <w:tc>
          <w:tcPr>
            <w:tcW w:w="3649" w:type="dxa"/>
          </w:tcPr>
          <w:p w14:paraId="7AC1D0F4" w14:textId="77777777" w:rsidR="004C4D4C" w:rsidRPr="000D041D" w:rsidRDefault="004C4D4C" w:rsidP="000A3293">
            <w:pPr>
              <w:rPr>
                <w:rFonts w:ascii="Courier New" w:hAnsi="Courier New" w:cs="Courier New"/>
              </w:rPr>
            </w:pPr>
          </w:p>
        </w:tc>
        <w:tc>
          <w:tcPr>
            <w:tcW w:w="1991" w:type="dxa"/>
          </w:tcPr>
          <w:p w14:paraId="787A0950" w14:textId="77777777" w:rsidR="004C4D4C" w:rsidRPr="003E745F" w:rsidRDefault="004C4D4C" w:rsidP="000A3293"/>
        </w:tc>
        <w:tc>
          <w:tcPr>
            <w:tcW w:w="1797" w:type="dxa"/>
          </w:tcPr>
          <w:p w14:paraId="7CC438D2" w14:textId="77777777" w:rsidR="004C4D4C" w:rsidRPr="003E745F" w:rsidRDefault="004C4D4C" w:rsidP="000A3293"/>
        </w:tc>
        <w:tc>
          <w:tcPr>
            <w:tcW w:w="1791" w:type="dxa"/>
          </w:tcPr>
          <w:p w14:paraId="0EC4CCC0" w14:textId="77777777" w:rsidR="004C4D4C" w:rsidRPr="003E745F" w:rsidRDefault="004C4D4C" w:rsidP="000A3293"/>
        </w:tc>
        <w:tc>
          <w:tcPr>
            <w:tcW w:w="1791" w:type="dxa"/>
          </w:tcPr>
          <w:p w14:paraId="2EEF89FD" w14:textId="77777777" w:rsidR="004C4D4C" w:rsidRPr="003E745F" w:rsidRDefault="004C4D4C" w:rsidP="000A3293"/>
        </w:tc>
      </w:tr>
    </w:tbl>
    <w:p w14:paraId="5A90B5EE" w14:textId="77777777" w:rsidR="00E274B6" w:rsidRDefault="00E274B6" w:rsidP="000A3293"/>
    <w:p w14:paraId="7CA041ED" w14:textId="15A38248" w:rsidR="00E274B6" w:rsidRDefault="00E45AA5" w:rsidP="000A3293">
      <w:pPr>
        <w:pStyle w:val="Heading4"/>
      </w:pPr>
      <w:bookmarkStart w:id="299" w:name="_J2735DisabledVehicle"/>
      <w:bookmarkEnd w:id="299"/>
      <w:r w:rsidRPr="00E45AA5">
        <w:t>J2735DisabledVehicle</w:t>
      </w:r>
    </w:p>
    <w:p w14:paraId="6CEF4497" w14:textId="77777777" w:rsidR="00E45AA5" w:rsidRDefault="00E45AA5"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6A076D6" w14:textId="77777777" w:rsidTr="004C4D4C">
        <w:tc>
          <w:tcPr>
            <w:tcW w:w="1931" w:type="dxa"/>
          </w:tcPr>
          <w:p w14:paraId="6C207DD0" w14:textId="77777777" w:rsidR="004C4D4C" w:rsidRPr="006E5FF6" w:rsidRDefault="004C4D4C" w:rsidP="000A3293">
            <w:pPr>
              <w:rPr>
                <w:b/>
              </w:rPr>
            </w:pPr>
            <w:r w:rsidRPr="006E5FF6">
              <w:rPr>
                <w:b/>
              </w:rPr>
              <w:t>Name</w:t>
            </w:r>
          </w:p>
        </w:tc>
        <w:tc>
          <w:tcPr>
            <w:tcW w:w="3649" w:type="dxa"/>
          </w:tcPr>
          <w:p w14:paraId="35877752" w14:textId="77777777" w:rsidR="004C4D4C" w:rsidRPr="006E5FF6" w:rsidRDefault="004C4D4C" w:rsidP="000A3293">
            <w:pPr>
              <w:rPr>
                <w:b/>
              </w:rPr>
            </w:pPr>
            <w:r w:rsidRPr="006E5FF6">
              <w:rPr>
                <w:b/>
              </w:rPr>
              <w:t>Type</w:t>
            </w:r>
          </w:p>
        </w:tc>
        <w:tc>
          <w:tcPr>
            <w:tcW w:w="1991" w:type="dxa"/>
          </w:tcPr>
          <w:p w14:paraId="28F947DA" w14:textId="77777777" w:rsidR="004C4D4C" w:rsidRPr="006E5FF6" w:rsidRDefault="004C4D4C" w:rsidP="000A3293">
            <w:pPr>
              <w:rPr>
                <w:b/>
              </w:rPr>
            </w:pPr>
            <w:r w:rsidRPr="006E5FF6">
              <w:rPr>
                <w:b/>
              </w:rPr>
              <w:t>Description</w:t>
            </w:r>
          </w:p>
        </w:tc>
        <w:tc>
          <w:tcPr>
            <w:tcW w:w="1797" w:type="dxa"/>
          </w:tcPr>
          <w:p w14:paraId="7E463F79" w14:textId="77777777" w:rsidR="004C4D4C" w:rsidRPr="006E5FF6" w:rsidRDefault="004C4D4C" w:rsidP="000A3293">
            <w:pPr>
              <w:rPr>
                <w:b/>
              </w:rPr>
            </w:pPr>
            <w:r w:rsidRPr="006E5FF6">
              <w:rPr>
                <w:b/>
              </w:rPr>
              <w:t>Units</w:t>
            </w:r>
          </w:p>
        </w:tc>
        <w:tc>
          <w:tcPr>
            <w:tcW w:w="1791" w:type="dxa"/>
          </w:tcPr>
          <w:p w14:paraId="67FDF785" w14:textId="77777777" w:rsidR="004C4D4C" w:rsidRPr="006E5FF6" w:rsidRDefault="004C4D4C" w:rsidP="000A3293">
            <w:pPr>
              <w:rPr>
                <w:b/>
              </w:rPr>
            </w:pPr>
            <w:r w:rsidRPr="006E5FF6">
              <w:rPr>
                <w:b/>
              </w:rPr>
              <w:t>Valid Min</w:t>
            </w:r>
          </w:p>
        </w:tc>
        <w:tc>
          <w:tcPr>
            <w:tcW w:w="1791" w:type="dxa"/>
          </w:tcPr>
          <w:p w14:paraId="150D9F2E" w14:textId="77777777" w:rsidR="004C4D4C" w:rsidRPr="006E5FF6" w:rsidRDefault="004C4D4C" w:rsidP="000A3293">
            <w:pPr>
              <w:rPr>
                <w:b/>
              </w:rPr>
            </w:pPr>
            <w:r w:rsidRPr="006E5FF6">
              <w:rPr>
                <w:b/>
              </w:rPr>
              <w:t>Valid Max</w:t>
            </w:r>
          </w:p>
        </w:tc>
      </w:tr>
      <w:tr w:rsidR="004C4D4C" w:rsidRPr="003E745F" w14:paraId="1AD3B8F9" w14:textId="77777777" w:rsidTr="004C4D4C">
        <w:tc>
          <w:tcPr>
            <w:tcW w:w="1931" w:type="dxa"/>
          </w:tcPr>
          <w:p w14:paraId="14FBC264" w14:textId="77777777" w:rsidR="004C4D4C" w:rsidRPr="000D041D" w:rsidRDefault="004C4D4C" w:rsidP="000A3293">
            <w:pPr>
              <w:rPr>
                <w:rFonts w:ascii="Courier New" w:hAnsi="Courier New" w:cs="Courier New"/>
              </w:rPr>
            </w:pPr>
          </w:p>
        </w:tc>
        <w:tc>
          <w:tcPr>
            <w:tcW w:w="3649" w:type="dxa"/>
          </w:tcPr>
          <w:p w14:paraId="195D3738" w14:textId="77777777" w:rsidR="004C4D4C" w:rsidRPr="000D041D" w:rsidRDefault="004C4D4C" w:rsidP="000A3293">
            <w:pPr>
              <w:rPr>
                <w:rFonts w:ascii="Courier New" w:hAnsi="Courier New" w:cs="Courier New"/>
              </w:rPr>
            </w:pPr>
          </w:p>
        </w:tc>
        <w:tc>
          <w:tcPr>
            <w:tcW w:w="1991" w:type="dxa"/>
          </w:tcPr>
          <w:p w14:paraId="281C1E5C" w14:textId="77777777" w:rsidR="004C4D4C" w:rsidRPr="003E745F" w:rsidRDefault="004C4D4C" w:rsidP="000A3293"/>
        </w:tc>
        <w:tc>
          <w:tcPr>
            <w:tcW w:w="1797" w:type="dxa"/>
          </w:tcPr>
          <w:p w14:paraId="59C5800B" w14:textId="77777777" w:rsidR="004C4D4C" w:rsidRPr="006E5FF6" w:rsidRDefault="004C4D4C" w:rsidP="000A3293">
            <w:pPr>
              <w:rPr>
                <w:vertAlign w:val="superscript"/>
              </w:rPr>
            </w:pPr>
          </w:p>
        </w:tc>
        <w:tc>
          <w:tcPr>
            <w:tcW w:w="1791" w:type="dxa"/>
          </w:tcPr>
          <w:p w14:paraId="08CE10EC" w14:textId="77777777" w:rsidR="004C4D4C" w:rsidRPr="003E745F" w:rsidRDefault="004C4D4C" w:rsidP="000A3293"/>
        </w:tc>
        <w:tc>
          <w:tcPr>
            <w:tcW w:w="1791" w:type="dxa"/>
          </w:tcPr>
          <w:p w14:paraId="646BE8ED" w14:textId="77777777" w:rsidR="004C4D4C" w:rsidRPr="003E745F" w:rsidRDefault="004C4D4C" w:rsidP="000A3293"/>
        </w:tc>
      </w:tr>
      <w:tr w:rsidR="004C4D4C" w:rsidRPr="003E745F" w14:paraId="40CA18A5" w14:textId="77777777" w:rsidTr="004C4D4C">
        <w:tc>
          <w:tcPr>
            <w:tcW w:w="1931" w:type="dxa"/>
          </w:tcPr>
          <w:p w14:paraId="476BD903" w14:textId="77777777" w:rsidR="004C4D4C" w:rsidRPr="000D041D" w:rsidRDefault="004C4D4C" w:rsidP="000A3293">
            <w:pPr>
              <w:rPr>
                <w:rFonts w:ascii="Courier New" w:hAnsi="Courier New" w:cs="Courier New"/>
              </w:rPr>
            </w:pPr>
          </w:p>
        </w:tc>
        <w:tc>
          <w:tcPr>
            <w:tcW w:w="3649" w:type="dxa"/>
          </w:tcPr>
          <w:p w14:paraId="0F71168B" w14:textId="77777777" w:rsidR="004C4D4C" w:rsidRPr="000D041D" w:rsidRDefault="004C4D4C" w:rsidP="000A3293">
            <w:pPr>
              <w:rPr>
                <w:rFonts w:ascii="Courier New" w:hAnsi="Courier New" w:cs="Courier New"/>
              </w:rPr>
            </w:pPr>
          </w:p>
        </w:tc>
        <w:tc>
          <w:tcPr>
            <w:tcW w:w="1991" w:type="dxa"/>
          </w:tcPr>
          <w:p w14:paraId="007A8CCB" w14:textId="77777777" w:rsidR="004C4D4C" w:rsidRPr="003E745F" w:rsidRDefault="004C4D4C" w:rsidP="000A3293"/>
        </w:tc>
        <w:tc>
          <w:tcPr>
            <w:tcW w:w="1797" w:type="dxa"/>
          </w:tcPr>
          <w:p w14:paraId="7878075B" w14:textId="77777777" w:rsidR="004C4D4C" w:rsidRPr="003E745F" w:rsidRDefault="004C4D4C" w:rsidP="000A3293"/>
        </w:tc>
        <w:tc>
          <w:tcPr>
            <w:tcW w:w="1791" w:type="dxa"/>
          </w:tcPr>
          <w:p w14:paraId="2FBF366E" w14:textId="77777777" w:rsidR="004C4D4C" w:rsidRPr="003E745F" w:rsidRDefault="004C4D4C" w:rsidP="000A3293"/>
        </w:tc>
        <w:tc>
          <w:tcPr>
            <w:tcW w:w="1791" w:type="dxa"/>
          </w:tcPr>
          <w:p w14:paraId="5597EF74" w14:textId="77777777" w:rsidR="004C4D4C" w:rsidRPr="003E745F" w:rsidRDefault="004C4D4C" w:rsidP="000A3293"/>
        </w:tc>
      </w:tr>
    </w:tbl>
    <w:p w14:paraId="32273DAE" w14:textId="77777777" w:rsidR="00E45AA5" w:rsidRDefault="00E45AA5" w:rsidP="000A3293"/>
    <w:p w14:paraId="26761A8C" w14:textId="4C69B913" w:rsidR="00E45AA5" w:rsidRDefault="006D1AAC" w:rsidP="000A3293">
      <w:pPr>
        <w:pStyle w:val="Heading4"/>
      </w:pPr>
      <w:bookmarkStart w:id="300" w:name="_J2735SpeedProfile"/>
      <w:bookmarkEnd w:id="300"/>
      <w:r w:rsidRPr="006D1AAC">
        <w:t>J2735SpeedProfile</w:t>
      </w:r>
    </w:p>
    <w:p w14:paraId="6404B2F9" w14:textId="77777777" w:rsidR="006D1AAC" w:rsidRDefault="006D1AAC"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8890014" w14:textId="77777777" w:rsidTr="004C4D4C">
        <w:tc>
          <w:tcPr>
            <w:tcW w:w="1931" w:type="dxa"/>
          </w:tcPr>
          <w:p w14:paraId="2420542D" w14:textId="77777777" w:rsidR="004C4D4C" w:rsidRPr="006E5FF6" w:rsidRDefault="004C4D4C" w:rsidP="000A3293">
            <w:pPr>
              <w:rPr>
                <w:b/>
              </w:rPr>
            </w:pPr>
            <w:r w:rsidRPr="006E5FF6">
              <w:rPr>
                <w:b/>
              </w:rPr>
              <w:t>Name</w:t>
            </w:r>
          </w:p>
        </w:tc>
        <w:tc>
          <w:tcPr>
            <w:tcW w:w="3649" w:type="dxa"/>
          </w:tcPr>
          <w:p w14:paraId="0749FAD9" w14:textId="77777777" w:rsidR="004C4D4C" w:rsidRPr="006E5FF6" w:rsidRDefault="004C4D4C" w:rsidP="000A3293">
            <w:pPr>
              <w:rPr>
                <w:b/>
              </w:rPr>
            </w:pPr>
            <w:r w:rsidRPr="006E5FF6">
              <w:rPr>
                <w:b/>
              </w:rPr>
              <w:t>Type</w:t>
            </w:r>
          </w:p>
        </w:tc>
        <w:tc>
          <w:tcPr>
            <w:tcW w:w="1991" w:type="dxa"/>
          </w:tcPr>
          <w:p w14:paraId="3C2908A9" w14:textId="77777777" w:rsidR="004C4D4C" w:rsidRPr="006E5FF6" w:rsidRDefault="004C4D4C" w:rsidP="000A3293">
            <w:pPr>
              <w:rPr>
                <w:b/>
              </w:rPr>
            </w:pPr>
            <w:r w:rsidRPr="006E5FF6">
              <w:rPr>
                <w:b/>
              </w:rPr>
              <w:t>Description</w:t>
            </w:r>
          </w:p>
        </w:tc>
        <w:tc>
          <w:tcPr>
            <w:tcW w:w="1797" w:type="dxa"/>
          </w:tcPr>
          <w:p w14:paraId="0D3E0D38" w14:textId="77777777" w:rsidR="004C4D4C" w:rsidRPr="006E5FF6" w:rsidRDefault="004C4D4C" w:rsidP="000A3293">
            <w:pPr>
              <w:rPr>
                <w:b/>
              </w:rPr>
            </w:pPr>
            <w:r w:rsidRPr="006E5FF6">
              <w:rPr>
                <w:b/>
              </w:rPr>
              <w:t>Units</w:t>
            </w:r>
          </w:p>
        </w:tc>
        <w:tc>
          <w:tcPr>
            <w:tcW w:w="1791" w:type="dxa"/>
          </w:tcPr>
          <w:p w14:paraId="208DDE4F" w14:textId="77777777" w:rsidR="004C4D4C" w:rsidRPr="006E5FF6" w:rsidRDefault="004C4D4C" w:rsidP="000A3293">
            <w:pPr>
              <w:rPr>
                <w:b/>
              </w:rPr>
            </w:pPr>
            <w:r w:rsidRPr="006E5FF6">
              <w:rPr>
                <w:b/>
              </w:rPr>
              <w:t>Valid Min</w:t>
            </w:r>
          </w:p>
        </w:tc>
        <w:tc>
          <w:tcPr>
            <w:tcW w:w="1791" w:type="dxa"/>
          </w:tcPr>
          <w:p w14:paraId="7D9642AE" w14:textId="77777777" w:rsidR="004C4D4C" w:rsidRPr="006E5FF6" w:rsidRDefault="004C4D4C" w:rsidP="000A3293">
            <w:pPr>
              <w:rPr>
                <w:b/>
              </w:rPr>
            </w:pPr>
            <w:r w:rsidRPr="006E5FF6">
              <w:rPr>
                <w:b/>
              </w:rPr>
              <w:t>Valid Max</w:t>
            </w:r>
          </w:p>
        </w:tc>
      </w:tr>
      <w:tr w:rsidR="004C4D4C" w:rsidRPr="003E745F" w14:paraId="518360D0" w14:textId="77777777" w:rsidTr="004C4D4C">
        <w:tc>
          <w:tcPr>
            <w:tcW w:w="1931" w:type="dxa"/>
          </w:tcPr>
          <w:p w14:paraId="0AD4C447" w14:textId="77777777" w:rsidR="004C4D4C" w:rsidRPr="000D041D" w:rsidRDefault="004C4D4C" w:rsidP="000A3293">
            <w:pPr>
              <w:rPr>
                <w:rFonts w:ascii="Courier New" w:hAnsi="Courier New" w:cs="Courier New"/>
              </w:rPr>
            </w:pPr>
          </w:p>
        </w:tc>
        <w:tc>
          <w:tcPr>
            <w:tcW w:w="3649" w:type="dxa"/>
          </w:tcPr>
          <w:p w14:paraId="1F7A966F" w14:textId="77777777" w:rsidR="004C4D4C" w:rsidRPr="000D041D" w:rsidRDefault="004C4D4C" w:rsidP="000A3293">
            <w:pPr>
              <w:rPr>
                <w:rFonts w:ascii="Courier New" w:hAnsi="Courier New" w:cs="Courier New"/>
              </w:rPr>
            </w:pPr>
          </w:p>
        </w:tc>
        <w:tc>
          <w:tcPr>
            <w:tcW w:w="1991" w:type="dxa"/>
          </w:tcPr>
          <w:p w14:paraId="3CE9F478" w14:textId="77777777" w:rsidR="004C4D4C" w:rsidRPr="003E745F" w:rsidRDefault="004C4D4C" w:rsidP="000A3293"/>
        </w:tc>
        <w:tc>
          <w:tcPr>
            <w:tcW w:w="1797" w:type="dxa"/>
          </w:tcPr>
          <w:p w14:paraId="765478C1" w14:textId="77777777" w:rsidR="004C4D4C" w:rsidRPr="006E5FF6" w:rsidRDefault="004C4D4C" w:rsidP="000A3293">
            <w:pPr>
              <w:rPr>
                <w:vertAlign w:val="superscript"/>
              </w:rPr>
            </w:pPr>
          </w:p>
        </w:tc>
        <w:tc>
          <w:tcPr>
            <w:tcW w:w="1791" w:type="dxa"/>
          </w:tcPr>
          <w:p w14:paraId="21A98A2A" w14:textId="77777777" w:rsidR="004C4D4C" w:rsidRPr="003E745F" w:rsidRDefault="004C4D4C" w:rsidP="000A3293"/>
        </w:tc>
        <w:tc>
          <w:tcPr>
            <w:tcW w:w="1791" w:type="dxa"/>
          </w:tcPr>
          <w:p w14:paraId="00261F17" w14:textId="77777777" w:rsidR="004C4D4C" w:rsidRPr="003E745F" w:rsidRDefault="004C4D4C" w:rsidP="000A3293"/>
        </w:tc>
      </w:tr>
      <w:tr w:rsidR="004C4D4C" w:rsidRPr="003E745F" w14:paraId="0BB94904" w14:textId="77777777" w:rsidTr="004C4D4C">
        <w:tc>
          <w:tcPr>
            <w:tcW w:w="1931" w:type="dxa"/>
          </w:tcPr>
          <w:p w14:paraId="3825F2E4" w14:textId="77777777" w:rsidR="004C4D4C" w:rsidRPr="000D041D" w:rsidRDefault="004C4D4C" w:rsidP="000A3293">
            <w:pPr>
              <w:rPr>
                <w:rFonts w:ascii="Courier New" w:hAnsi="Courier New" w:cs="Courier New"/>
              </w:rPr>
            </w:pPr>
          </w:p>
        </w:tc>
        <w:tc>
          <w:tcPr>
            <w:tcW w:w="3649" w:type="dxa"/>
          </w:tcPr>
          <w:p w14:paraId="22E3E933" w14:textId="77777777" w:rsidR="004C4D4C" w:rsidRPr="000D041D" w:rsidRDefault="004C4D4C" w:rsidP="000A3293">
            <w:pPr>
              <w:rPr>
                <w:rFonts w:ascii="Courier New" w:hAnsi="Courier New" w:cs="Courier New"/>
              </w:rPr>
            </w:pPr>
          </w:p>
        </w:tc>
        <w:tc>
          <w:tcPr>
            <w:tcW w:w="1991" w:type="dxa"/>
          </w:tcPr>
          <w:p w14:paraId="1C76113C" w14:textId="77777777" w:rsidR="004C4D4C" w:rsidRPr="003E745F" w:rsidRDefault="004C4D4C" w:rsidP="000A3293"/>
        </w:tc>
        <w:tc>
          <w:tcPr>
            <w:tcW w:w="1797" w:type="dxa"/>
          </w:tcPr>
          <w:p w14:paraId="787FFE1D" w14:textId="77777777" w:rsidR="004C4D4C" w:rsidRPr="003E745F" w:rsidRDefault="004C4D4C" w:rsidP="000A3293"/>
        </w:tc>
        <w:tc>
          <w:tcPr>
            <w:tcW w:w="1791" w:type="dxa"/>
          </w:tcPr>
          <w:p w14:paraId="61449E23" w14:textId="77777777" w:rsidR="004C4D4C" w:rsidRPr="003E745F" w:rsidRDefault="004C4D4C" w:rsidP="000A3293"/>
        </w:tc>
        <w:tc>
          <w:tcPr>
            <w:tcW w:w="1791" w:type="dxa"/>
          </w:tcPr>
          <w:p w14:paraId="20738B72" w14:textId="77777777" w:rsidR="004C4D4C" w:rsidRPr="003E745F" w:rsidRDefault="004C4D4C" w:rsidP="000A3293"/>
        </w:tc>
      </w:tr>
    </w:tbl>
    <w:p w14:paraId="2352EAB4" w14:textId="77777777" w:rsidR="006D1AAC" w:rsidRDefault="006D1AAC" w:rsidP="000A3293"/>
    <w:p w14:paraId="3F02B29D" w14:textId="0C8B4B4B" w:rsidR="006D1AAC" w:rsidRDefault="007251EE" w:rsidP="000A3293">
      <w:pPr>
        <w:pStyle w:val="Heading4"/>
      </w:pPr>
      <w:bookmarkStart w:id="301" w:name="_J2735RTCMPackage"/>
      <w:bookmarkEnd w:id="301"/>
      <w:r w:rsidRPr="007251EE">
        <w:t>J2735RTCMPackage</w:t>
      </w:r>
    </w:p>
    <w:p w14:paraId="1F474E46" w14:textId="77777777" w:rsidR="007251EE" w:rsidRDefault="007251EE"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5CD449C" w14:textId="77777777" w:rsidTr="004C4D4C">
        <w:tc>
          <w:tcPr>
            <w:tcW w:w="1931" w:type="dxa"/>
          </w:tcPr>
          <w:p w14:paraId="5E32E58F" w14:textId="77777777" w:rsidR="004C4D4C" w:rsidRPr="006E5FF6" w:rsidRDefault="004C4D4C" w:rsidP="000A3293">
            <w:pPr>
              <w:rPr>
                <w:b/>
              </w:rPr>
            </w:pPr>
            <w:r w:rsidRPr="006E5FF6">
              <w:rPr>
                <w:b/>
              </w:rPr>
              <w:t>Name</w:t>
            </w:r>
          </w:p>
        </w:tc>
        <w:tc>
          <w:tcPr>
            <w:tcW w:w="3649" w:type="dxa"/>
          </w:tcPr>
          <w:p w14:paraId="619D873F" w14:textId="77777777" w:rsidR="004C4D4C" w:rsidRPr="006E5FF6" w:rsidRDefault="004C4D4C" w:rsidP="000A3293">
            <w:pPr>
              <w:rPr>
                <w:b/>
              </w:rPr>
            </w:pPr>
            <w:r w:rsidRPr="006E5FF6">
              <w:rPr>
                <w:b/>
              </w:rPr>
              <w:t>Type</w:t>
            </w:r>
          </w:p>
        </w:tc>
        <w:tc>
          <w:tcPr>
            <w:tcW w:w="1991" w:type="dxa"/>
          </w:tcPr>
          <w:p w14:paraId="735A7618" w14:textId="77777777" w:rsidR="004C4D4C" w:rsidRPr="006E5FF6" w:rsidRDefault="004C4D4C" w:rsidP="000A3293">
            <w:pPr>
              <w:rPr>
                <w:b/>
              </w:rPr>
            </w:pPr>
            <w:r w:rsidRPr="006E5FF6">
              <w:rPr>
                <w:b/>
              </w:rPr>
              <w:t>Description</w:t>
            </w:r>
          </w:p>
        </w:tc>
        <w:tc>
          <w:tcPr>
            <w:tcW w:w="1797" w:type="dxa"/>
          </w:tcPr>
          <w:p w14:paraId="70715A5F" w14:textId="77777777" w:rsidR="004C4D4C" w:rsidRPr="006E5FF6" w:rsidRDefault="004C4D4C" w:rsidP="000A3293">
            <w:pPr>
              <w:rPr>
                <w:b/>
              </w:rPr>
            </w:pPr>
            <w:r w:rsidRPr="006E5FF6">
              <w:rPr>
                <w:b/>
              </w:rPr>
              <w:t>Units</w:t>
            </w:r>
          </w:p>
        </w:tc>
        <w:tc>
          <w:tcPr>
            <w:tcW w:w="1791" w:type="dxa"/>
          </w:tcPr>
          <w:p w14:paraId="47A4DED4" w14:textId="77777777" w:rsidR="004C4D4C" w:rsidRPr="006E5FF6" w:rsidRDefault="004C4D4C" w:rsidP="000A3293">
            <w:pPr>
              <w:rPr>
                <w:b/>
              </w:rPr>
            </w:pPr>
            <w:r w:rsidRPr="006E5FF6">
              <w:rPr>
                <w:b/>
              </w:rPr>
              <w:t>Valid Min</w:t>
            </w:r>
          </w:p>
        </w:tc>
        <w:tc>
          <w:tcPr>
            <w:tcW w:w="1791" w:type="dxa"/>
          </w:tcPr>
          <w:p w14:paraId="1B054FA6" w14:textId="77777777" w:rsidR="004C4D4C" w:rsidRPr="006E5FF6" w:rsidRDefault="004C4D4C" w:rsidP="000A3293">
            <w:pPr>
              <w:rPr>
                <w:b/>
              </w:rPr>
            </w:pPr>
            <w:r w:rsidRPr="006E5FF6">
              <w:rPr>
                <w:b/>
              </w:rPr>
              <w:t>Valid Max</w:t>
            </w:r>
          </w:p>
        </w:tc>
      </w:tr>
      <w:tr w:rsidR="004C4D4C" w:rsidRPr="003E745F" w14:paraId="07D81D0C" w14:textId="77777777" w:rsidTr="004C4D4C">
        <w:tc>
          <w:tcPr>
            <w:tcW w:w="1931" w:type="dxa"/>
          </w:tcPr>
          <w:p w14:paraId="1ECDDC15" w14:textId="77777777" w:rsidR="004C4D4C" w:rsidRPr="000D041D" w:rsidRDefault="004C4D4C" w:rsidP="000A3293">
            <w:pPr>
              <w:rPr>
                <w:rFonts w:ascii="Courier New" w:hAnsi="Courier New" w:cs="Courier New"/>
              </w:rPr>
            </w:pPr>
          </w:p>
        </w:tc>
        <w:tc>
          <w:tcPr>
            <w:tcW w:w="3649" w:type="dxa"/>
          </w:tcPr>
          <w:p w14:paraId="5A80C913" w14:textId="77777777" w:rsidR="004C4D4C" w:rsidRPr="000D041D" w:rsidRDefault="004C4D4C" w:rsidP="000A3293">
            <w:pPr>
              <w:rPr>
                <w:rFonts w:ascii="Courier New" w:hAnsi="Courier New" w:cs="Courier New"/>
              </w:rPr>
            </w:pPr>
          </w:p>
        </w:tc>
        <w:tc>
          <w:tcPr>
            <w:tcW w:w="1991" w:type="dxa"/>
          </w:tcPr>
          <w:p w14:paraId="19AEC7A1" w14:textId="77777777" w:rsidR="004C4D4C" w:rsidRPr="003E745F" w:rsidRDefault="004C4D4C" w:rsidP="000A3293"/>
        </w:tc>
        <w:tc>
          <w:tcPr>
            <w:tcW w:w="1797" w:type="dxa"/>
          </w:tcPr>
          <w:p w14:paraId="612D2A47" w14:textId="77777777" w:rsidR="004C4D4C" w:rsidRPr="006E5FF6" w:rsidRDefault="004C4D4C" w:rsidP="000A3293">
            <w:pPr>
              <w:rPr>
                <w:vertAlign w:val="superscript"/>
              </w:rPr>
            </w:pPr>
          </w:p>
        </w:tc>
        <w:tc>
          <w:tcPr>
            <w:tcW w:w="1791" w:type="dxa"/>
          </w:tcPr>
          <w:p w14:paraId="1CBBC7E0" w14:textId="77777777" w:rsidR="004C4D4C" w:rsidRPr="003E745F" w:rsidRDefault="004C4D4C" w:rsidP="000A3293"/>
        </w:tc>
        <w:tc>
          <w:tcPr>
            <w:tcW w:w="1791" w:type="dxa"/>
          </w:tcPr>
          <w:p w14:paraId="6AEFAD4C" w14:textId="77777777" w:rsidR="004C4D4C" w:rsidRPr="003E745F" w:rsidRDefault="004C4D4C" w:rsidP="000A3293"/>
        </w:tc>
      </w:tr>
      <w:tr w:rsidR="004C4D4C" w:rsidRPr="003E745F" w14:paraId="1DDC036F" w14:textId="77777777" w:rsidTr="004C4D4C">
        <w:tc>
          <w:tcPr>
            <w:tcW w:w="1931" w:type="dxa"/>
          </w:tcPr>
          <w:p w14:paraId="08DF0026" w14:textId="77777777" w:rsidR="004C4D4C" w:rsidRPr="000D041D" w:rsidRDefault="004C4D4C" w:rsidP="000A3293">
            <w:pPr>
              <w:rPr>
                <w:rFonts w:ascii="Courier New" w:hAnsi="Courier New" w:cs="Courier New"/>
              </w:rPr>
            </w:pPr>
          </w:p>
        </w:tc>
        <w:tc>
          <w:tcPr>
            <w:tcW w:w="3649" w:type="dxa"/>
          </w:tcPr>
          <w:p w14:paraId="6E155A6A" w14:textId="77777777" w:rsidR="004C4D4C" w:rsidRPr="000D041D" w:rsidRDefault="004C4D4C" w:rsidP="000A3293">
            <w:pPr>
              <w:rPr>
                <w:rFonts w:ascii="Courier New" w:hAnsi="Courier New" w:cs="Courier New"/>
              </w:rPr>
            </w:pPr>
          </w:p>
        </w:tc>
        <w:tc>
          <w:tcPr>
            <w:tcW w:w="1991" w:type="dxa"/>
          </w:tcPr>
          <w:p w14:paraId="443A7F95" w14:textId="77777777" w:rsidR="004C4D4C" w:rsidRPr="003E745F" w:rsidRDefault="004C4D4C" w:rsidP="000A3293"/>
        </w:tc>
        <w:tc>
          <w:tcPr>
            <w:tcW w:w="1797" w:type="dxa"/>
          </w:tcPr>
          <w:p w14:paraId="133D4056" w14:textId="77777777" w:rsidR="004C4D4C" w:rsidRPr="003E745F" w:rsidRDefault="004C4D4C" w:rsidP="000A3293"/>
        </w:tc>
        <w:tc>
          <w:tcPr>
            <w:tcW w:w="1791" w:type="dxa"/>
          </w:tcPr>
          <w:p w14:paraId="2FD9E87A" w14:textId="77777777" w:rsidR="004C4D4C" w:rsidRPr="003E745F" w:rsidRDefault="004C4D4C" w:rsidP="000A3293"/>
        </w:tc>
        <w:tc>
          <w:tcPr>
            <w:tcW w:w="1791" w:type="dxa"/>
          </w:tcPr>
          <w:p w14:paraId="55B863DD" w14:textId="77777777" w:rsidR="004C4D4C" w:rsidRPr="003E745F" w:rsidRDefault="004C4D4C" w:rsidP="000A3293"/>
        </w:tc>
      </w:tr>
    </w:tbl>
    <w:p w14:paraId="0D92A6E7" w14:textId="77777777" w:rsidR="007251EE" w:rsidRDefault="007251EE" w:rsidP="000A3293"/>
    <w:p w14:paraId="4E19ACBB" w14:textId="1682B99F" w:rsidR="007251EE" w:rsidRDefault="00E315AB" w:rsidP="000A3293">
      <w:pPr>
        <w:pStyle w:val="Heading4"/>
      </w:pPr>
      <w:bookmarkStart w:id="302" w:name="_J2735RegionalContent"/>
      <w:bookmarkEnd w:id="302"/>
      <w:r w:rsidRPr="00E315AB">
        <w:t>J2735RegionalContent</w:t>
      </w:r>
    </w:p>
    <w:p w14:paraId="0A5A2DD2" w14:textId="77777777" w:rsidR="00E315AB" w:rsidRDefault="00E315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4AFC923" w14:textId="77777777" w:rsidTr="004C4D4C">
        <w:tc>
          <w:tcPr>
            <w:tcW w:w="1931" w:type="dxa"/>
          </w:tcPr>
          <w:p w14:paraId="1C7C6D41" w14:textId="77777777" w:rsidR="004C4D4C" w:rsidRPr="006E5FF6" w:rsidRDefault="004C4D4C" w:rsidP="000A3293">
            <w:pPr>
              <w:rPr>
                <w:b/>
              </w:rPr>
            </w:pPr>
            <w:r w:rsidRPr="006E5FF6">
              <w:rPr>
                <w:b/>
              </w:rPr>
              <w:t>Name</w:t>
            </w:r>
          </w:p>
        </w:tc>
        <w:tc>
          <w:tcPr>
            <w:tcW w:w="3649" w:type="dxa"/>
          </w:tcPr>
          <w:p w14:paraId="6C78055E" w14:textId="77777777" w:rsidR="004C4D4C" w:rsidRPr="006E5FF6" w:rsidRDefault="004C4D4C" w:rsidP="000A3293">
            <w:pPr>
              <w:rPr>
                <w:b/>
              </w:rPr>
            </w:pPr>
            <w:r w:rsidRPr="006E5FF6">
              <w:rPr>
                <w:b/>
              </w:rPr>
              <w:t>Type</w:t>
            </w:r>
          </w:p>
        </w:tc>
        <w:tc>
          <w:tcPr>
            <w:tcW w:w="1991" w:type="dxa"/>
          </w:tcPr>
          <w:p w14:paraId="5372CE2D" w14:textId="77777777" w:rsidR="004C4D4C" w:rsidRPr="006E5FF6" w:rsidRDefault="004C4D4C" w:rsidP="000A3293">
            <w:pPr>
              <w:rPr>
                <w:b/>
              </w:rPr>
            </w:pPr>
            <w:r w:rsidRPr="006E5FF6">
              <w:rPr>
                <w:b/>
              </w:rPr>
              <w:t>Description</w:t>
            </w:r>
          </w:p>
        </w:tc>
        <w:tc>
          <w:tcPr>
            <w:tcW w:w="1797" w:type="dxa"/>
          </w:tcPr>
          <w:p w14:paraId="765C64E5" w14:textId="77777777" w:rsidR="004C4D4C" w:rsidRPr="006E5FF6" w:rsidRDefault="004C4D4C" w:rsidP="000A3293">
            <w:pPr>
              <w:rPr>
                <w:b/>
              </w:rPr>
            </w:pPr>
            <w:r w:rsidRPr="006E5FF6">
              <w:rPr>
                <w:b/>
              </w:rPr>
              <w:t>Units</w:t>
            </w:r>
          </w:p>
        </w:tc>
        <w:tc>
          <w:tcPr>
            <w:tcW w:w="1791" w:type="dxa"/>
          </w:tcPr>
          <w:p w14:paraId="51978925" w14:textId="77777777" w:rsidR="004C4D4C" w:rsidRPr="006E5FF6" w:rsidRDefault="004C4D4C" w:rsidP="000A3293">
            <w:pPr>
              <w:rPr>
                <w:b/>
              </w:rPr>
            </w:pPr>
            <w:r w:rsidRPr="006E5FF6">
              <w:rPr>
                <w:b/>
              </w:rPr>
              <w:t>Valid Min</w:t>
            </w:r>
          </w:p>
        </w:tc>
        <w:tc>
          <w:tcPr>
            <w:tcW w:w="1791" w:type="dxa"/>
          </w:tcPr>
          <w:p w14:paraId="3D753645" w14:textId="77777777" w:rsidR="004C4D4C" w:rsidRPr="006E5FF6" w:rsidRDefault="004C4D4C" w:rsidP="000A3293">
            <w:pPr>
              <w:rPr>
                <w:b/>
              </w:rPr>
            </w:pPr>
            <w:r w:rsidRPr="006E5FF6">
              <w:rPr>
                <w:b/>
              </w:rPr>
              <w:t>Valid Max</w:t>
            </w:r>
          </w:p>
        </w:tc>
      </w:tr>
      <w:tr w:rsidR="004C4D4C" w:rsidRPr="003E745F" w14:paraId="157EBB5C" w14:textId="77777777" w:rsidTr="004C4D4C">
        <w:tc>
          <w:tcPr>
            <w:tcW w:w="1931" w:type="dxa"/>
          </w:tcPr>
          <w:p w14:paraId="76C415E8" w14:textId="77777777" w:rsidR="004C4D4C" w:rsidRPr="000D041D" w:rsidRDefault="004C4D4C" w:rsidP="000A3293">
            <w:pPr>
              <w:rPr>
                <w:rFonts w:ascii="Courier New" w:hAnsi="Courier New" w:cs="Courier New"/>
              </w:rPr>
            </w:pPr>
          </w:p>
        </w:tc>
        <w:tc>
          <w:tcPr>
            <w:tcW w:w="3649" w:type="dxa"/>
          </w:tcPr>
          <w:p w14:paraId="5B896F73" w14:textId="77777777" w:rsidR="004C4D4C" w:rsidRPr="000D041D" w:rsidRDefault="004C4D4C" w:rsidP="000A3293">
            <w:pPr>
              <w:rPr>
                <w:rFonts w:ascii="Courier New" w:hAnsi="Courier New" w:cs="Courier New"/>
              </w:rPr>
            </w:pPr>
          </w:p>
        </w:tc>
        <w:tc>
          <w:tcPr>
            <w:tcW w:w="1991" w:type="dxa"/>
          </w:tcPr>
          <w:p w14:paraId="42856685" w14:textId="77777777" w:rsidR="004C4D4C" w:rsidRPr="003E745F" w:rsidRDefault="004C4D4C" w:rsidP="000A3293"/>
        </w:tc>
        <w:tc>
          <w:tcPr>
            <w:tcW w:w="1797" w:type="dxa"/>
          </w:tcPr>
          <w:p w14:paraId="12BACAB2" w14:textId="77777777" w:rsidR="004C4D4C" w:rsidRPr="006E5FF6" w:rsidRDefault="004C4D4C" w:rsidP="000A3293">
            <w:pPr>
              <w:rPr>
                <w:vertAlign w:val="superscript"/>
              </w:rPr>
            </w:pPr>
          </w:p>
        </w:tc>
        <w:tc>
          <w:tcPr>
            <w:tcW w:w="1791" w:type="dxa"/>
          </w:tcPr>
          <w:p w14:paraId="22FEC1FE" w14:textId="77777777" w:rsidR="004C4D4C" w:rsidRPr="003E745F" w:rsidRDefault="004C4D4C" w:rsidP="000A3293"/>
        </w:tc>
        <w:tc>
          <w:tcPr>
            <w:tcW w:w="1791" w:type="dxa"/>
          </w:tcPr>
          <w:p w14:paraId="2264F103" w14:textId="77777777" w:rsidR="004C4D4C" w:rsidRPr="003E745F" w:rsidRDefault="004C4D4C" w:rsidP="000A3293"/>
        </w:tc>
      </w:tr>
      <w:tr w:rsidR="004C4D4C" w:rsidRPr="003E745F" w14:paraId="369CE74E" w14:textId="77777777" w:rsidTr="004C4D4C">
        <w:tc>
          <w:tcPr>
            <w:tcW w:w="1931" w:type="dxa"/>
          </w:tcPr>
          <w:p w14:paraId="39E685E6" w14:textId="77777777" w:rsidR="004C4D4C" w:rsidRPr="000D041D" w:rsidRDefault="004C4D4C" w:rsidP="000A3293">
            <w:pPr>
              <w:rPr>
                <w:rFonts w:ascii="Courier New" w:hAnsi="Courier New" w:cs="Courier New"/>
              </w:rPr>
            </w:pPr>
          </w:p>
        </w:tc>
        <w:tc>
          <w:tcPr>
            <w:tcW w:w="3649" w:type="dxa"/>
          </w:tcPr>
          <w:p w14:paraId="5BAB9B59" w14:textId="77777777" w:rsidR="004C4D4C" w:rsidRPr="000D041D" w:rsidRDefault="004C4D4C" w:rsidP="000A3293">
            <w:pPr>
              <w:rPr>
                <w:rFonts w:ascii="Courier New" w:hAnsi="Courier New" w:cs="Courier New"/>
              </w:rPr>
            </w:pPr>
          </w:p>
        </w:tc>
        <w:tc>
          <w:tcPr>
            <w:tcW w:w="1991" w:type="dxa"/>
          </w:tcPr>
          <w:p w14:paraId="61739A85" w14:textId="77777777" w:rsidR="004C4D4C" w:rsidRPr="003E745F" w:rsidRDefault="004C4D4C" w:rsidP="000A3293"/>
        </w:tc>
        <w:tc>
          <w:tcPr>
            <w:tcW w:w="1797" w:type="dxa"/>
          </w:tcPr>
          <w:p w14:paraId="2AFBBD74" w14:textId="77777777" w:rsidR="004C4D4C" w:rsidRPr="003E745F" w:rsidRDefault="004C4D4C" w:rsidP="000A3293"/>
        </w:tc>
        <w:tc>
          <w:tcPr>
            <w:tcW w:w="1791" w:type="dxa"/>
          </w:tcPr>
          <w:p w14:paraId="169FDC84" w14:textId="77777777" w:rsidR="004C4D4C" w:rsidRPr="003E745F" w:rsidRDefault="004C4D4C" w:rsidP="000A3293"/>
        </w:tc>
        <w:tc>
          <w:tcPr>
            <w:tcW w:w="1791" w:type="dxa"/>
          </w:tcPr>
          <w:p w14:paraId="0DDB7179" w14:textId="77777777" w:rsidR="004C4D4C" w:rsidRPr="003E745F" w:rsidRDefault="004C4D4C" w:rsidP="000A3293"/>
        </w:tc>
      </w:tr>
    </w:tbl>
    <w:p w14:paraId="409C90C1" w14:textId="77777777" w:rsidR="00E315AB" w:rsidRDefault="00E315AB" w:rsidP="000A3293"/>
    <w:p w14:paraId="516A102F" w14:textId="419AF087" w:rsidR="00E315AB" w:rsidRDefault="00DC57ED" w:rsidP="000A3293">
      <w:pPr>
        <w:pStyle w:val="Heading4"/>
      </w:pPr>
      <w:bookmarkStart w:id="303" w:name="_J2735FullPositionVector"/>
      <w:bookmarkEnd w:id="303"/>
      <w:r w:rsidRPr="00DC57ED">
        <w:lastRenderedPageBreak/>
        <w:t>J2735FullPositionVector</w:t>
      </w:r>
    </w:p>
    <w:p w14:paraId="23CC92F7" w14:textId="77777777" w:rsidR="00DC57ED" w:rsidRDefault="00DC57ED"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C2CC962" w14:textId="77777777" w:rsidTr="004C4D4C">
        <w:tc>
          <w:tcPr>
            <w:tcW w:w="1931" w:type="dxa"/>
          </w:tcPr>
          <w:p w14:paraId="3C626597" w14:textId="77777777" w:rsidR="004C4D4C" w:rsidRPr="006E5FF6" w:rsidRDefault="004C4D4C" w:rsidP="000A3293">
            <w:pPr>
              <w:rPr>
                <w:b/>
              </w:rPr>
            </w:pPr>
            <w:r w:rsidRPr="006E5FF6">
              <w:rPr>
                <w:b/>
              </w:rPr>
              <w:t>Name</w:t>
            </w:r>
          </w:p>
        </w:tc>
        <w:tc>
          <w:tcPr>
            <w:tcW w:w="3649" w:type="dxa"/>
          </w:tcPr>
          <w:p w14:paraId="25E02BEC" w14:textId="77777777" w:rsidR="004C4D4C" w:rsidRPr="006E5FF6" w:rsidRDefault="004C4D4C" w:rsidP="000A3293">
            <w:pPr>
              <w:rPr>
                <w:b/>
              </w:rPr>
            </w:pPr>
            <w:r w:rsidRPr="006E5FF6">
              <w:rPr>
                <w:b/>
              </w:rPr>
              <w:t>Type</w:t>
            </w:r>
          </w:p>
        </w:tc>
        <w:tc>
          <w:tcPr>
            <w:tcW w:w="1991" w:type="dxa"/>
          </w:tcPr>
          <w:p w14:paraId="2401BCF3" w14:textId="77777777" w:rsidR="004C4D4C" w:rsidRPr="006E5FF6" w:rsidRDefault="004C4D4C" w:rsidP="000A3293">
            <w:pPr>
              <w:rPr>
                <w:b/>
              </w:rPr>
            </w:pPr>
            <w:r w:rsidRPr="006E5FF6">
              <w:rPr>
                <w:b/>
              </w:rPr>
              <w:t>Description</w:t>
            </w:r>
          </w:p>
        </w:tc>
        <w:tc>
          <w:tcPr>
            <w:tcW w:w="1797" w:type="dxa"/>
          </w:tcPr>
          <w:p w14:paraId="71BA834D" w14:textId="77777777" w:rsidR="004C4D4C" w:rsidRPr="006E5FF6" w:rsidRDefault="004C4D4C" w:rsidP="000A3293">
            <w:pPr>
              <w:rPr>
                <w:b/>
              </w:rPr>
            </w:pPr>
            <w:r w:rsidRPr="006E5FF6">
              <w:rPr>
                <w:b/>
              </w:rPr>
              <w:t>Units</w:t>
            </w:r>
          </w:p>
        </w:tc>
        <w:tc>
          <w:tcPr>
            <w:tcW w:w="1791" w:type="dxa"/>
          </w:tcPr>
          <w:p w14:paraId="1B4C16B0" w14:textId="77777777" w:rsidR="004C4D4C" w:rsidRPr="006E5FF6" w:rsidRDefault="004C4D4C" w:rsidP="000A3293">
            <w:pPr>
              <w:rPr>
                <w:b/>
              </w:rPr>
            </w:pPr>
            <w:r w:rsidRPr="006E5FF6">
              <w:rPr>
                <w:b/>
              </w:rPr>
              <w:t>Valid Min</w:t>
            </w:r>
          </w:p>
        </w:tc>
        <w:tc>
          <w:tcPr>
            <w:tcW w:w="1791" w:type="dxa"/>
          </w:tcPr>
          <w:p w14:paraId="510F1F33" w14:textId="77777777" w:rsidR="004C4D4C" w:rsidRPr="006E5FF6" w:rsidRDefault="004C4D4C" w:rsidP="000A3293">
            <w:pPr>
              <w:rPr>
                <w:b/>
              </w:rPr>
            </w:pPr>
            <w:r w:rsidRPr="006E5FF6">
              <w:rPr>
                <w:b/>
              </w:rPr>
              <w:t>Valid Max</w:t>
            </w:r>
          </w:p>
        </w:tc>
      </w:tr>
      <w:tr w:rsidR="004C4D4C" w:rsidRPr="003E745F" w14:paraId="626226AB" w14:textId="77777777" w:rsidTr="004C4D4C">
        <w:tc>
          <w:tcPr>
            <w:tcW w:w="1931" w:type="dxa"/>
          </w:tcPr>
          <w:p w14:paraId="6D3696FB" w14:textId="77777777" w:rsidR="004C4D4C" w:rsidRPr="000D041D" w:rsidRDefault="004C4D4C" w:rsidP="000A3293">
            <w:pPr>
              <w:rPr>
                <w:rFonts w:ascii="Courier New" w:hAnsi="Courier New" w:cs="Courier New"/>
              </w:rPr>
            </w:pPr>
          </w:p>
        </w:tc>
        <w:tc>
          <w:tcPr>
            <w:tcW w:w="3649" w:type="dxa"/>
          </w:tcPr>
          <w:p w14:paraId="624B07FA" w14:textId="77777777" w:rsidR="004C4D4C" w:rsidRPr="000D041D" w:rsidRDefault="004C4D4C" w:rsidP="000A3293">
            <w:pPr>
              <w:rPr>
                <w:rFonts w:ascii="Courier New" w:hAnsi="Courier New" w:cs="Courier New"/>
              </w:rPr>
            </w:pPr>
          </w:p>
        </w:tc>
        <w:tc>
          <w:tcPr>
            <w:tcW w:w="1991" w:type="dxa"/>
          </w:tcPr>
          <w:p w14:paraId="737DF821" w14:textId="77777777" w:rsidR="004C4D4C" w:rsidRPr="003E745F" w:rsidRDefault="004C4D4C" w:rsidP="000A3293"/>
        </w:tc>
        <w:tc>
          <w:tcPr>
            <w:tcW w:w="1797" w:type="dxa"/>
          </w:tcPr>
          <w:p w14:paraId="42A502EC" w14:textId="77777777" w:rsidR="004C4D4C" w:rsidRPr="006E5FF6" w:rsidRDefault="004C4D4C" w:rsidP="000A3293">
            <w:pPr>
              <w:rPr>
                <w:vertAlign w:val="superscript"/>
              </w:rPr>
            </w:pPr>
          </w:p>
        </w:tc>
        <w:tc>
          <w:tcPr>
            <w:tcW w:w="1791" w:type="dxa"/>
          </w:tcPr>
          <w:p w14:paraId="4F6DF82B" w14:textId="77777777" w:rsidR="004C4D4C" w:rsidRPr="003E745F" w:rsidRDefault="004C4D4C" w:rsidP="000A3293"/>
        </w:tc>
        <w:tc>
          <w:tcPr>
            <w:tcW w:w="1791" w:type="dxa"/>
          </w:tcPr>
          <w:p w14:paraId="48D65AB1" w14:textId="77777777" w:rsidR="004C4D4C" w:rsidRPr="003E745F" w:rsidRDefault="004C4D4C" w:rsidP="000A3293"/>
        </w:tc>
      </w:tr>
      <w:tr w:rsidR="004C4D4C" w:rsidRPr="003E745F" w14:paraId="5C5BDB5D" w14:textId="77777777" w:rsidTr="004C4D4C">
        <w:tc>
          <w:tcPr>
            <w:tcW w:w="1931" w:type="dxa"/>
          </w:tcPr>
          <w:p w14:paraId="6A725D50" w14:textId="77777777" w:rsidR="004C4D4C" w:rsidRPr="000D041D" w:rsidRDefault="004C4D4C" w:rsidP="000A3293">
            <w:pPr>
              <w:rPr>
                <w:rFonts w:ascii="Courier New" w:hAnsi="Courier New" w:cs="Courier New"/>
              </w:rPr>
            </w:pPr>
          </w:p>
        </w:tc>
        <w:tc>
          <w:tcPr>
            <w:tcW w:w="3649" w:type="dxa"/>
          </w:tcPr>
          <w:p w14:paraId="4072B52E" w14:textId="77777777" w:rsidR="004C4D4C" w:rsidRPr="000D041D" w:rsidRDefault="004C4D4C" w:rsidP="000A3293">
            <w:pPr>
              <w:rPr>
                <w:rFonts w:ascii="Courier New" w:hAnsi="Courier New" w:cs="Courier New"/>
              </w:rPr>
            </w:pPr>
          </w:p>
        </w:tc>
        <w:tc>
          <w:tcPr>
            <w:tcW w:w="1991" w:type="dxa"/>
          </w:tcPr>
          <w:p w14:paraId="0B9D8DDD" w14:textId="77777777" w:rsidR="004C4D4C" w:rsidRPr="003E745F" w:rsidRDefault="004C4D4C" w:rsidP="000A3293"/>
        </w:tc>
        <w:tc>
          <w:tcPr>
            <w:tcW w:w="1797" w:type="dxa"/>
          </w:tcPr>
          <w:p w14:paraId="36581D32" w14:textId="77777777" w:rsidR="004C4D4C" w:rsidRPr="003E745F" w:rsidRDefault="004C4D4C" w:rsidP="000A3293"/>
        </w:tc>
        <w:tc>
          <w:tcPr>
            <w:tcW w:w="1791" w:type="dxa"/>
          </w:tcPr>
          <w:p w14:paraId="6D64CCB2" w14:textId="77777777" w:rsidR="004C4D4C" w:rsidRPr="003E745F" w:rsidRDefault="004C4D4C" w:rsidP="000A3293"/>
        </w:tc>
        <w:tc>
          <w:tcPr>
            <w:tcW w:w="1791" w:type="dxa"/>
          </w:tcPr>
          <w:p w14:paraId="4F0DB815" w14:textId="77777777" w:rsidR="004C4D4C" w:rsidRPr="003E745F" w:rsidRDefault="004C4D4C" w:rsidP="000A3293"/>
        </w:tc>
      </w:tr>
    </w:tbl>
    <w:p w14:paraId="7A2EC2DA" w14:textId="77777777" w:rsidR="00DC57ED" w:rsidRDefault="00DC57ED" w:rsidP="000A3293"/>
    <w:p w14:paraId="6EF61D14" w14:textId="76FAC04D" w:rsidR="00DC57ED" w:rsidRDefault="00750EEC" w:rsidP="000A3293">
      <w:pPr>
        <w:pStyle w:val="Heading4"/>
      </w:pPr>
      <w:bookmarkStart w:id="304" w:name="_J2735PathHistoryPoint"/>
      <w:bookmarkEnd w:id="304"/>
      <w:r w:rsidRPr="00750EEC">
        <w:t>J2735PathHistoryPoint</w:t>
      </w:r>
    </w:p>
    <w:p w14:paraId="5377079F" w14:textId="77777777" w:rsidR="00C92666" w:rsidRDefault="00C9266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8260253" w14:textId="77777777" w:rsidTr="004C4D4C">
        <w:tc>
          <w:tcPr>
            <w:tcW w:w="1931" w:type="dxa"/>
          </w:tcPr>
          <w:p w14:paraId="4AFB618A" w14:textId="77777777" w:rsidR="004C4D4C" w:rsidRPr="006E5FF6" w:rsidRDefault="004C4D4C" w:rsidP="000A3293">
            <w:pPr>
              <w:rPr>
                <w:b/>
              </w:rPr>
            </w:pPr>
            <w:r w:rsidRPr="006E5FF6">
              <w:rPr>
                <w:b/>
              </w:rPr>
              <w:t>Name</w:t>
            </w:r>
          </w:p>
        </w:tc>
        <w:tc>
          <w:tcPr>
            <w:tcW w:w="3649" w:type="dxa"/>
          </w:tcPr>
          <w:p w14:paraId="28D9D469" w14:textId="77777777" w:rsidR="004C4D4C" w:rsidRPr="006E5FF6" w:rsidRDefault="004C4D4C" w:rsidP="000A3293">
            <w:pPr>
              <w:rPr>
                <w:b/>
              </w:rPr>
            </w:pPr>
            <w:r w:rsidRPr="006E5FF6">
              <w:rPr>
                <w:b/>
              </w:rPr>
              <w:t>Type</w:t>
            </w:r>
          </w:p>
        </w:tc>
        <w:tc>
          <w:tcPr>
            <w:tcW w:w="1991" w:type="dxa"/>
          </w:tcPr>
          <w:p w14:paraId="47B67B7D" w14:textId="77777777" w:rsidR="004C4D4C" w:rsidRPr="006E5FF6" w:rsidRDefault="004C4D4C" w:rsidP="000A3293">
            <w:pPr>
              <w:rPr>
                <w:b/>
              </w:rPr>
            </w:pPr>
            <w:r w:rsidRPr="006E5FF6">
              <w:rPr>
                <w:b/>
              </w:rPr>
              <w:t>Description</w:t>
            </w:r>
          </w:p>
        </w:tc>
        <w:tc>
          <w:tcPr>
            <w:tcW w:w="1797" w:type="dxa"/>
          </w:tcPr>
          <w:p w14:paraId="3EAC3EDB" w14:textId="77777777" w:rsidR="004C4D4C" w:rsidRPr="006E5FF6" w:rsidRDefault="004C4D4C" w:rsidP="000A3293">
            <w:pPr>
              <w:rPr>
                <w:b/>
              </w:rPr>
            </w:pPr>
            <w:r w:rsidRPr="006E5FF6">
              <w:rPr>
                <w:b/>
              </w:rPr>
              <w:t>Units</w:t>
            </w:r>
          </w:p>
        </w:tc>
        <w:tc>
          <w:tcPr>
            <w:tcW w:w="1791" w:type="dxa"/>
          </w:tcPr>
          <w:p w14:paraId="70F4263B" w14:textId="77777777" w:rsidR="004C4D4C" w:rsidRPr="006E5FF6" w:rsidRDefault="004C4D4C" w:rsidP="000A3293">
            <w:pPr>
              <w:rPr>
                <w:b/>
              </w:rPr>
            </w:pPr>
            <w:r w:rsidRPr="006E5FF6">
              <w:rPr>
                <w:b/>
              </w:rPr>
              <w:t>Valid Min</w:t>
            </w:r>
          </w:p>
        </w:tc>
        <w:tc>
          <w:tcPr>
            <w:tcW w:w="1791" w:type="dxa"/>
          </w:tcPr>
          <w:p w14:paraId="616B9AFF" w14:textId="77777777" w:rsidR="004C4D4C" w:rsidRPr="006E5FF6" w:rsidRDefault="004C4D4C" w:rsidP="000A3293">
            <w:pPr>
              <w:rPr>
                <w:b/>
              </w:rPr>
            </w:pPr>
            <w:r w:rsidRPr="006E5FF6">
              <w:rPr>
                <w:b/>
              </w:rPr>
              <w:t>Valid Max</w:t>
            </w:r>
          </w:p>
        </w:tc>
      </w:tr>
      <w:tr w:rsidR="004C4D4C" w:rsidRPr="003E745F" w14:paraId="20B2AD92" w14:textId="77777777" w:rsidTr="004C4D4C">
        <w:tc>
          <w:tcPr>
            <w:tcW w:w="1931" w:type="dxa"/>
          </w:tcPr>
          <w:p w14:paraId="65341440" w14:textId="77777777" w:rsidR="004C4D4C" w:rsidRPr="000D041D" w:rsidRDefault="004C4D4C" w:rsidP="000A3293">
            <w:pPr>
              <w:rPr>
                <w:rFonts w:ascii="Courier New" w:hAnsi="Courier New" w:cs="Courier New"/>
              </w:rPr>
            </w:pPr>
          </w:p>
        </w:tc>
        <w:tc>
          <w:tcPr>
            <w:tcW w:w="3649" w:type="dxa"/>
          </w:tcPr>
          <w:p w14:paraId="19F9BCE2" w14:textId="77777777" w:rsidR="004C4D4C" w:rsidRPr="000D041D" w:rsidRDefault="004C4D4C" w:rsidP="000A3293">
            <w:pPr>
              <w:rPr>
                <w:rFonts w:ascii="Courier New" w:hAnsi="Courier New" w:cs="Courier New"/>
              </w:rPr>
            </w:pPr>
          </w:p>
        </w:tc>
        <w:tc>
          <w:tcPr>
            <w:tcW w:w="1991" w:type="dxa"/>
          </w:tcPr>
          <w:p w14:paraId="1CCFF794" w14:textId="77777777" w:rsidR="004C4D4C" w:rsidRPr="003E745F" w:rsidRDefault="004C4D4C" w:rsidP="000A3293"/>
        </w:tc>
        <w:tc>
          <w:tcPr>
            <w:tcW w:w="1797" w:type="dxa"/>
          </w:tcPr>
          <w:p w14:paraId="7159BB8F" w14:textId="77777777" w:rsidR="004C4D4C" w:rsidRPr="006E5FF6" w:rsidRDefault="004C4D4C" w:rsidP="000A3293">
            <w:pPr>
              <w:rPr>
                <w:vertAlign w:val="superscript"/>
              </w:rPr>
            </w:pPr>
          </w:p>
        </w:tc>
        <w:tc>
          <w:tcPr>
            <w:tcW w:w="1791" w:type="dxa"/>
          </w:tcPr>
          <w:p w14:paraId="1A7D5224" w14:textId="77777777" w:rsidR="004C4D4C" w:rsidRPr="003E745F" w:rsidRDefault="004C4D4C" w:rsidP="000A3293"/>
        </w:tc>
        <w:tc>
          <w:tcPr>
            <w:tcW w:w="1791" w:type="dxa"/>
          </w:tcPr>
          <w:p w14:paraId="54C4E5DA" w14:textId="77777777" w:rsidR="004C4D4C" w:rsidRPr="003E745F" w:rsidRDefault="004C4D4C" w:rsidP="000A3293"/>
        </w:tc>
      </w:tr>
      <w:tr w:rsidR="004C4D4C" w:rsidRPr="003E745F" w14:paraId="76DEBD28" w14:textId="77777777" w:rsidTr="004C4D4C">
        <w:tc>
          <w:tcPr>
            <w:tcW w:w="1931" w:type="dxa"/>
          </w:tcPr>
          <w:p w14:paraId="01B9778F" w14:textId="77777777" w:rsidR="004C4D4C" w:rsidRPr="000D041D" w:rsidRDefault="004C4D4C" w:rsidP="000A3293">
            <w:pPr>
              <w:rPr>
                <w:rFonts w:ascii="Courier New" w:hAnsi="Courier New" w:cs="Courier New"/>
              </w:rPr>
            </w:pPr>
          </w:p>
        </w:tc>
        <w:tc>
          <w:tcPr>
            <w:tcW w:w="3649" w:type="dxa"/>
          </w:tcPr>
          <w:p w14:paraId="432C614C" w14:textId="77777777" w:rsidR="004C4D4C" w:rsidRPr="000D041D" w:rsidRDefault="004C4D4C" w:rsidP="000A3293">
            <w:pPr>
              <w:rPr>
                <w:rFonts w:ascii="Courier New" w:hAnsi="Courier New" w:cs="Courier New"/>
              </w:rPr>
            </w:pPr>
          </w:p>
        </w:tc>
        <w:tc>
          <w:tcPr>
            <w:tcW w:w="1991" w:type="dxa"/>
          </w:tcPr>
          <w:p w14:paraId="189D6ADE" w14:textId="77777777" w:rsidR="004C4D4C" w:rsidRPr="003E745F" w:rsidRDefault="004C4D4C" w:rsidP="000A3293"/>
        </w:tc>
        <w:tc>
          <w:tcPr>
            <w:tcW w:w="1797" w:type="dxa"/>
          </w:tcPr>
          <w:p w14:paraId="6A19915A" w14:textId="77777777" w:rsidR="004C4D4C" w:rsidRPr="003E745F" w:rsidRDefault="004C4D4C" w:rsidP="000A3293"/>
        </w:tc>
        <w:tc>
          <w:tcPr>
            <w:tcW w:w="1791" w:type="dxa"/>
          </w:tcPr>
          <w:p w14:paraId="71EA0734" w14:textId="77777777" w:rsidR="004C4D4C" w:rsidRPr="003E745F" w:rsidRDefault="004C4D4C" w:rsidP="000A3293"/>
        </w:tc>
        <w:tc>
          <w:tcPr>
            <w:tcW w:w="1791" w:type="dxa"/>
          </w:tcPr>
          <w:p w14:paraId="3A234A1B" w14:textId="77777777" w:rsidR="004C4D4C" w:rsidRPr="003E745F" w:rsidRDefault="004C4D4C" w:rsidP="000A3293"/>
        </w:tc>
      </w:tr>
    </w:tbl>
    <w:p w14:paraId="186C4FC2" w14:textId="77777777" w:rsidR="00C92666" w:rsidRDefault="00C92666" w:rsidP="000A3293"/>
    <w:p w14:paraId="0E3C75A9" w14:textId="71E70876" w:rsidR="00C92666" w:rsidRDefault="00EA5684" w:rsidP="000A3293">
      <w:pPr>
        <w:pStyle w:val="Heading4"/>
      </w:pPr>
      <w:r w:rsidRPr="00EA5684">
        <w:t>J2735PrivilegedEvents</w:t>
      </w:r>
    </w:p>
    <w:p w14:paraId="6E11884B" w14:textId="77777777" w:rsidR="00EA5684" w:rsidRDefault="00EA568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0CBC9A" w14:textId="77777777" w:rsidTr="004C4D4C">
        <w:tc>
          <w:tcPr>
            <w:tcW w:w="1931" w:type="dxa"/>
          </w:tcPr>
          <w:p w14:paraId="5A0B8F15" w14:textId="77777777" w:rsidR="004C4D4C" w:rsidRPr="006E5FF6" w:rsidRDefault="004C4D4C" w:rsidP="000A3293">
            <w:pPr>
              <w:rPr>
                <w:b/>
              </w:rPr>
            </w:pPr>
            <w:r w:rsidRPr="006E5FF6">
              <w:rPr>
                <w:b/>
              </w:rPr>
              <w:t>Name</w:t>
            </w:r>
          </w:p>
        </w:tc>
        <w:tc>
          <w:tcPr>
            <w:tcW w:w="3649" w:type="dxa"/>
          </w:tcPr>
          <w:p w14:paraId="087CF3AC" w14:textId="77777777" w:rsidR="004C4D4C" w:rsidRPr="006E5FF6" w:rsidRDefault="004C4D4C" w:rsidP="000A3293">
            <w:pPr>
              <w:rPr>
                <w:b/>
              </w:rPr>
            </w:pPr>
            <w:r w:rsidRPr="006E5FF6">
              <w:rPr>
                <w:b/>
              </w:rPr>
              <w:t>Type</w:t>
            </w:r>
          </w:p>
        </w:tc>
        <w:tc>
          <w:tcPr>
            <w:tcW w:w="1991" w:type="dxa"/>
          </w:tcPr>
          <w:p w14:paraId="3C9CB532" w14:textId="77777777" w:rsidR="004C4D4C" w:rsidRPr="006E5FF6" w:rsidRDefault="004C4D4C" w:rsidP="000A3293">
            <w:pPr>
              <w:rPr>
                <w:b/>
              </w:rPr>
            </w:pPr>
            <w:r w:rsidRPr="006E5FF6">
              <w:rPr>
                <w:b/>
              </w:rPr>
              <w:t>Description</w:t>
            </w:r>
          </w:p>
        </w:tc>
        <w:tc>
          <w:tcPr>
            <w:tcW w:w="1797" w:type="dxa"/>
          </w:tcPr>
          <w:p w14:paraId="62E02357" w14:textId="77777777" w:rsidR="004C4D4C" w:rsidRPr="006E5FF6" w:rsidRDefault="004C4D4C" w:rsidP="000A3293">
            <w:pPr>
              <w:rPr>
                <w:b/>
              </w:rPr>
            </w:pPr>
            <w:r w:rsidRPr="006E5FF6">
              <w:rPr>
                <w:b/>
              </w:rPr>
              <w:t>Units</w:t>
            </w:r>
          </w:p>
        </w:tc>
        <w:tc>
          <w:tcPr>
            <w:tcW w:w="1791" w:type="dxa"/>
          </w:tcPr>
          <w:p w14:paraId="4BB8BB30" w14:textId="77777777" w:rsidR="004C4D4C" w:rsidRPr="006E5FF6" w:rsidRDefault="004C4D4C" w:rsidP="000A3293">
            <w:pPr>
              <w:rPr>
                <w:b/>
              </w:rPr>
            </w:pPr>
            <w:r w:rsidRPr="006E5FF6">
              <w:rPr>
                <w:b/>
              </w:rPr>
              <w:t>Valid Min</w:t>
            </w:r>
          </w:p>
        </w:tc>
        <w:tc>
          <w:tcPr>
            <w:tcW w:w="1791" w:type="dxa"/>
          </w:tcPr>
          <w:p w14:paraId="08F20093" w14:textId="77777777" w:rsidR="004C4D4C" w:rsidRPr="006E5FF6" w:rsidRDefault="004C4D4C" w:rsidP="000A3293">
            <w:pPr>
              <w:rPr>
                <w:b/>
              </w:rPr>
            </w:pPr>
            <w:r w:rsidRPr="006E5FF6">
              <w:rPr>
                <w:b/>
              </w:rPr>
              <w:t>Valid Max</w:t>
            </w:r>
          </w:p>
        </w:tc>
      </w:tr>
      <w:tr w:rsidR="004C4D4C" w:rsidRPr="003E745F" w14:paraId="538F7A18" w14:textId="77777777" w:rsidTr="004C4D4C">
        <w:tc>
          <w:tcPr>
            <w:tcW w:w="1931" w:type="dxa"/>
          </w:tcPr>
          <w:p w14:paraId="4EAC386F" w14:textId="77777777" w:rsidR="004C4D4C" w:rsidRPr="000D041D" w:rsidRDefault="004C4D4C" w:rsidP="000A3293">
            <w:pPr>
              <w:rPr>
                <w:rFonts w:ascii="Courier New" w:hAnsi="Courier New" w:cs="Courier New"/>
              </w:rPr>
            </w:pPr>
          </w:p>
        </w:tc>
        <w:tc>
          <w:tcPr>
            <w:tcW w:w="3649" w:type="dxa"/>
          </w:tcPr>
          <w:p w14:paraId="3FFDE805" w14:textId="77777777" w:rsidR="004C4D4C" w:rsidRPr="000D041D" w:rsidRDefault="004C4D4C" w:rsidP="000A3293">
            <w:pPr>
              <w:rPr>
                <w:rFonts w:ascii="Courier New" w:hAnsi="Courier New" w:cs="Courier New"/>
              </w:rPr>
            </w:pPr>
          </w:p>
        </w:tc>
        <w:tc>
          <w:tcPr>
            <w:tcW w:w="1991" w:type="dxa"/>
          </w:tcPr>
          <w:p w14:paraId="0ABADEA9" w14:textId="77777777" w:rsidR="004C4D4C" w:rsidRPr="003E745F" w:rsidRDefault="004C4D4C" w:rsidP="000A3293"/>
        </w:tc>
        <w:tc>
          <w:tcPr>
            <w:tcW w:w="1797" w:type="dxa"/>
          </w:tcPr>
          <w:p w14:paraId="3DFCC0E0" w14:textId="77777777" w:rsidR="004C4D4C" w:rsidRPr="006E5FF6" w:rsidRDefault="004C4D4C" w:rsidP="000A3293">
            <w:pPr>
              <w:rPr>
                <w:vertAlign w:val="superscript"/>
              </w:rPr>
            </w:pPr>
          </w:p>
        </w:tc>
        <w:tc>
          <w:tcPr>
            <w:tcW w:w="1791" w:type="dxa"/>
          </w:tcPr>
          <w:p w14:paraId="24803628" w14:textId="77777777" w:rsidR="004C4D4C" w:rsidRPr="003E745F" w:rsidRDefault="004C4D4C" w:rsidP="000A3293"/>
        </w:tc>
        <w:tc>
          <w:tcPr>
            <w:tcW w:w="1791" w:type="dxa"/>
          </w:tcPr>
          <w:p w14:paraId="65AA5BC5" w14:textId="77777777" w:rsidR="004C4D4C" w:rsidRPr="003E745F" w:rsidRDefault="004C4D4C" w:rsidP="000A3293"/>
        </w:tc>
      </w:tr>
      <w:tr w:rsidR="004C4D4C" w:rsidRPr="003E745F" w14:paraId="1153B3F2" w14:textId="77777777" w:rsidTr="004C4D4C">
        <w:tc>
          <w:tcPr>
            <w:tcW w:w="1931" w:type="dxa"/>
          </w:tcPr>
          <w:p w14:paraId="424BC947" w14:textId="77777777" w:rsidR="004C4D4C" w:rsidRPr="000D041D" w:rsidRDefault="004C4D4C" w:rsidP="000A3293">
            <w:pPr>
              <w:rPr>
                <w:rFonts w:ascii="Courier New" w:hAnsi="Courier New" w:cs="Courier New"/>
              </w:rPr>
            </w:pPr>
          </w:p>
        </w:tc>
        <w:tc>
          <w:tcPr>
            <w:tcW w:w="3649" w:type="dxa"/>
          </w:tcPr>
          <w:p w14:paraId="70758B79" w14:textId="77777777" w:rsidR="004C4D4C" w:rsidRPr="000D041D" w:rsidRDefault="004C4D4C" w:rsidP="000A3293">
            <w:pPr>
              <w:rPr>
                <w:rFonts w:ascii="Courier New" w:hAnsi="Courier New" w:cs="Courier New"/>
              </w:rPr>
            </w:pPr>
          </w:p>
        </w:tc>
        <w:tc>
          <w:tcPr>
            <w:tcW w:w="1991" w:type="dxa"/>
          </w:tcPr>
          <w:p w14:paraId="68748343" w14:textId="77777777" w:rsidR="004C4D4C" w:rsidRPr="003E745F" w:rsidRDefault="004C4D4C" w:rsidP="000A3293"/>
        </w:tc>
        <w:tc>
          <w:tcPr>
            <w:tcW w:w="1797" w:type="dxa"/>
          </w:tcPr>
          <w:p w14:paraId="58DC872B" w14:textId="77777777" w:rsidR="004C4D4C" w:rsidRPr="003E745F" w:rsidRDefault="004C4D4C" w:rsidP="000A3293"/>
        </w:tc>
        <w:tc>
          <w:tcPr>
            <w:tcW w:w="1791" w:type="dxa"/>
          </w:tcPr>
          <w:p w14:paraId="1F3A50B1" w14:textId="77777777" w:rsidR="004C4D4C" w:rsidRPr="003E745F" w:rsidRDefault="004C4D4C" w:rsidP="000A3293"/>
        </w:tc>
        <w:tc>
          <w:tcPr>
            <w:tcW w:w="1791" w:type="dxa"/>
          </w:tcPr>
          <w:p w14:paraId="1B366880" w14:textId="77777777" w:rsidR="004C4D4C" w:rsidRPr="003E745F" w:rsidRDefault="004C4D4C" w:rsidP="000A3293"/>
        </w:tc>
      </w:tr>
    </w:tbl>
    <w:p w14:paraId="31A6A7FF" w14:textId="77777777" w:rsidR="00EA5684" w:rsidRDefault="00EA5684" w:rsidP="000A3293"/>
    <w:p w14:paraId="6187BA20" w14:textId="1056CDA7" w:rsidR="00EA5684" w:rsidRDefault="00C97383" w:rsidP="000A3293">
      <w:pPr>
        <w:pStyle w:val="Heading4"/>
      </w:pPr>
      <w:r w:rsidRPr="00C97383">
        <w:t>J2735LightbarInUse</w:t>
      </w:r>
    </w:p>
    <w:p w14:paraId="4953F858" w14:textId="77777777" w:rsidR="00C97383" w:rsidRDefault="00C97383"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D661BD7" w14:textId="77777777" w:rsidTr="004C4D4C">
        <w:tc>
          <w:tcPr>
            <w:tcW w:w="1931" w:type="dxa"/>
          </w:tcPr>
          <w:p w14:paraId="532AFC4A" w14:textId="77777777" w:rsidR="004C4D4C" w:rsidRPr="006E5FF6" w:rsidRDefault="004C4D4C" w:rsidP="000A3293">
            <w:pPr>
              <w:rPr>
                <w:b/>
              </w:rPr>
            </w:pPr>
            <w:r w:rsidRPr="006E5FF6">
              <w:rPr>
                <w:b/>
              </w:rPr>
              <w:t>Name</w:t>
            </w:r>
          </w:p>
        </w:tc>
        <w:tc>
          <w:tcPr>
            <w:tcW w:w="3649" w:type="dxa"/>
          </w:tcPr>
          <w:p w14:paraId="331D979F" w14:textId="77777777" w:rsidR="004C4D4C" w:rsidRPr="006E5FF6" w:rsidRDefault="004C4D4C" w:rsidP="000A3293">
            <w:pPr>
              <w:rPr>
                <w:b/>
              </w:rPr>
            </w:pPr>
            <w:r w:rsidRPr="006E5FF6">
              <w:rPr>
                <w:b/>
              </w:rPr>
              <w:t>Type</w:t>
            </w:r>
          </w:p>
        </w:tc>
        <w:tc>
          <w:tcPr>
            <w:tcW w:w="1991" w:type="dxa"/>
          </w:tcPr>
          <w:p w14:paraId="114E8874" w14:textId="77777777" w:rsidR="004C4D4C" w:rsidRPr="006E5FF6" w:rsidRDefault="004C4D4C" w:rsidP="000A3293">
            <w:pPr>
              <w:rPr>
                <w:b/>
              </w:rPr>
            </w:pPr>
            <w:r w:rsidRPr="006E5FF6">
              <w:rPr>
                <w:b/>
              </w:rPr>
              <w:t>Description</w:t>
            </w:r>
          </w:p>
        </w:tc>
        <w:tc>
          <w:tcPr>
            <w:tcW w:w="1797" w:type="dxa"/>
          </w:tcPr>
          <w:p w14:paraId="0CD58DE1" w14:textId="77777777" w:rsidR="004C4D4C" w:rsidRPr="006E5FF6" w:rsidRDefault="004C4D4C" w:rsidP="000A3293">
            <w:pPr>
              <w:rPr>
                <w:b/>
              </w:rPr>
            </w:pPr>
            <w:r w:rsidRPr="006E5FF6">
              <w:rPr>
                <w:b/>
              </w:rPr>
              <w:t>Units</w:t>
            </w:r>
          </w:p>
        </w:tc>
        <w:tc>
          <w:tcPr>
            <w:tcW w:w="1791" w:type="dxa"/>
          </w:tcPr>
          <w:p w14:paraId="77B0AC01" w14:textId="77777777" w:rsidR="004C4D4C" w:rsidRPr="006E5FF6" w:rsidRDefault="004C4D4C" w:rsidP="000A3293">
            <w:pPr>
              <w:rPr>
                <w:b/>
              </w:rPr>
            </w:pPr>
            <w:r w:rsidRPr="006E5FF6">
              <w:rPr>
                <w:b/>
              </w:rPr>
              <w:t>Valid Min</w:t>
            </w:r>
          </w:p>
        </w:tc>
        <w:tc>
          <w:tcPr>
            <w:tcW w:w="1791" w:type="dxa"/>
          </w:tcPr>
          <w:p w14:paraId="4FC39634" w14:textId="77777777" w:rsidR="004C4D4C" w:rsidRPr="006E5FF6" w:rsidRDefault="004C4D4C" w:rsidP="000A3293">
            <w:pPr>
              <w:rPr>
                <w:b/>
              </w:rPr>
            </w:pPr>
            <w:r w:rsidRPr="006E5FF6">
              <w:rPr>
                <w:b/>
              </w:rPr>
              <w:t>Valid Max</w:t>
            </w:r>
          </w:p>
        </w:tc>
      </w:tr>
      <w:tr w:rsidR="004C4D4C" w:rsidRPr="003E745F" w14:paraId="25876E31" w14:textId="77777777" w:rsidTr="004C4D4C">
        <w:tc>
          <w:tcPr>
            <w:tcW w:w="1931" w:type="dxa"/>
          </w:tcPr>
          <w:p w14:paraId="7146BD80" w14:textId="77777777" w:rsidR="004C4D4C" w:rsidRPr="000D041D" w:rsidRDefault="004C4D4C" w:rsidP="000A3293">
            <w:pPr>
              <w:rPr>
                <w:rFonts w:ascii="Courier New" w:hAnsi="Courier New" w:cs="Courier New"/>
              </w:rPr>
            </w:pPr>
          </w:p>
        </w:tc>
        <w:tc>
          <w:tcPr>
            <w:tcW w:w="3649" w:type="dxa"/>
          </w:tcPr>
          <w:p w14:paraId="41E0D2C2" w14:textId="77777777" w:rsidR="004C4D4C" w:rsidRPr="000D041D" w:rsidRDefault="004C4D4C" w:rsidP="000A3293">
            <w:pPr>
              <w:rPr>
                <w:rFonts w:ascii="Courier New" w:hAnsi="Courier New" w:cs="Courier New"/>
              </w:rPr>
            </w:pPr>
          </w:p>
        </w:tc>
        <w:tc>
          <w:tcPr>
            <w:tcW w:w="1991" w:type="dxa"/>
          </w:tcPr>
          <w:p w14:paraId="69022EAC" w14:textId="77777777" w:rsidR="004C4D4C" w:rsidRPr="003E745F" w:rsidRDefault="004C4D4C" w:rsidP="000A3293"/>
        </w:tc>
        <w:tc>
          <w:tcPr>
            <w:tcW w:w="1797" w:type="dxa"/>
          </w:tcPr>
          <w:p w14:paraId="13C5604B" w14:textId="77777777" w:rsidR="004C4D4C" w:rsidRPr="006E5FF6" w:rsidRDefault="004C4D4C" w:rsidP="000A3293">
            <w:pPr>
              <w:rPr>
                <w:vertAlign w:val="superscript"/>
              </w:rPr>
            </w:pPr>
          </w:p>
        </w:tc>
        <w:tc>
          <w:tcPr>
            <w:tcW w:w="1791" w:type="dxa"/>
          </w:tcPr>
          <w:p w14:paraId="160BCEA0" w14:textId="77777777" w:rsidR="004C4D4C" w:rsidRPr="003E745F" w:rsidRDefault="004C4D4C" w:rsidP="000A3293"/>
        </w:tc>
        <w:tc>
          <w:tcPr>
            <w:tcW w:w="1791" w:type="dxa"/>
          </w:tcPr>
          <w:p w14:paraId="5E029E80" w14:textId="77777777" w:rsidR="004C4D4C" w:rsidRPr="003E745F" w:rsidRDefault="004C4D4C" w:rsidP="000A3293"/>
        </w:tc>
      </w:tr>
      <w:tr w:rsidR="004C4D4C" w:rsidRPr="003E745F" w14:paraId="44125A1A" w14:textId="77777777" w:rsidTr="004C4D4C">
        <w:tc>
          <w:tcPr>
            <w:tcW w:w="1931" w:type="dxa"/>
          </w:tcPr>
          <w:p w14:paraId="579B1189" w14:textId="77777777" w:rsidR="004C4D4C" w:rsidRPr="000D041D" w:rsidRDefault="004C4D4C" w:rsidP="000A3293">
            <w:pPr>
              <w:rPr>
                <w:rFonts w:ascii="Courier New" w:hAnsi="Courier New" w:cs="Courier New"/>
              </w:rPr>
            </w:pPr>
          </w:p>
        </w:tc>
        <w:tc>
          <w:tcPr>
            <w:tcW w:w="3649" w:type="dxa"/>
          </w:tcPr>
          <w:p w14:paraId="72FC9666" w14:textId="77777777" w:rsidR="004C4D4C" w:rsidRPr="000D041D" w:rsidRDefault="004C4D4C" w:rsidP="000A3293">
            <w:pPr>
              <w:rPr>
                <w:rFonts w:ascii="Courier New" w:hAnsi="Courier New" w:cs="Courier New"/>
              </w:rPr>
            </w:pPr>
          </w:p>
        </w:tc>
        <w:tc>
          <w:tcPr>
            <w:tcW w:w="1991" w:type="dxa"/>
          </w:tcPr>
          <w:p w14:paraId="5F22BAE4" w14:textId="77777777" w:rsidR="004C4D4C" w:rsidRPr="003E745F" w:rsidRDefault="004C4D4C" w:rsidP="000A3293"/>
        </w:tc>
        <w:tc>
          <w:tcPr>
            <w:tcW w:w="1797" w:type="dxa"/>
          </w:tcPr>
          <w:p w14:paraId="5268B623" w14:textId="77777777" w:rsidR="004C4D4C" w:rsidRPr="003E745F" w:rsidRDefault="004C4D4C" w:rsidP="000A3293"/>
        </w:tc>
        <w:tc>
          <w:tcPr>
            <w:tcW w:w="1791" w:type="dxa"/>
          </w:tcPr>
          <w:p w14:paraId="1620397B" w14:textId="77777777" w:rsidR="004C4D4C" w:rsidRPr="003E745F" w:rsidRDefault="004C4D4C" w:rsidP="000A3293"/>
        </w:tc>
        <w:tc>
          <w:tcPr>
            <w:tcW w:w="1791" w:type="dxa"/>
          </w:tcPr>
          <w:p w14:paraId="6D49D236" w14:textId="77777777" w:rsidR="004C4D4C" w:rsidRPr="003E745F" w:rsidRDefault="004C4D4C" w:rsidP="000A3293"/>
        </w:tc>
      </w:tr>
    </w:tbl>
    <w:p w14:paraId="356B373D" w14:textId="77777777" w:rsidR="00C97383" w:rsidRDefault="00C97383" w:rsidP="000A3293"/>
    <w:p w14:paraId="6D32EEE2" w14:textId="77777777" w:rsidR="00C97383" w:rsidRDefault="00C97383" w:rsidP="000A3293"/>
    <w:p w14:paraId="56033821" w14:textId="70CDAEBA" w:rsidR="00C97383" w:rsidRDefault="00B80382" w:rsidP="000A3293">
      <w:pPr>
        <w:pStyle w:val="Heading4"/>
      </w:pPr>
      <w:r w:rsidRPr="00B80382">
        <w:t>J2735MultiVehicleResponse</w:t>
      </w:r>
    </w:p>
    <w:p w14:paraId="1DBCFA72" w14:textId="77777777" w:rsidR="00B80382" w:rsidRDefault="00B8038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0EE79D6" w14:textId="77777777" w:rsidTr="004C4D4C">
        <w:tc>
          <w:tcPr>
            <w:tcW w:w="1931" w:type="dxa"/>
          </w:tcPr>
          <w:p w14:paraId="6C02DCF3" w14:textId="77777777" w:rsidR="004C4D4C" w:rsidRPr="006E5FF6" w:rsidRDefault="004C4D4C" w:rsidP="000A3293">
            <w:pPr>
              <w:rPr>
                <w:b/>
              </w:rPr>
            </w:pPr>
            <w:r w:rsidRPr="006E5FF6">
              <w:rPr>
                <w:b/>
              </w:rPr>
              <w:t>Name</w:t>
            </w:r>
          </w:p>
        </w:tc>
        <w:tc>
          <w:tcPr>
            <w:tcW w:w="3649" w:type="dxa"/>
          </w:tcPr>
          <w:p w14:paraId="44E33B48" w14:textId="77777777" w:rsidR="004C4D4C" w:rsidRPr="006E5FF6" w:rsidRDefault="004C4D4C" w:rsidP="000A3293">
            <w:pPr>
              <w:rPr>
                <w:b/>
              </w:rPr>
            </w:pPr>
            <w:r w:rsidRPr="006E5FF6">
              <w:rPr>
                <w:b/>
              </w:rPr>
              <w:t>Type</w:t>
            </w:r>
          </w:p>
        </w:tc>
        <w:tc>
          <w:tcPr>
            <w:tcW w:w="1991" w:type="dxa"/>
          </w:tcPr>
          <w:p w14:paraId="5C660D4D" w14:textId="77777777" w:rsidR="004C4D4C" w:rsidRPr="006E5FF6" w:rsidRDefault="004C4D4C" w:rsidP="000A3293">
            <w:pPr>
              <w:rPr>
                <w:b/>
              </w:rPr>
            </w:pPr>
            <w:r w:rsidRPr="006E5FF6">
              <w:rPr>
                <w:b/>
              </w:rPr>
              <w:t>Description</w:t>
            </w:r>
          </w:p>
        </w:tc>
        <w:tc>
          <w:tcPr>
            <w:tcW w:w="1797" w:type="dxa"/>
          </w:tcPr>
          <w:p w14:paraId="52191C23" w14:textId="77777777" w:rsidR="004C4D4C" w:rsidRPr="006E5FF6" w:rsidRDefault="004C4D4C" w:rsidP="000A3293">
            <w:pPr>
              <w:rPr>
                <w:b/>
              </w:rPr>
            </w:pPr>
            <w:r w:rsidRPr="006E5FF6">
              <w:rPr>
                <w:b/>
              </w:rPr>
              <w:t>Units</w:t>
            </w:r>
          </w:p>
        </w:tc>
        <w:tc>
          <w:tcPr>
            <w:tcW w:w="1791" w:type="dxa"/>
          </w:tcPr>
          <w:p w14:paraId="28594A66" w14:textId="77777777" w:rsidR="004C4D4C" w:rsidRPr="006E5FF6" w:rsidRDefault="004C4D4C" w:rsidP="000A3293">
            <w:pPr>
              <w:rPr>
                <w:b/>
              </w:rPr>
            </w:pPr>
            <w:r w:rsidRPr="006E5FF6">
              <w:rPr>
                <w:b/>
              </w:rPr>
              <w:t>Valid Min</w:t>
            </w:r>
          </w:p>
        </w:tc>
        <w:tc>
          <w:tcPr>
            <w:tcW w:w="1791" w:type="dxa"/>
          </w:tcPr>
          <w:p w14:paraId="0488032D" w14:textId="77777777" w:rsidR="004C4D4C" w:rsidRPr="006E5FF6" w:rsidRDefault="004C4D4C" w:rsidP="000A3293">
            <w:pPr>
              <w:rPr>
                <w:b/>
              </w:rPr>
            </w:pPr>
            <w:r w:rsidRPr="006E5FF6">
              <w:rPr>
                <w:b/>
              </w:rPr>
              <w:t>Valid Max</w:t>
            </w:r>
          </w:p>
        </w:tc>
      </w:tr>
      <w:tr w:rsidR="004C4D4C" w:rsidRPr="003E745F" w14:paraId="490E5ACC" w14:textId="77777777" w:rsidTr="004C4D4C">
        <w:tc>
          <w:tcPr>
            <w:tcW w:w="1931" w:type="dxa"/>
          </w:tcPr>
          <w:p w14:paraId="07C4F231" w14:textId="77777777" w:rsidR="004C4D4C" w:rsidRPr="000D041D" w:rsidRDefault="004C4D4C" w:rsidP="000A3293">
            <w:pPr>
              <w:rPr>
                <w:rFonts w:ascii="Courier New" w:hAnsi="Courier New" w:cs="Courier New"/>
              </w:rPr>
            </w:pPr>
          </w:p>
        </w:tc>
        <w:tc>
          <w:tcPr>
            <w:tcW w:w="3649" w:type="dxa"/>
          </w:tcPr>
          <w:p w14:paraId="298C0790" w14:textId="77777777" w:rsidR="004C4D4C" w:rsidRPr="000D041D" w:rsidRDefault="004C4D4C" w:rsidP="000A3293">
            <w:pPr>
              <w:rPr>
                <w:rFonts w:ascii="Courier New" w:hAnsi="Courier New" w:cs="Courier New"/>
              </w:rPr>
            </w:pPr>
          </w:p>
        </w:tc>
        <w:tc>
          <w:tcPr>
            <w:tcW w:w="1991" w:type="dxa"/>
          </w:tcPr>
          <w:p w14:paraId="7C0AD6E8" w14:textId="77777777" w:rsidR="004C4D4C" w:rsidRPr="003E745F" w:rsidRDefault="004C4D4C" w:rsidP="000A3293"/>
        </w:tc>
        <w:tc>
          <w:tcPr>
            <w:tcW w:w="1797" w:type="dxa"/>
          </w:tcPr>
          <w:p w14:paraId="46E379F1" w14:textId="77777777" w:rsidR="004C4D4C" w:rsidRPr="006E5FF6" w:rsidRDefault="004C4D4C" w:rsidP="000A3293">
            <w:pPr>
              <w:rPr>
                <w:vertAlign w:val="superscript"/>
              </w:rPr>
            </w:pPr>
          </w:p>
        </w:tc>
        <w:tc>
          <w:tcPr>
            <w:tcW w:w="1791" w:type="dxa"/>
          </w:tcPr>
          <w:p w14:paraId="1FC9EF8A" w14:textId="77777777" w:rsidR="004C4D4C" w:rsidRPr="003E745F" w:rsidRDefault="004C4D4C" w:rsidP="000A3293"/>
        </w:tc>
        <w:tc>
          <w:tcPr>
            <w:tcW w:w="1791" w:type="dxa"/>
          </w:tcPr>
          <w:p w14:paraId="20F74492" w14:textId="77777777" w:rsidR="004C4D4C" w:rsidRPr="003E745F" w:rsidRDefault="004C4D4C" w:rsidP="000A3293"/>
        </w:tc>
      </w:tr>
      <w:tr w:rsidR="004C4D4C" w:rsidRPr="003E745F" w14:paraId="316DAD79" w14:textId="77777777" w:rsidTr="004C4D4C">
        <w:tc>
          <w:tcPr>
            <w:tcW w:w="1931" w:type="dxa"/>
          </w:tcPr>
          <w:p w14:paraId="46BE2212" w14:textId="77777777" w:rsidR="004C4D4C" w:rsidRPr="000D041D" w:rsidRDefault="004C4D4C" w:rsidP="000A3293">
            <w:pPr>
              <w:rPr>
                <w:rFonts w:ascii="Courier New" w:hAnsi="Courier New" w:cs="Courier New"/>
              </w:rPr>
            </w:pPr>
          </w:p>
        </w:tc>
        <w:tc>
          <w:tcPr>
            <w:tcW w:w="3649" w:type="dxa"/>
          </w:tcPr>
          <w:p w14:paraId="072DDDD7" w14:textId="77777777" w:rsidR="004C4D4C" w:rsidRPr="000D041D" w:rsidRDefault="004C4D4C" w:rsidP="000A3293">
            <w:pPr>
              <w:rPr>
                <w:rFonts w:ascii="Courier New" w:hAnsi="Courier New" w:cs="Courier New"/>
              </w:rPr>
            </w:pPr>
          </w:p>
        </w:tc>
        <w:tc>
          <w:tcPr>
            <w:tcW w:w="1991" w:type="dxa"/>
          </w:tcPr>
          <w:p w14:paraId="05A437A8" w14:textId="77777777" w:rsidR="004C4D4C" w:rsidRPr="003E745F" w:rsidRDefault="004C4D4C" w:rsidP="000A3293"/>
        </w:tc>
        <w:tc>
          <w:tcPr>
            <w:tcW w:w="1797" w:type="dxa"/>
          </w:tcPr>
          <w:p w14:paraId="07F7E481" w14:textId="77777777" w:rsidR="004C4D4C" w:rsidRPr="003E745F" w:rsidRDefault="004C4D4C" w:rsidP="000A3293"/>
        </w:tc>
        <w:tc>
          <w:tcPr>
            <w:tcW w:w="1791" w:type="dxa"/>
          </w:tcPr>
          <w:p w14:paraId="4C05CC61" w14:textId="77777777" w:rsidR="004C4D4C" w:rsidRPr="003E745F" w:rsidRDefault="004C4D4C" w:rsidP="000A3293"/>
        </w:tc>
        <w:tc>
          <w:tcPr>
            <w:tcW w:w="1791" w:type="dxa"/>
          </w:tcPr>
          <w:p w14:paraId="157E82D4" w14:textId="77777777" w:rsidR="004C4D4C" w:rsidRPr="003E745F" w:rsidRDefault="004C4D4C" w:rsidP="000A3293"/>
        </w:tc>
      </w:tr>
    </w:tbl>
    <w:p w14:paraId="75E0A441" w14:textId="77777777" w:rsidR="00B80382" w:rsidRDefault="00B80382" w:rsidP="000A3293"/>
    <w:p w14:paraId="460A3E56" w14:textId="02CBC059" w:rsidR="00B80382" w:rsidRDefault="00933194" w:rsidP="000A3293">
      <w:pPr>
        <w:pStyle w:val="Heading4"/>
      </w:pPr>
      <w:r w:rsidRPr="00933194">
        <w:t>J2735ResponseType</w:t>
      </w:r>
    </w:p>
    <w:p w14:paraId="23058D91" w14:textId="77777777" w:rsidR="00933194" w:rsidRDefault="0093319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9EA71E6" w14:textId="77777777" w:rsidTr="004C4D4C">
        <w:tc>
          <w:tcPr>
            <w:tcW w:w="1931" w:type="dxa"/>
          </w:tcPr>
          <w:p w14:paraId="57A4C61C" w14:textId="77777777" w:rsidR="004C4D4C" w:rsidRPr="006E5FF6" w:rsidRDefault="004C4D4C" w:rsidP="000A3293">
            <w:pPr>
              <w:rPr>
                <w:b/>
              </w:rPr>
            </w:pPr>
            <w:r w:rsidRPr="006E5FF6">
              <w:rPr>
                <w:b/>
              </w:rPr>
              <w:t>Name</w:t>
            </w:r>
          </w:p>
        </w:tc>
        <w:tc>
          <w:tcPr>
            <w:tcW w:w="3649" w:type="dxa"/>
          </w:tcPr>
          <w:p w14:paraId="67510121" w14:textId="77777777" w:rsidR="004C4D4C" w:rsidRPr="006E5FF6" w:rsidRDefault="004C4D4C" w:rsidP="000A3293">
            <w:pPr>
              <w:rPr>
                <w:b/>
              </w:rPr>
            </w:pPr>
            <w:r w:rsidRPr="006E5FF6">
              <w:rPr>
                <w:b/>
              </w:rPr>
              <w:t>Type</w:t>
            </w:r>
          </w:p>
        </w:tc>
        <w:tc>
          <w:tcPr>
            <w:tcW w:w="1991" w:type="dxa"/>
          </w:tcPr>
          <w:p w14:paraId="29A52A7A" w14:textId="77777777" w:rsidR="004C4D4C" w:rsidRPr="006E5FF6" w:rsidRDefault="004C4D4C" w:rsidP="000A3293">
            <w:pPr>
              <w:rPr>
                <w:b/>
              </w:rPr>
            </w:pPr>
            <w:r w:rsidRPr="006E5FF6">
              <w:rPr>
                <w:b/>
              </w:rPr>
              <w:t>Description</w:t>
            </w:r>
          </w:p>
        </w:tc>
        <w:tc>
          <w:tcPr>
            <w:tcW w:w="1797" w:type="dxa"/>
          </w:tcPr>
          <w:p w14:paraId="405B5BD8" w14:textId="77777777" w:rsidR="004C4D4C" w:rsidRPr="006E5FF6" w:rsidRDefault="004C4D4C" w:rsidP="000A3293">
            <w:pPr>
              <w:rPr>
                <w:b/>
              </w:rPr>
            </w:pPr>
            <w:r w:rsidRPr="006E5FF6">
              <w:rPr>
                <w:b/>
              </w:rPr>
              <w:t>Units</w:t>
            </w:r>
          </w:p>
        </w:tc>
        <w:tc>
          <w:tcPr>
            <w:tcW w:w="1791" w:type="dxa"/>
          </w:tcPr>
          <w:p w14:paraId="0BDF38ED" w14:textId="77777777" w:rsidR="004C4D4C" w:rsidRPr="006E5FF6" w:rsidRDefault="004C4D4C" w:rsidP="000A3293">
            <w:pPr>
              <w:rPr>
                <w:b/>
              </w:rPr>
            </w:pPr>
            <w:r w:rsidRPr="006E5FF6">
              <w:rPr>
                <w:b/>
              </w:rPr>
              <w:t>Valid Min</w:t>
            </w:r>
          </w:p>
        </w:tc>
        <w:tc>
          <w:tcPr>
            <w:tcW w:w="1791" w:type="dxa"/>
          </w:tcPr>
          <w:p w14:paraId="0D978C34" w14:textId="77777777" w:rsidR="004C4D4C" w:rsidRPr="006E5FF6" w:rsidRDefault="004C4D4C" w:rsidP="000A3293">
            <w:pPr>
              <w:rPr>
                <w:b/>
              </w:rPr>
            </w:pPr>
            <w:r w:rsidRPr="006E5FF6">
              <w:rPr>
                <w:b/>
              </w:rPr>
              <w:t>Valid Max</w:t>
            </w:r>
          </w:p>
        </w:tc>
      </w:tr>
      <w:tr w:rsidR="004C4D4C" w:rsidRPr="003E745F" w14:paraId="3ECDC117" w14:textId="77777777" w:rsidTr="004C4D4C">
        <w:tc>
          <w:tcPr>
            <w:tcW w:w="1931" w:type="dxa"/>
          </w:tcPr>
          <w:p w14:paraId="02203137" w14:textId="77777777" w:rsidR="004C4D4C" w:rsidRPr="000D041D" w:rsidRDefault="004C4D4C" w:rsidP="000A3293">
            <w:pPr>
              <w:rPr>
                <w:rFonts w:ascii="Courier New" w:hAnsi="Courier New" w:cs="Courier New"/>
              </w:rPr>
            </w:pPr>
          </w:p>
        </w:tc>
        <w:tc>
          <w:tcPr>
            <w:tcW w:w="3649" w:type="dxa"/>
          </w:tcPr>
          <w:p w14:paraId="280CC859" w14:textId="77777777" w:rsidR="004C4D4C" w:rsidRPr="000D041D" w:rsidRDefault="004C4D4C" w:rsidP="000A3293">
            <w:pPr>
              <w:rPr>
                <w:rFonts w:ascii="Courier New" w:hAnsi="Courier New" w:cs="Courier New"/>
              </w:rPr>
            </w:pPr>
          </w:p>
        </w:tc>
        <w:tc>
          <w:tcPr>
            <w:tcW w:w="1991" w:type="dxa"/>
          </w:tcPr>
          <w:p w14:paraId="0D6ECF1C" w14:textId="77777777" w:rsidR="004C4D4C" w:rsidRPr="003E745F" w:rsidRDefault="004C4D4C" w:rsidP="000A3293"/>
        </w:tc>
        <w:tc>
          <w:tcPr>
            <w:tcW w:w="1797" w:type="dxa"/>
          </w:tcPr>
          <w:p w14:paraId="6F0C284E" w14:textId="77777777" w:rsidR="004C4D4C" w:rsidRPr="006E5FF6" w:rsidRDefault="004C4D4C" w:rsidP="000A3293">
            <w:pPr>
              <w:rPr>
                <w:vertAlign w:val="superscript"/>
              </w:rPr>
            </w:pPr>
          </w:p>
        </w:tc>
        <w:tc>
          <w:tcPr>
            <w:tcW w:w="1791" w:type="dxa"/>
          </w:tcPr>
          <w:p w14:paraId="40732EF3" w14:textId="77777777" w:rsidR="004C4D4C" w:rsidRPr="003E745F" w:rsidRDefault="004C4D4C" w:rsidP="000A3293"/>
        </w:tc>
        <w:tc>
          <w:tcPr>
            <w:tcW w:w="1791" w:type="dxa"/>
          </w:tcPr>
          <w:p w14:paraId="1DDCE870" w14:textId="77777777" w:rsidR="004C4D4C" w:rsidRPr="003E745F" w:rsidRDefault="004C4D4C" w:rsidP="000A3293"/>
        </w:tc>
      </w:tr>
      <w:tr w:rsidR="004C4D4C" w:rsidRPr="003E745F" w14:paraId="26645CCA" w14:textId="77777777" w:rsidTr="004C4D4C">
        <w:tc>
          <w:tcPr>
            <w:tcW w:w="1931" w:type="dxa"/>
          </w:tcPr>
          <w:p w14:paraId="7675763B" w14:textId="77777777" w:rsidR="004C4D4C" w:rsidRPr="000D041D" w:rsidRDefault="004C4D4C" w:rsidP="000A3293">
            <w:pPr>
              <w:rPr>
                <w:rFonts w:ascii="Courier New" w:hAnsi="Courier New" w:cs="Courier New"/>
              </w:rPr>
            </w:pPr>
          </w:p>
        </w:tc>
        <w:tc>
          <w:tcPr>
            <w:tcW w:w="3649" w:type="dxa"/>
          </w:tcPr>
          <w:p w14:paraId="13459E56" w14:textId="77777777" w:rsidR="004C4D4C" w:rsidRPr="000D041D" w:rsidRDefault="004C4D4C" w:rsidP="000A3293">
            <w:pPr>
              <w:rPr>
                <w:rFonts w:ascii="Courier New" w:hAnsi="Courier New" w:cs="Courier New"/>
              </w:rPr>
            </w:pPr>
          </w:p>
        </w:tc>
        <w:tc>
          <w:tcPr>
            <w:tcW w:w="1991" w:type="dxa"/>
          </w:tcPr>
          <w:p w14:paraId="70D8081B" w14:textId="77777777" w:rsidR="004C4D4C" w:rsidRPr="003E745F" w:rsidRDefault="004C4D4C" w:rsidP="000A3293"/>
        </w:tc>
        <w:tc>
          <w:tcPr>
            <w:tcW w:w="1797" w:type="dxa"/>
          </w:tcPr>
          <w:p w14:paraId="2ABBDCDC" w14:textId="77777777" w:rsidR="004C4D4C" w:rsidRPr="003E745F" w:rsidRDefault="004C4D4C" w:rsidP="000A3293"/>
        </w:tc>
        <w:tc>
          <w:tcPr>
            <w:tcW w:w="1791" w:type="dxa"/>
          </w:tcPr>
          <w:p w14:paraId="0414B0E1" w14:textId="77777777" w:rsidR="004C4D4C" w:rsidRPr="003E745F" w:rsidRDefault="004C4D4C" w:rsidP="000A3293"/>
        </w:tc>
        <w:tc>
          <w:tcPr>
            <w:tcW w:w="1791" w:type="dxa"/>
          </w:tcPr>
          <w:p w14:paraId="28D249C2" w14:textId="77777777" w:rsidR="004C4D4C" w:rsidRPr="003E745F" w:rsidRDefault="004C4D4C" w:rsidP="000A3293"/>
        </w:tc>
      </w:tr>
    </w:tbl>
    <w:p w14:paraId="2714A714" w14:textId="77777777" w:rsidR="00933194" w:rsidRDefault="00933194" w:rsidP="000A3293"/>
    <w:p w14:paraId="5E5A74F8" w14:textId="6BE63619" w:rsidR="00933194" w:rsidRDefault="00E567F2" w:rsidP="000A3293">
      <w:pPr>
        <w:pStyle w:val="Heading4"/>
      </w:pPr>
      <w:r w:rsidRPr="00E567F2">
        <w:t>J2735SirenInUse</w:t>
      </w:r>
    </w:p>
    <w:p w14:paraId="790518FF" w14:textId="77777777" w:rsidR="00E567F2" w:rsidRDefault="00E567F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BF3AEAB" w14:textId="77777777" w:rsidTr="004C4D4C">
        <w:tc>
          <w:tcPr>
            <w:tcW w:w="1931" w:type="dxa"/>
          </w:tcPr>
          <w:p w14:paraId="3B6BFC6E" w14:textId="77777777" w:rsidR="004C4D4C" w:rsidRPr="006E5FF6" w:rsidRDefault="004C4D4C" w:rsidP="000A3293">
            <w:pPr>
              <w:rPr>
                <w:b/>
              </w:rPr>
            </w:pPr>
            <w:r w:rsidRPr="006E5FF6">
              <w:rPr>
                <w:b/>
              </w:rPr>
              <w:t>Name</w:t>
            </w:r>
          </w:p>
        </w:tc>
        <w:tc>
          <w:tcPr>
            <w:tcW w:w="3649" w:type="dxa"/>
          </w:tcPr>
          <w:p w14:paraId="38BFE2B3" w14:textId="77777777" w:rsidR="004C4D4C" w:rsidRPr="006E5FF6" w:rsidRDefault="004C4D4C" w:rsidP="000A3293">
            <w:pPr>
              <w:rPr>
                <w:b/>
              </w:rPr>
            </w:pPr>
            <w:r w:rsidRPr="006E5FF6">
              <w:rPr>
                <w:b/>
              </w:rPr>
              <w:t>Type</w:t>
            </w:r>
          </w:p>
        </w:tc>
        <w:tc>
          <w:tcPr>
            <w:tcW w:w="1991" w:type="dxa"/>
          </w:tcPr>
          <w:p w14:paraId="3468C598" w14:textId="77777777" w:rsidR="004C4D4C" w:rsidRPr="006E5FF6" w:rsidRDefault="004C4D4C" w:rsidP="000A3293">
            <w:pPr>
              <w:rPr>
                <w:b/>
              </w:rPr>
            </w:pPr>
            <w:r w:rsidRPr="006E5FF6">
              <w:rPr>
                <w:b/>
              </w:rPr>
              <w:t>Description</w:t>
            </w:r>
          </w:p>
        </w:tc>
        <w:tc>
          <w:tcPr>
            <w:tcW w:w="1797" w:type="dxa"/>
          </w:tcPr>
          <w:p w14:paraId="32712685" w14:textId="77777777" w:rsidR="004C4D4C" w:rsidRPr="006E5FF6" w:rsidRDefault="004C4D4C" w:rsidP="000A3293">
            <w:pPr>
              <w:rPr>
                <w:b/>
              </w:rPr>
            </w:pPr>
            <w:r w:rsidRPr="006E5FF6">
              <w:rPr>
                <w:b/>
              </w:rPr>
              <w:t>Units</w:t>
            </w:r>
          </w:p>
        </w:tc>
        <w:tc>
          <w:tcPr>
            <w:tcW w:w="1791" w:type="dxa"/>
          </w:tcPr>
          <w:p w14:paraId="39DF8F0A" w14:textId="77777777" w:rsidR="004C4D4C" w:rsidRPr="006E5FF6" w:rsidRDefault="004C4D4C" w:rsidP="000A3293">
            <w:pPr>
              <w:rPr>
                <w:b/>
              </w:rPr>
            </w:pPr>
            <w:r w:rsidRPr="006E5FF6">
              <w:rPr>
                <w:b/>
              </w:rPr>
              <w:t>Valid Min</w:t>
            </w:r>
          </w:p>
        </w:tc>
        <w:tc>
          <w:tcPr>
            <w:tcW w:w="1791" w:type="dxa"/>
          </w:tcPr>
          <w:p w14:paraId="507F3A7D" w14:textId="77777777" w:rsidR="004C4D4C" w:rsidRPr="006E5FF6" w:rsidRDefault="004C4D4C" w:rsidP="000A3293">
            <w:pPr>
              <w:rPr>
                <w:b/>
              </w:rPr>
            </w:pPr>
            <w:r w:rsidRPr="006E5FF6">
              <w:rPr>
                <w:b/>
              </w:rPr>
              <w:t>Valid Max</w:t>
            </w:r>
          </w:p>
        </w:tc>
      </w:tr>
      <w:tr w:rsidR="004C4D4C" w:rsidRPr="003E745F" w14:paraId="4E2C3F23" w14:textId="77777777" w:rsidTr="004C4D4C">
        <w:tc>
          <w:tcPr>
            <w:tcW w:w="1931" w:type="dxa"/>
          </w:tcPr>
          <w:p w14:paraId="0E80A71F" w14:textId="77777777" w:rsidR="004C4D4C" w:rsidRPr="000D041D" w:rsidRDefault="004C4D4C" w:rsidP="000A3293">
            <w:pPr>
              <w:rPr>
                <w:rFonts w:ascii="Courier New" w:hAnsi="Courier New" w:cs="Courier New"/>
              </w:rPr>
            </w:pPr>
          </w:p>
        </w:tc>
        <w:tc>
          <w:tcPr>
            <w:tcW w:w="3649" w:type="dxa"/>
          </w:tcPr>
          <w:p w14:paraId="7898114C" w14:textId="77777777" w:rsidR="004C4D4C" w:rsidRPr="000D041D" w:rsidRDefault="004C4D4C" w:rsidP="000A3293">
            <w:pPr>
              <w:rPr>
                <w:rFonts w:ascii="Courier New" w:hAnsi="Courier New" w:cs="Courier New"/>
              </w:rPr>
            </w:pPr>
          </w:p>
        </w:tc>
        <w:tc>
          <w:tcPr>
            <w:tcW w:w="1991" w:type="dxa"/>
          </w:tcPr>
          <w:p w14:paraId="7CDC83EC" w14:textId="77777777" w:rsidR="004C4D4C" w:rsidRPr="003E745F" w:rsidRDefault="004C4D4C" w:rsidP="000A3293"/>
        </w:tc>
        <w:tc>
          <w:tcPr>
            <w:tcW w:w="1797" w:type="dxa"/>
          </w:tcPr>
          <w:p w14:paraId="32BDE38E" w14:textId="77777777" w:rsidR="004C4D4C" w:rsidRPr="006E5FF6" w:rsidRDefault="004C4D4C" w:rsidP="000A3293">
            <w:pPr>
              <w:rPr>
                <w:vertAlign w:val="superscript"/>
              </w:rPr>
            </w:pPr>
          </w:p>
        </w:tc>
        <w:tc>
          <w:tcPr>
            <w:tcW w:w="1791" w:type="dxa"/>
          </w:tcPr>
          <w:p w14:paraId="39CF8AF0" w14:textId="77777777" w:rsidR="004C4D4C" w:rsidRPr="003E745F" w:rsidRDefault="004C4D4C" w:rsidP="000A3293"/>
        </w:tc>
        <w:tc>
          <w:tcPr>
            <w:tcW w:w="1791" w:type="dxa"/>
          </w:tcPr>
          <w:p w14:paraId="6A11F68C" w14:textId="77777777" w:rsidR="004C4D4C" w:rsidRPr="003E745F" w:rsidRDefault="004C4D4C" w:rsidP="000A3293"/>
        </w:tc>
      </w:tr>
      <w:tr w:rsidR="004C4D4C" w:rsidRPr="003E745F" w14:paraId="17DFB454" w14:textId="77777777" w:rsidTr="004C4D4C">
        <w:tc>
          <w:tcPr>
            <w:tcW w:w="1931" w:type="dxa"/>
          </w:tcPr>
          <w:p w14:paraId="127EF93C" w14:textId="77777777" w:rsidR="004C4D4C" w:rsidRPr="000D041D" w:rsidRDefault="004C4D4C" w:rsidP="000A3293">
            <w:pPr>
              <w:rPr>
                <w:rFonts w:ascii="Courier New" w:hAnsi="Courier New" w:cs="Courier New"/>
              </w:rPr>
            </w:pPr>
          </w:p>
        </w:tc>
        <w:tc>
          <w:tcPr>
            <w:tcW w:w="3649" w:type="dxa"/>
          </w:tcPr>
          <w:p w14:paraId="2C2C2C45" w14:textId="77777777" w:rsidR="004C4D4C" w:rsidRPr="000D041D" w:rsidRDefault="004C4D4C" w:rsidP="000A3293">
            <w:pPr>
              <w:rPr>
                <w:rFonts w:ascii="Courier New" w:hAnsi="Courier New" w:cs="Courier New"/>
              </w:rPr>
            </w:pPr>
          </w:p>
        </w:tc>
        <w:tc>
          <w:tcPr>
            <w:tcW w:w="1991" w:type="dxa"/>
          </w:tcPr>
          <w:p w14:paraId="35AB12C2" w14:textId="77777777" w:rsidR="004C4D4C" w:rsidRPr="003E745F" w:rsidRDefault="004C4D4C" w:rsidP="000A3293"/>
        </w:tc>
        <w:tc>
          <w:tcPr>
            <w:tcW w:w="1797" w:type="dxa"/>
          </w:tcPr>
          <w:p w14:paraId="7EFB5F16" w14:textId="77777777" w:rsidR="004C4D4C" w:rsidRPr="003E745F" w:rsidRDefault="004C4D4C" w:rsidP="000A3293"/>
        </w:tc>
        <w:tc>
          <w:tcPr>
            <w:tcW w:w="1791" w:type="dxa"/>
          </w:tcPr>
          <w:p w14:paraId="0C7BBB31" w14:textId="77777777" w:rsidR="004C4D4C" w:rsidRPr="003E745F" w:rsidRDefault="004C4D4C" w:rsidP="000A3293"/>
        </w:tc>
        <w:tc>
          <w:tcPr>
            <w:tcW w:w="1791" w:type="dxa"/>
          </w:tcPr>
          <w:p w14:paraId="01C9055F" w14:textId="77777777" w:rsidR="004C4D4C" w:rsidRPr="003E745F" w:rsidRDefault="004C4D4C" w:rsidP="000A3293"/>
        </w:tc>
      </w:tr>
    </w:tbl>
    <w:p w14:paraId="73486588" w14:textId="77777777" w:rsidR="004C4D4C" w:rsidRDefault="004C4D4C" w:rsidP="000A3293"/>
    <w:p w14:paraId="539CE70C" w14:textId="202E5D7F" w:rsidR="00E567F2" w:rsidRDefault="00D359EF" w:rsidP="000A3293">
      <w:pPr>
        <w:pStyle w:val="Heading4"/>
      </w:pPr>
      <w:bookmarkStart w:id="305" w:name="_J2735Extent"/>
      <w:bookmarkEnd w:id="305"/>
      <w:r w:rsidRPr="00D359EF">
        <w:t>J2735Extent</w:t>
      </w:r>
    </w:p>
    <w:p w14:paraId="315590BB"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B4300CE" w14:textId="77777777" w:rsidTr="004C4D4C">
        <w:tc>
          <w:tcPr>
            <w:tcW w:w="1931" w:type="dxa"/>
          </w:tcPr>
          <w:p w14:paraId="7C15B170" w14:textId="77777777" w:rsidR="004C4D4C" w:rsidRPr="006E5FF6" w:rsidRDefault="004C4D4C" w:rsidP="000A3293">
            <w:pPr>
              <w:rPr>
                <w:b/>
              </w:rPr>
            </w:pPr>
            <w:r w:rsidRPr="006E5FF6">
              <w:rPr>
                <w:b/>
              </w:rPr>
              <w:t>Name</w:t>
            </w:r>
          </w:p>
        </w:tc>
        <w:tc>
          <w:tcPr>
            <w:tcW w:w="3649" w:type="dxa"/>
          </w:tcPr>
          <w:p w14:paraId="67450BFF" w14:textId="77777777" w:rsidR="004C4D4C" w:rsidRPr="006E5FF6" w:rsidRDefault="004C4D4C" w:rsidP="000A3293">
            <w:pPr>
              <w:rPr>
                <w:b/>
              </w:rPr>
            </w:pPr>
            <w:r w:rsidRPr="006E5FF6">
              <w:rPr>
                <w:b/>
              </w:rPr>
              <w:t>Type</w:t>
            </w:r>
          </w:p>
        </w:tc>
        <w:tc>
          <w:tcPr>
            <w:tcW w:w="1991" w:type="dxa"/>
          </w:tcPr>
          <w:p w14:paraId="5EEA2EA5" w14:textId="77777777" w:rsidR="004C4D4C" w:rsidRPr="006E5FF6" w:rsidRDefault="004C4D4C" w:rsidP="000A3293">
            <w:pPr>
              <w:rPr>
                <w:b/>
              </w:rPr>
            </w:pPr>
            <w:r w:rsidRPr="006E5FF6">
              <w:rPr>
                <w:b/>
              </w:rPr>
              <w:t>Description</w:t>
            </w:r>
          </w:p>
        </w:tc>
        <w:tc>
          <w:tcPr>
            <w:tcW w:w="1797" w:type="dxa"/>
          </w:tcPr>
          <w:p w14:paraId="590C5731" w14:textId="77777777" w:rsidR="004C4D4C" w:rsidRPr="006E5FF6" w:rsidRDefault="004C4D4C" w:rsidP="000A3293">
            <w:pPr>
              <w:rPr>
                <w:b/>
              </w:rPr>
            </w:pPr>
            <w:r w:rsidRPr="006E5FF6">
              <w:rPr>
                <w:b/>
              </w:rPr>
              <w:t>Units</w:t>
            </w:r>
          </w:p>
        </w:tc>
        <w:tc>
          <w:tcPr>
            <w:tcW w:w="1791" w:type="dxa"/>
          </w:tcPr>
          <w:p w14:paraId="4979D82E" w14:textId="77777777" w:rsidR="004C4D4C" w:rsidRPr="006E5FF6" w:rsidRDefault="004C4D4C" w:rsidP="000A3293">
            <w:pPr>
              <w:rPr>
                <w:b/>
              </w:rPr>
            </w:pPr>
            <w:r w:rsidRPr="006E5FF6">
              <w:rPr>
                <w:b/>
              </w:rPr>
              <w:t>Valid Min</w:t>
            </w:r>
          </w:p>
        </w:tc>
        <w:tc>
          <w:tcPr>
            <w:tcW w:w="1791" w:type="dxa"/>
          </w:tcPr>
          <w:p w14:paraId="62672D55" w14:textId="77777777" w:rsidR="004C4D4C" w:rsidRPr="006E5FF6" w:rsidRDefault="004C4D4C" w:rsidP="000A3293">
            <w:pPr>
              <w:rPr>
                <w:b/>
              </w:rPr>
            </w:pPr>
            <w:r w:rsidRPr="006E5FF6">
              <w:rPr>
                <w:b/>
              </w:rPr>
              <w:t>Valid Max</w:t>
            </w:r>
          </w:p>
        </w:tc>
      </w:tr>
      <w:tr w:rsidR="004C4D4C" w:rsidRPr="003E745F" w14:paraId="3C5DA1F8" w14:textId="77777777" w:rsidTr="004C4D4C">
        <w:tc>
          <w:tcPr>
            <w:tcW w:w="1931" w:type="dxa"/>
          </w:tcPr>
          <w:p w14:paraId="44829A08" w14:textId="77777777" w:rsidR="004C4D4C" w:rsidRPr="000D041D" w:rsidRDefault="004C4D4C" w:rsidP="000A3293">
            <w:pPr>
              <w:rPr>
                <w:rFonts w:ascii="Courier New" w:hAnsi="Courier New" w:cs="Courier New"/>
              </w:rPr>
            </w:pPr>
          </w:p>
        </w:tc>
        <w:tc>
          <w:tcPr>
            <w:tcW w:w="3649" w:type="dxa"/>
          </w:tcPr>
          <w:p w14:paraId="615BEB69" w14:textId="77777777" w:rsidR="004C4D4C" w:rsidRPr="000D041D" w:rsidRDefault="004C4D4C" w:rsidP="000A3293">
            <w:pPr>
              <w:rPr>
                <w:rFonts w:ascii="Courier New" w:hAnsi="Courier New" w:cs="Courier New"/>
              </w:rPr>
            </w:pPr>
          </w:p>
        </w:tc>
        <w:tc>
          <w:tcPr>
            <w:tcW w:w="1991" w:type="dxa"/>
          </w:tcPr>
          <w:p w14:paraId="1E63186D" w14:textId="77777777" w:rsidR="004C4D4C" w:rsidRPr="003E745F" w:rsidRDefault="004C4D4C" w:rsidP="000A3293"/>
        </w:tc>
        <w:tc>
          <w:tcPr>
            <w:tcW w:w="1797" w:type="dxa"/>
          </w:tcPr>
          <w:p w14:paraId="5AACDC0C" w14:textId="77777777" w:rsidR="004C4D4C" w:rsidRPr="006E5FF6" w:rsidRDefault="004C4D4C" w:rsidP="000A3293">
            <w:pPr>
              <w:rPr>
                <w:vertAlign w:val="superscript"/>
              </w:rPr>
            </w:pPr>
          </w:p>
        </w:tc>
        <w:tc>
          <w:tcPr>
            <w:tcW w:w="1791" w:type="dxa"/>
          </w:tcPr>
          <w:p w14:paraId="34829905" w14:textId="77777777" w:rsidR="004C4D4C" w:rsidRPr="003E745F" w:rsidRDefault="004C4D4C" w:rsidP="000A3293"/>
        </w:tc>
        <w:tc>
          <w:tcPr>
            <w:tcW w:w="1791" w:type="dxa"/>
          </w:tcPr>
          <w:p w14:paraId="1135146F" w14:textId="77777777" w:rsidR="004C4D4C" w:rsidRPr="003E745F" w:rsidRDefault="004C4D4C" w:rsidP="000A3293"/>
        </w:tc>
      </w:tr>
      <w:tr w:rsidR="004C4D4C" w:rsidRPr="003E745F" w14:paraId="4B0F315C" w14:textId="77777777" w:rsidTr="004C4D4C">
        <w:tc>
          <w:tcPr>
            <w:tcW w:w="1931" w:type="dxa"/>
          </w:tcPr>
          <w:p w14:paraId="6F1B710C" w14:textId="77777777" w:rsidR="004C4D4C" w:rsidRPr="000D041D" w:rsidRDefault="004C4D4C" w:rsidP="000A3293">
            <w:pPr>
              <w:rPr>
                <w:rFonts w:ascii="Courier New" w:hAnsi="Courier New" w:cs="Courier New"/>
              </w:rPr>
            </w:pPr>
          </w:p>
        </w:tc>
        <w:tc>
          <w:tcPr>
            <w:tcW w:w="3649" w:type="dxa"/>
          </w:tcPr>
          <w:p w14:paraId="0ACCBDEB" w14:textId="77777777" w:rsidR="004C4D4C" w:rsidRPr="000D041D" w:rsidRDefault="004C4D4C" w:rsidP="000A3293">
            <w:pPr>
              <w:rPr>
                <w:rFonts w:ascii="Courier New" w:hAnsi="Courier New" w:cs="Courier New"/>
              </w:rPr>
            </w:pPr>
          </w:p>
        </w:tc>
        <w:tc>
          <w:tcPr>
            <w:tcW w:w="1991" w:type="dxa"/>
          </w:tcPr>
          <w:p w14:paraId="6B9E8ADA" w14:textId="77777777" w:rsidR="004C4D4C" w:rsidRPr="003E745F" w:rsidRDefault="004C4D4C" w:rsidP="000A3293"/>
        </w:tc>
        <w:tc>
          <w:tcPr>
            <w:tcW w:w="1797" w:type="dxa"/>
          </w:tcPr>
          <w:p w14:paraId="3C41CD06" w14:textId="77777777" w:rsidR="004C4D4C" w:rsidRPr="003E745F" w:rsidRDefault="004C4D4C" w:rsidP="000A3293"/>
        </w:tc>
        <w:tc>
          <w:tcPr>
            <w:tcW w:w="1791" w:type="dxa"/>
          </w:tcPr>
          <w:p w14:paraId="43633486" w14:textId="77777777" w:rsidR="004C4D4C" w:rsidRPr="003E745F" w:rsidRDefault="004C4D4C" w:rsidP="000A3293"/>
        </w:tc>
        <w:tc>
          <w:tcPr>
            <w:tcW w:w="1791" w:type="dxa"/>
          </w:tcPr>
          <w:p w14:paraId="4FE2CE3F" w14:textId="77777777" w:rsidR="004C4D4C" w:rsidRPr="003E745F" w:rsidRDefault="004C4D4C" w:rsidP="000A3293"/>
        </w:tc>
      </w:tr>
    </w:tbl>
    <w:p w14:paraId="3A9E19BF" w14:textId="77777777" w:rsidR="00D359EF" w:rsidRDefault="00D359EF" w:rsidP="000A3293"/>
    <w:p w14:paraId="5E4E769F" w14:textId="24ECAA49" w:rsidR="00D359EF" w:rsidRDefault="00D359EF" w:rsidP="000A3293">
      <w:pPr>
        <w:pStyle w:val="Heading4"/>
      </w:pPr>
      <w:bookmarkStart w:id="306" w:name="_J2735PivotPointDescription"/>
      <w:bookmarkEnd w:id="306"/>
      <w:r w:rsidRPr="00D359EF">
        <w:t>J2735PivotPointDescription</w:t>
      </w:r>
    </w:p>
    <w:p w14:paraId="57B94586"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DF3797" w14:textId="77777777" w:rsidTr="004C4D4C">
        <w:tc>
          <w:tcPr>
            <w:tcW w:w="1931" w:type="dxa"/>
          </w:tcPr>
          <w:p w14:paraId="20E57489" w14:textId="77777777" w:rsidR="004C4D4C" w:rsidRPr="006E5FF6" w:rsidRDefault="004C4D4C" w:rsidP="000A3293">
            <w:pPr>
              <w:rPr>
                <w:b/>
              </w:rPr>
            </w:pPr>
            <w:r w:rsidRPr="006E5FF6">
              <w:rPr>
                <w:b/>
              </w:rPr>
              <w:t>Name</w:t>
            </w:r>
          </w:p>
        </w:tc>
        <w:tc>
          <w:tcPr>
            <w:tcW w:w="3649" w:type="dxa"/>
          </w:tcPr>
          <w:p w14:paraId="1DB464A4" w14:textId="77777777" w:rsidR="004C4D4C" w:rsidRPr="006E5FF6" w:rsidRDefault="004C4D4C" w:rsidP="000A3293">
            <w:pPr>
              <w:rPr>
                <w:b/>
              </w:rPr>
            </w:pPr>
            <w:r w:rsidRPr="006E5FF6">
              <w:rPr>
                <w:b/>
              </w:rPr>
              <w:t>Type</w:t>
            </w:r>
          </w:p>
        </w:tc>
        <w:tc>
          <w:tcPr>
            <w:tcW w:w="1991" w:type="dxa"/>
          </w:tcPr>
          <w:p w14:paraId="2C85BC40" w14:textId="77777777" w:rsidR="004C4D4C" w:rsidRPr="006E5FF6" w:rsidRDefault="004C4D4C" w:rsidP="000A3293">
            <w:pPr>
              <w:rPr>
                <w:b/>
              </w:rPr>
            </w:pPr>
            <w:r w:rsidRPr="006E5FF6">
              <w:rPr>
                <w:b/>
              </w:rPr>
              <w:t>Description</w:t>
            </w:r>
          </w:p>
        </w:tc>
        <w:tc>
          <w:tcPr>
            <w:tcW w:w="1797" w:type="dxa"/>
          </w:tcPr>
          <w:p w14:paraId="2193A078" w14:textId="77777777" w:rsidR="004C4D4C" w:rsidRPr="006E5FF6" w:rsidRDefault="004C4D4C" w:rsidP="000A3293">
            <w:pPr>
              <w:rPr>
                <w:b/>
              </w:rPr>
            </w:pPr>
            <w:r w:rsidRPr="006E5FF6">
              <w:rPr>
                <w:b/>
              </w:rPr>
              <w:t>Units</w:t>
            </w:r>
          </w:p>
        </w:tc>
        <w:tc>
          <w:tcPr>
            <w:tcW w:w="1791" w:type="dxa"/>
          </w:tcPr>
          <w:p w14:paraId="377FDE6E" w14:textId="77777777" w:rsidR="004C4D4C" w:rsidRPr="006E5FF6" w:rsidRDefault="004C4D4C" w:rsidP="000A3293">
            <w:pPr>
              <w:rPr>
                <w:b/>
              </w:rPr>
            </w:pPr>
            <w:r w:rsidRPr="006E5FF6">
              <w:rPr>
                <w:b/>
              </w:rPr>
              <w:t>Valid Min</w:t>
            </w:r>
          </w:p>
        </w:tc>
        <w:tc>
          <w:tcPr>
            <w:tcW w:w="1791" w:type="dxa"/>
          </w:tcPr>
          <w:p w14:paraId="3F84FCB3" w14:textId="77777777" w:rsidR="004C4D4C" w:rsidRPr="006E5FF6" w:rsidRDefault="004C4D4C" w:rsidP="000A3293">
            <w:pPr>
              <w:rPr>
                <w:b/>
              </w:rPr>
            </w:pPr>
            <w:r w:rsidRPr="006E5FF6">
              <w:rPr>
                <w:b/>
              </w:rPr>
              <w:t>Valid Max</w:t>
            </w:r>
          </w:p>
        </w:tc>
      </w:tr>
      <w:tr w:rsidR="004C4D4C" w:rsidRPr="003E745F" w14:paraId="65C8F833" w14:textId="77777777" w:rsidTr="004C4D4C">
        <w:tc>
          <w:tcPr>
            <w:tcW w:w="1931" w:type="dxa"/>
          </w:tcPr>
          <w:p w14:paraId="6D649084" w14:textId="77777777" w:rsidR="004C4D4C" w:rsidRPr="000D041D" w:rsidRDefault="004C4D4C" w:rsidP="000A3293">
            <w:pPr>
              <w:rPr>
                <w:rFonts w:ascii="Courier New" w:hAnsi="Courier New" w:cs="Courier New"/>
              </w:rPr>
            </w:pPr>
          </w:p>
        </w:tc>
        <w:tc>
          <w:tcPr>
            <w:tcW w:w="3649" w:type="dxa"/>
          </w:tcPr>
          <w:p w14:paraId="4609111D" w14:textId="77777777" w:rsidR="004C4D4C" w:rsidRPr="000D041D" w:rsidRDefault="004C4D4C" w:rsidP="000A3293">
            <w:pPr>
              <w:rPr>
                <w:rFonts w:ascii="Courier New" w:hAnsi="Courier New" w:cs="Courier New"/>
              </w:rPr>
            </w:pPr>
          </w:p>
        </w:tc>
        <w:tc>
          <w:tcPr>
            <w:tcW w:w="1991" w:type="dxa"/>
          </w:tcPr>
          <w:p w14:paraId="64E2546F" w14:textId="77777777" w:rsidR="004C4D4C" w:rsidRPr="003E745F" w:rsidRDefault="004C4D4C" w:rsidP="000A3293"/>
        </w:tc>
        <w:tc>
          <w:tcPr>
            <w:tcW w:w="1797" w:type="dxa"/>
          </w:tcPr>
          <w:p w14:paraId="59CE0A6D" w14:textId="77777777" w:rsidR="004C4D4C" w:rsidRPr="006E5FF6" w:rsidRDefault="004C4D4C" w:rsidP="000A3293">
            <w:pPr>
              <w:rPr>
                <w:vertAlign w:val="superscript"/>
              </w:rPr>
            </w:pPr>
          </w:p>
        </w:tc>
        <w:tc>
          <w:tcPr>
            <w:tcW w:w="1791" w:type="dxa"/>
          </w:tcPr>
          <w:p w14:paraId="5072EB36" w14:textId="77777777" w:rsidR="004C4D4C" w:rsidRPr="003E745F" w:rsidRDefault="004C4D4C" w:rsidP="000A3293"/>
        </w:tc>
        <w:tc>
          <w:tcPr>
            <w:tcW w:w="1791" w:type="dxa"/>
          </w:tcPr>
          <w:p w14:paraId="63B65ADF" w14:textId="77777777" w:rsidR="004C4D4C" w:rsidRPr="003E745F" w:rsidRDefault="004C4D4C" w:rsidP="000A3293"/>
        </w:tc>
      </w:tr>
      <w:tr w:rsidR="004C4D4C" w:rsidRPr="003E745F" w14:paraId="55B3DBE7" w14:textId="77777777" w:rsidTr="004C4D4C">
        <w:tc>
          <w:tcPr>
            <w:tcW w:w="1931" w:type="dxa"/>
          </w:tcPr>
          <w:p w14:paraId="69E69889" w14:textId="77777777" w:rsidR="004C4D4C" w:rsidRPr="000D041D" w:rsidRDefault="004C4D4C" w:rsidP="000A3293">
            <w:pPr>
              <w:rPr>
                <w:rFonts w:ascii="Courier New" w:hAnsi="Courier New" w:cs="Courier New"/>
              </w:rPr>
            </w:pPr>
          </w:p>
        </w:tc>
        <w:tc>
          <w:tcPr>
            <w:tcW w:w="3649" w:type="dxa"/>
          </w:tcPr>
          <w:p w14:paraId="4E76C212" w14:textId="77777777" w:rsidR="004C4D4C" w:rsidRPr="000D041D" w:rsidRDefault="004C4D4C" w:rsidP="000A3293">
            <w:pPr>
              <w:rPr>
                <w:rFonts w:ascii="Courier New" w:hAnsi="Courier New" w:cs="Courier New"/>
              </w:rPr>
            </w:pPr>
          </w:p>
        </w:tc>
        <w:tc>
          <w:tcPr>
            <w:tcW w:w="1991" w:type="dxa"/>
          </w:tcPr>
          <w:p w14:paraId="3D000182" w14:textId="77777777" w:rsidR="004C4D4C" w:rsidRPr="003E745F" w:rsidRDefault="004C4D4C" w:rsidP="000A3293"/>
        </w:tc>
        <w:tc>
          <w:tcPr>
            <w:tcW w:w="1797" w:type="dxa"/>
          </w:tcPr>
          <w:p w14:paraId="4446B151" w14:textId="77777777" w:rsidR="004C4D4C" w:rsidRPr="003E745F" w:rsidRDefault="004C4D4C" w:rsidP="000A3293"/>
        </w:tc>
        <w:tc>
          <w:tcPr>
            <w:tcW w:w="1791" w:type="dxa"/>
          </w:tcPr>
          <w:p w14:paraId="670D4924" w14:textId="77777777" w:rsidR="004C4D4C" w:rsidRPr="003E745F" w:rsidRDefault="004C4D4C" w:rsidP="000A3293"/>
        </w:tc>
        <w:tc>
          <w:tcPr>
            <w:tcW w:w="1791" w:type="dxa"/>
          </w:tcPr>
          <w:p w14:paraId="03BBC652" w14:textId="77777777" w:rsidR="004C4D4C" w:rsidRPr="003E745F" w:rsidRDefault="004C4D4C" w:rsidP="000A3293"/>
        </w:tc>
      </w:tr>
    </w:tbl>
    <w:p w14:paraId="79AD0E6D" w14:textId="77777777" w:rsidR="00D359EF" w:rsidRDefault="00D359EF" w:rsidP="000A3293"/>
    <w:p w14:paraId="7F0F6940" w14:textId="42D31B82" w:rsidR="00D359EF" w:rsidRDefault="00623372" w:rsidP="000A3293">
      <w:pPr>
        <w:pStyle w:val="Heading4"/>
      </w:pPr>
      <w:bookmarkStart w:id="307" w:name="_J2735TrailerUnitDescription"/>
      <w:bookmarkEnd w:id="307"/>
      <w:r w:rsidRPr="00623372">
        <w:t>J2735TrailerUnitDescription</w:t>
      </w:r>
    </w:p>
    <w:p w14:paraId="02F3A0DB" w14:textId="77777777" w:rsidR="00623372" w:rsidRDefault="0062337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26787EF" w14:textId="77777777" w:rsidTr="004C4D4C">
        <w:tc>
          <w:tcPr>
            <w:tcW w:w="1931" w:type="dxa"/>
          </w:tcPr>
          <w:p w14:paraId="70081BE2" w14:textId="77777777" w:rsidR="004C4D4C" w:rsidRPr="006E5FF6" w:rsidRDefault="004C4D4C" w:rsidP="000A3293">
            <w:pPr>
              <w:rPr>
                <w:b/>
              </w:rPr>
            </w:pPr>
            <w:r w:rsidRPr="006E5FF6">
              <w:rPr>
                <w:b/>
              </w:rPr>
              <w:t>Name</w:t>
            </w:r>
          </w:p>
        </w:tc>
        <w:tc>
          <w:tcPr>
            <w:tcW w:w="3649" w:type="dxa"/>
          </w:tcPr>
          <w:p w14:paraId="0222ADAF" w14:textId="77777777" w:rsidR="004C4D4C" w:rsidRPr="006E5FF6" w:rsidRDefault="004C4D4C" w:rsidP="000A3293">
            <w:pPr>
              <w:rPr>
                <w:b/>
              </w:rPr>
            </w:pPr>
            <w:r w:rsidRPr="006E5FF6">
              <w:rPr>
                <w:b/>
              </w:rPr>
              <w:t>Type</w:t>
            </w:r>
          </w:p>
        </w:tc>
        <w:tc>
          <w:tcPr>
            <w:tcW w:w="1991" w:type="dxa"/>
          </w:tcPr>
          <w:p w14:paraId="076DBA5D" w14:textId="77777777" w:rsidR="004C4D4C" w:rsidRPr="006E5FF6" w:rsidRDefault="004C4D4C" w:rsidP="000A3293">
            <w:pPr>
              <w:rPr>
                <w:b/>
              </w:rPr>
            </w:pPr>
            <w:r w:rsidRPr="006E5FF6">
              <w:rPr>
                <w:b/>
              </w:rPr>
              <w:t>Description</w:t>
            </w:r>
          </w:p>
        </w:tc>
        <w:tc>
          <w:tcPr>
            <w:tcW w:w="1797" w:type="dxa"/>
          </w:tcPr>
          <w:p w14:paraId="17934693" w14:textId="77777777" w:rsidR="004C4D4C" w:rsidRPr="006E5FF6" w:rsidRDefault="004C4D4C" w:rsidP="000A3293">
            <w:pPr>
              <w:rPr>
                <w:b/>
              </w:rPr>
            </w:pPr>
            <w:r w:rsidRPr="006E5FF6">
              <w:rPr>
                <w:b/>
              </w:rPr>
              <w:t>Units</w:t>
            </w:r>
          </w:p>
        </w:tc>
        <w:tc>
          <w:tcPr>
            <w:tcW w:w="1791" w:type="dxa"/>
          </w:tcPr>
          <w:p w14:paraId="08073623" w14:textId="77777777" w:rsidR="004C4D4C" w:rsidRPr="006E5FF6" w:rsidRDefault="004C4D4C" w:rsidP="000A3293">
            <w:pPr>
              <w:rPr>
                <w:b/>
              </w:rPr>
            </w:pPr>
            <w:r w:rsidRPr="006E5FF6">
              <w:rPr>
                <w:b/>
              </w:rPr>
              <w:t>Valid Min</w:t>
            </w:r>
          </w:p>
        </w:tc>
        <w:tc>
          <w:tcPr>
            <w:tcW w:w="1791" w:type="dxa"/>
          </w:tcPr>
          <w:p w14:paraId="17B47E8C" w14:textId="77777777" w:rsidR="004C4D4C" w:rsidRPr="006E5FF6" w:rsidRDefault="004C4D4C" w:rsidP="000A3293">
            <w:pPr>
              <w:rPr>
                <w:b/>
              </w:rPr>
            </w:pPr>
            <w:r w:rsidRPr="006E5FF6">
              <w:rPr>
                <w:b/>
              </w:rPr>
              <w:t>Valid Max</w:t>
            </w:r>
          </w:p>
        </w:tc>
      </w:tr>
      <w:tr w:rsidR="004C4D4C" w:rsidRPr="003E745F" w14:paraId="46684086" w14:textId="77777777" w:rsidTr="004C4D4C">
        <w:tc>
          <w:tcPr>
            <w:tcW w:w="1931" w:type="dxa"/>
          </w:tcPr>
          <w:p w14:paraId="58D68718" w14:textId="77777777" w:rsidR="004C4D4C" w:rsidRPr="000D041D" w:rsidRDefault="004C4D4C" w:rsidP="000A3293">
            <w:pPr>
              <w:rPr>
                <w:rFonts w:ascii="Courier New" w:hAnsi="Courier New" w:cs="Courier New"/>
              </w:rPr>
            </w:pPr>
          </w:p>
        </w:tc>
        <w:tc>
          <w:tcPr>
            <w:tcW w:w="3649" w:type="dxa"/>
          </w:tcPr>
          <w:p w14:paraId="39098CCF" w14:textId="77777777" w:rsidR="004C4D4C" w:rsidRPr="000D041D" w:rsidRDefault="004C4D4C" w:rsidP="000A3293">
            <w:pPr>
              <w:rPr>
                <w:rFonts w:ascii="Courier New" w:hAnsi="Courier New" w:cs="Courier New"/>
              </w:rPr>
            </w:pPr>
          </w:p>
        </w:tc>
        <w:tc>
          <w:tcPr>
            <w:tcW w:w="1991" w:type="dxa"/>
          </w:tcPr>
          <w:p w14:paraId="3E6BB545" w14:textId="77777777" w:rsidR="004C4D4C" w:rsidRPr="003E745F" w:rsidRDefault="004C4D4C" w:rsidP="000A3293"/>
        </w:tc>
        <w:tc>
          <w:tcPr>
            <w:tcW w:w="1797" w:type="dxa"/>
          </w:tcPr>
          <w:p w14:paraId="4515EA43" w14:textId="77777777" w:rsidR="004C4D4C" w:rsidRPr="006E5FF6" w:rsidRDefault="004C4D4C" w:rsidP="000A3293">
            <w:pPr>
              <w:rPr>
                <w:vertAlign w:val="superscript"/>
              </w:rPr>
            </w:pPr>
          </w:p>
        </w:tc>
        <w:tc>
          <w:tcPr>
            <w:tcW w:w="1791" w:type="dxa"/>
          </w:tcPr>
          <w:p w14:paraId="74C8F024" w14:textId="77777777" w:rsidR="004C4D4C" w:rsidRPr="003E745F" w:rsidRDefault="004C4D4C" w:rsidP="000A3293"/>
        </w:tc>
        <w:tc>
          <w:tcPr>
            <w:tcW w:w="1791" w:type="dxa"/>
          </w:tcPr>
          <w:p w14:paraId="5BB1932E" w14:textId="77777777" w:rsidR="004C4D4C" w:rsidRPr="003E745F" w:rsidRDefault="004C4D4C" w:rsidP="000A3293"/>
        </w:tc>
      </w:tr>
      <w:tr w:rsidR="004C4D4C" w:rsidRPr="003E745F" w14:paraId="2D9CF14A" w14:textId="77777777" w:rsidTr="004C4D4C">
        <w:tc>
          <w:tcPr>
            <w:tcW w:w="1931" w:type="dxa"/>
          </w:tcPr>
          <w:p w14:paraId="28803557" w14:textId="77777777" w:rsidR="004C4D4C" w:rsidRPr="000D041D" w:rsidRDefault="004C4D4C" w:rsidP="000A3293">
            <w:pPr>
              <w:rPr>
                <w:rFonts w:ascii="Courier New" w:hAnsi="Courier New" w:cs="Courier New"/>
              </w:rPr>
            </w:pPr>
          </w:p>
        </w:tc>
        <w:tc>
          <w:tcPr>
            <w:tcW w:w="3649" w:type="dxa"/>
          </w:tcPr>
          <w:p w14:paraId="598B0A38" w14:textId="77777777" w:rsidR="004C4D4C" w:rsidRPr="000D041D" w:rsidRDefault="004C4D4C" w:rsidP="000A3293">
            <w:pPr>
              <w:rPr>
                <w:rFonts w:ascii="Courier New" w:hAnsi="Courier New" w:cs="Courier New"/>
              </w:rPr>
            </w:pPr>
          </w:p>
        </w:tc>
        <w:tc>
          <w:tcPr>
            <w:tcW w:w="1991" w:type="dxa"/>
          </w:tcPr>
          <w:p w14:paraId="4613E85A" w14:textId="77777777" w:rsidR="004C4D4C" w:rsidRPr="003E745F" w:rsidRDefault="004C4D4C" w:rsidP="000A3293"/>
        </w:tc>
        <w:tc>
          <w:tcPr>
            <w:tcW w:w="1797" w:type="dxa"/>
          </w:tcPr>
          <w:p w14:paraId="04C58EA7" w14:textId="77777777" w:rsidR="004C4D4C" w:rsidRPr="003E745F" w:rsidRDefault="004C4D4C" w:rsidP="000A3293"/>
        </w:tc>
        <w:tc>
          <w:tcPr>
            <w:tcW w:w="1791" w:type="dxa"/>
          </w:tcPr>
          <w:p w14:paraId="29FE5ADC" w14:textId="77777777" w:rsidR="004C4D4C" w:rsidRPr="003E745F" w:rsidRDefault="004C4D4C" w:rsidP="000A3293"/>
        </w:tc>
        <w:tc>
          <w:tcPr>
            <w:tcW w:w="1791" w:type="dxa"/>
          </w:tcPr>
          <w:p w14:paraId="1DF07A9F" w14:textId="77777777" w:rsidR="004C4D4C" w:rsidRPr="003E745F" w:rsidRDefault="004C4D4C" w:rsidP="000A3293"/>
        </w:tc>
      </w:tr>
    </w:tbl>
    <w:p w14:paraId="576EA69B" w14:textId="77777777" w:rsidR="00623372" w:rsidRDefault="00623372" w:rsidP="000A3293"/>
    <w:p w14:paraId="4AFA793A" w14:textId="4E5EA522" w:rsidR="00623372" w:rsidRDefault="00DD77A1" w:rsidP="000A3293">
      <w:pPr>
        <w:pStyle w:val="Heading4"/>
      </w:pPr>
      <w:r w:rsidRPr="00DD77A1">
        <w:t>J2735BumperHeights</w:t>
      </w:r>
    </w:p>
    <w:p w14:paraId="01E1EE4C" w14:textId="77777777" w:rsidR="00DD77A1" w:rsidRDefault="00DD77A1"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18DA5AB" w14:textId="77777777" w:rsidTr="004C4D4C">
        <w:tc>
          <w:tcPr>
            <w:tcW w:w="1931" w:type="dxa"/>
          </w:tcPr>
          <w:p w14:paraId="78E18151" w14:textId="77777777" w:rsidR="004C4D4C" w:rsidRPr="006E5FF6" w:rsidRDefault="004C4D4C" w:rsidP="000A3293">
            <w:pPr>
              <w:rPr>
                <w:b/>
              </w:rPr>
            </w:pPr>
            <w:r w:rsidRPr="006E5FF6">
              <w:rPr>
                <w:b/>
              </w:rPr>
              <w:lastRenderedPageBreak/>
              <w:t>Name</w:t>
            </w:r>
          </w:p>
        </w:tc>
        <w:tc>
          <w:tcPr>
            <w:tcW w:w="3649" w:type="dxa"/>
          </w:tcPr>
          <w:p w14:paraId="7E2AEDAB" w14:textId="77777777" w:rsidR="004C4D4C" w:rsidRPr="006E5FF6" w:rsidRDefault="004C4D4C" w:rsidP="000A3293">
            <w:pPr>
              <w:rPr>
                <w:b/>
              </w:rPr>
            </w:pPr>
            <w:r w:rsidRPr="006E5FF6">
              <w:rPr>
                <w:b/>
              </w:rPr>
              <w:t>Type</w:t>
            </w:r>
          </w:p>
        </w:tc>
        <w:tc>
          <w:tcPr>
            <w:tcW w:w="1991" w:type="dxa"/>
          </w:tcPr>
          <w:p w14:paraId="4FECB307" w14:textId="77777777" w:rsidR="004C4D4C" w:rsidRPr="006E5FF6" w:rsidRDefault="004C4D4C" w:rsidP="000A3293">
            <w:pPr>
              <w:rPr>
                <w:b/>
              </w:rPr>
            </w:pPr>
            <w:r w:rsidRPr="006E5FF6">
              <w:rPr>
                <w:b/>
              </w:rPr>
              <w:t>Description</w:t>
            </w:r>
          </w:p>
        </w:tc>
        <w:tc>
          <w:tcPr>
            <w:tcW w:w="1797" w:type="dxa"/>
          </w:tcPr>
          <w:p w14:paraId="469D01C3" w14:textId="77777777" w:rsidR="004C4D4C" w:rsidRPr="006E5FF6" w:rsidRDefault="004C4D4C" w:rsidP="000A3293">
            <w:pPr>
              <w:rPr>
                <w:b/>
              </w:rPr>
            </w:pPr>
            <w:r w:rsidRPr="006E5FF6">
              <w:rPr>
                <w:b/>
              </w:rPr>
              <w:t>Units</w:t>
            </w:r>
          </w:p>
        </w:tc>
        <w:tc>
          <w:tcPr>
            <w:tcW w:w="1791" w:type="dxa"/>
          </w:tcPr>
          <w:p w14:paraId="1059771A" w14:textId="77777777" w:rsidR="004C4D4C" w:rsidRPr="006E5FF6" w:rsidRDefault="004C4D4C" w:rsidP="000A3293">
            <w:pPr>
              <w:rPr>
                <w:b/>
              </w:rPr>
            </w:pPr>
            <w:r w:rsidRPr="006E5FF6">
              <w:rPr>
                <w:b/>
              </w:rPr>
              <w:t>Valid Min</w:t>
            </w:r>
          </w:p>
        </w:tc>
        <w:tc>
          <w:tcPr>
            <w:tcW w:w="1791" w:type="dxa"/>
          </w:tcPr>
          <w:p w14:paraId="533ACB14" w14:textId="77777777" w:rsidR="004C4D4C" w:rsidRPr="006E5FF6" w:rsidRDefault="004C4D4C" w:rsidP="000A3293">
            <w:pPr>
              <w:rPr>
                <w:b/>
              </w:rPr>
            </w:pPr>
            <w:r w:rsidRPr="006E5FF6">
              <w:rPr>
                <w:b/>
              </w:rPr>
              <w:t>Valid Max</w:t>
            </w:r>
          </w:p>
        </w:tc>
      </w:tr>
      <w:tr w:rsidR="004C4D4C" w:rsidRPr="003E745F" w14:paraId="63976DF3" w14:textId="77777777" w:rsidTr="004C4D4C">
        <w:tc>
          <w:tcPr>
            <w:tcW w:w="1931" w:type="dxa"/>
          </w:tcPr>
          <w:p w14:paraId="02195E14" w14:textId="77777777" w:rsidR="004C4D4C" w:rsidRPr="000D041D" w:rsidRDefault="004C4D4C" w:rsidP="000A3293">
            <w:pPr>
              <w:rPr>
                <w:rFonts w:ascii="Courier New" w:hAnsi="Courier New" w:cs="Courier New"/>
              </w:rPr>
            </w:pPr>
          </w:p>
        </w:tc>
        <w:tc>
          <w:tcPr>
            <w:tcW w:w="3649" w:type="dxa"/>
          </w:tcPr>
          <w:p w14:paraId="223AC749" w14:textId="77777777" w:rsidR="004C4D4C" w:rsidRPr="000D041D" w:rsidRDefault="004C4D4C" w:rsidP="000A3293">
            <w:pPr>
              <w:rPr>
                <w:rFonts w:ascii="Courier New" w:hAnsi="Courier New" w:cs="Courier New"/>
              </w:rPr>
            </w:pPr>
          </w:p>
        </w:tc>
        <w:tc>
          <w:tcPr>
            <w:tcW w:w="1991" w:type="dxa"/>
          </w:tcPr>
          <w:p w14:paraId="43FC00D5" w14:textId="77777777" w:rsidR="004C4D4C" w:rsidRPr="003E745F" w:rsidRDefault="004C4D4C" w:rsidP="000A3293"/>
        </w:tc>
        <w:tc>
          <w:tcPr>
            <w:tcW w:w="1797" w:type="dxa"/>
          </w:tcPr>
          <w:p w14:paraId="35B8B688" w14:textId="77777777" w:rsidR="004C4D4C" w:rsidRPr="006E5FF6" w:rsidRDefault="004C4D4C" w:rsidP="000A3293">
            <w:pPr>
              <w:rPr>
                <w:vertAlign w:val="superscript"/>
              </w:rPr>
            </w:pPr>
          </w:p>
        </w:tc>
        <w:tc>
          <w:tcPr>
            <w:tcW w:w="1791" w:type="dxa"/>
          </w:tcPr>
          <w:p w14:paraId="0A3F605E" w14:textId="77777777" w:rsidR="004C4D4C" w:rsidRPr="003E745F" w:rsidRDefault="004C4D4C" w:rsidP="000A3293"/>
        </w:tc>
        <w:tc>
          <w:tcPr>
            <w:tcW w:w="1791" w:type="dxa"/>
          </w:tcPr>
          <w:p w14:paraId="3C60AB46" w14:textId="77777777" w:rsidR="004C4D4C" w:rsidRPr="003E745F" w:rsidRDefault="004C4D4C" w:rsidP="000A3293"/>
        </w:tc>
      </w:tr>
      <w:tr w:rsidR="004C4D4C" w:rsidRPr="003E745F" w14:paraId="66903199" w14:textId="77777777" w:rsidTr="004C4D4C">
        <w:tc>
          <w:tcPr>
            <w:tcW w:w="1931" w:type="dxa"/>
          </w:tcPr>
          <w:p w14:paraId="4361F518" w14:textId="77777777" w:rsidR="004C4D4C" w:rsidRPr="000D041D" w:rsidRDefault="004C4D4C" w:rsidP="000A3293">
            <w:pPr>
              <w:rPr>
                <w:rFonts w:ascii="Courier New" w:hAnsi="Courier New" w:cs="Courier New"/>
              </w:rPr>
            </w:pPr>
          </w:p>
        </w:tc>
        <w:tc>
          <w:tcPr>
            <w:tcW w:w="3649" w:type="dxa"/>
          </w:tcPr>
          <w:p w14:paraId="20047030" w14:textId="77777777" w:rsidR="004C4D4C" w:rsidRPr="000D041D" w:rsidRDefault="004C4D4C" w:rsidP="000A3293">
            <w:pPr>
              <w:rPr>
                <w:rFonts w:ascii="Courier New" w:hAnsi="Courier New" w:cs="Courier New"/>
              </w:rPr>
            </w:pPr>
          </w:p>
        </w:tc>
        <w:tc>
          <w:tcPr>
            <w:tcW w:w="1991" w:type="dxa"/>
          </w:tcPr>
          <w:p w14:paraId="6550AC70" w14:textId="77777777" w:rsidR="004C4D4C" w:rsidRPr="003E745F" w:rsidRDefault="004C4D4C" w:rsidP="000A3293"/>
        </w:tc>
        <w:tc>
          <w:tcPr>
            <w:tcW w:w="1797" w:type="dxa"/>
          </w:tcPr>
          <w:p w14:paraId="62F43E12" w14:textId="77777777" w:rsidR="004C4D4C" w:rsidRPr="003E745F" w:rsidRDefault="004C4D4C" w:rsidP="000A3293"/>
        </w:tc>
        <w:tc>
          <w:tcPr>
            <w:tcW w:w="1791" w:type="dxa"/>
          </w:tcPr>
          <w:p w14:paraId="4EFE1C45" w14:textId="77777777" w:rsidR="004C4D4C" w:rsidRPr="003E745F" w:rsidRDefault="004C4D4C" w:rsidP="000A3293"/>
        </w:tc>
        <w:tc>
          <w:tcPr>
            <w:tcW w:w="1791" w:type="dxa"/>
          </w:tcPr>
          <w:p w14:paraId="058F53D8" w14:textId="77777777" w:rsidR="004C4D4C" w:rsidRPr="003E745F" w:rsidRDefault="004C4D4C" w:rsidP="000A3293"/>
        </w:tc>
      </w:tr>
    </w:tbl>
    <w:p w14:paraId="537F7C9A" w14:textId="77777777" w:rsidR="00DD77A1" w:rsidRDefault="00DD77A1" w:rsidP="000A3293"/>
    <w:p w14:paraId="5CDBF31E" w14:textId="018C1FF5" w:rsidR="00DD77A1" w:rsidRDefault="002026AB" w:rsidP="000A3293">
      <w:pPr>
        <w:pStyle w:val="Heading4"/>
      </w:pPr>
      <w:r w:rsidRPr="002026AB">
        <w:t>J2735TrailerHistoryPoint</w:t>
      </w:r>
    </w:p>
    <w:p w14:paraId="622E3C06" w14:textId="77777777" w:rsidR="002026AB" w:rsidRDefault="002026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45754CB" w14:textId="77777777" w:rsidTr="004C4D4C">
        <w:tc>
          <w:tcPr>
            <w:tcW w:w="1931" w:type="dxa"/>
          </w:tcPr>
          <w:p w14:paraId="44CBBA43" w14:textId="77777777" w:rsidR="004C4D4C" w:rsidRPr="006E5FF6" w:rsidRDefault="004C4D4C" w:rsidP="000A3293">
            <w:pPr>
              <w:rPr>
                <w:b/>
              </w:rPr>
            </w:pPr>
            <w:r w:rsidRPr="006E5FF6">
              <w:rPr>
                <w:b/>
              </w:rPr>
              <w:t>Name</w:t>
            </w:r>
          </w:p>
        </w:tc>
        <w:tc>
          <w:tcPr>
            <w:tcW w:w="3649" w:type="dxa"/>
          </w:tcPr>
          <w:p w14:paraId="56B56398" w14:textId="77777777" w:rsidR="004C4D4C" w:rsidRPr="006E5FF6" w:rsidRDefault="004C4D4C" w:rsidP="000A3293">
            <w:pPr>
              <w:rPr>
                <w:b/>
              </w:rPr>
            </w:pPr>
            <w:r w:rsidRPr="006E5FF6">
              <w:rPr>
                <w:b/>
              </w:rPr>
              <w:t>Type</w:t>
            </w:r>
          </w:p>
        </w:tc>
        <w:tc>
          <w:tcPr>
            <w:tcW w:w="1991" w:type="dxa"/>
          </w:tcPr>
          <w:p w14:paraId="07BAB476" w14:textId="77777777" w:rsidR="004C4D4C" w:rsidRPr="006E5FF6" w:rsidRDefault="004C4D4C" w:rsidP="000A3293">
            <w:pPr>
              <w:rPr>
                <w:b/>
              </w:rPr>
            </w:pPr>
            <w:r w:rsidRPr="006E5FF6">
              <w:rPr>
                <w:b/>
              </w:rPr>
              <w:t>Description</w:t>
            </w:r>
          </w:p>
        </w:tc>
        <w:tc>
          <w:tcPr>
            <w:tcW w:w="1797" w:type="dxa"/>
          </w:tcPr>
          <w:p w14:paraId="20A9B81C" w14:textId="77777777" w:rsidR="004C4D4C" w:rsidRPr="006E5FF6" w:rsidRDefault="004C4D4C" w:rsidP="000A3293">
            <w:pPr>
              <w:rPr>
                <w:b/>
              </w:rPr>
            </w:pPr>
            <w:r w:rsidRPr="006E5FF6">
              <w:rPr>
                <w:b/>
              </w:rPr>
              <w:t>Units</w:t>
            </w:r>
          </w:p>
        </w:tc>
        <w:tc>
          <w:tcPr>
            <w:tcW w:w="1791" w:type="dxa"/>
          </w:tcPr>
          <w:p w14:paraId="2A08C837" w14:textId="77777777" w:rsidR="004C4D4C" w:rsidRPr="006E5FF6" w:rsidRDefault="004C4D4C" w:rsidP="000A3293">
            <w:pPr>
              <w:rPr>
                <w:b/>
              </w:rPr>
            </w:pPr>
            <w:r w:rsidRPr="006E5FF6">
              <w:rPr>
                <w:b/>
              </w:rPr>
              <w:t>Valid Min</w:t>
            </w:r>
          </w:p>
        </w:tc>
        <w:tc>
          <w:tcPr>
            <w:tcW w:w="1791" w:type="dxa"/>
          </w:tcPr>
          <w:p w14:paraId="2DF5A8BE" w14:textId="77777777" w:rsidR="004C4D4C" w:rsidRPr="006E5FF6" w:rsidRDefault="004C4D4C" w:rsidP="000A3293">
            <w:pPr>
              <w:rPr>
                <w:b/>
              </w:rPr>
            </w:pPr>
            <w:r w:rsidRPr="006E5FF6">
              <w:rPr>
                <w:b/>
              </w:rPr>
              <w:t>Valid Max</w:t>
            </w:r>
          </w:p>
        </w:tc>
      </w:tr>
      <w:tr w:rsidR="004C4D4C" w:rsidRPr="003E745F" w14:paraId="7DB1FDA1" w14:textId="77777777" w:rsidTr="004C4D4C">
        <w:tc>
          <w:tcPr>
            <w:tcW w:w="1931" w:type="dxa"/>
          </w:tcPr>
          <w:p w14:paraId="655CCC6E" w14:textId="77777777" w:rsidR="004C4D4C" w:rsidRPr="000D041D" w:rsidRDefault="004C4D4C" w:rsidP="000A3293">
            <w:pPr>
              <w:rPr>
                <w:rFonts w:ascii="Courier New" w:hAnsi="Courier New" w:cs="Courier New"/>
              </w:rPr>
            </w:pPr>
          </w:p>
        </w:tc>
        <w:tc>
          <w:tcPr>
            <w:tcW w:w="3649" w:type="dxa"/>
          </w:tcPr>
          <w:p w14:paraId="341B8C40" w14:textId="77777777" w:rsidR="004C4D4C" w:rsidRPr="000D041D" w:rsidRDefault="004C4D4C" w:rsidP="000A3293">
            <w:pPr>
              <w:rPr>
                <w:rFonts w:ascii="Courier New" w:hAnsi="Courier New" w:cs="Courier New"/>
              </w:rPr>
            </w:pPr>
          </w:p>
        </w:tc>
        <w:tc>
          <w:tcPr>
            <w:tcW w:w="1991" w:type="dxa"/>
          </w:tcPr>
          <w:p w14:paraId="1FE0497F" w14:textId="77777777" w:rsidR="004C4D4C" w:rsidRPr="003E745F" w:rsidRDefault="004C4D4C" w:rsidP="000A3293"/>
        </w:tc>
        <w:tc>
          <w:tcPr>
            <w:tcW w:w="1797" w:type="dxa"/>
          </w:tcPr>
          <w:p w14:paraId="7A70433B" w14:textId="77777777" w:rsidR="004C4D4C" w:rsidRPr="006E5FF6" w:rsidRDefault="004C4D4C" w:rsidP="000A3293">
            <w:pPr>
              <w:rPr>
                <w:vertAlign w:val="superscript"/>
              </w:rPr>
            </w:pPr>
          </w:p>
        </w:tc>
        <w:tc>
          <w:tcPr>
            <w:tcW w:w="1791" w:type="dxa"/>
          </w:tcPr>
          <w:p w14:paraId="3FD0342E" w14:textId="77777777" w:rsidR="004C4D4C" w:rsidRPr="003E745F" w:rsidRDefault="004C4D4C" w:rsidP="000A3293"/>
        </w:tc>
        <w:tc>
          <w:tcPr>
            <w:tcW w:w="1791" w:type="dxa"/>
          </w:tcPr>
          <w:p w14:paraId="316EAB65" w14:textId="77777777" w:rsidR="004C4D4C" w:rsidRPr="003E745F" w:rsidRDefault="004C4D4C" w:rsidP="000A3293"/>
        </w:tc>
      </w:tr>
      <w:tr w:rsidR="004C4D4C" w:rsidRPr="003E745F" w14:paraId="77032639" w14:textId="77777777" w:rsidTr="004C4D4C">
        <w:tc>
          <w:tcPr>
            <w:tcW w:w="1931" w:type="dxa"/>
          </w:tcPr>
          <w:p w14:paraId="305C15AE" w14:textId="77777777" w:rsidR="004C4D4C" w:rsidRPr="000D041D" w:rsidRDefault="004C4D4C" w:rsidP="000A3293">
            <w:pPr>
              <w:rPr>
                <w:rFonts w:ascii="Courier New" w:hAnsi="Courier New" w:cs="Courier New"/>
              </w:rPr>
            </w:pPr>
          </w:p>
        </w:tc>
        <w:tc>
          <w:tcPr>
            <w:tcW w:w="3649" w:type="dxa"/>
          </w:tcPr>
          <w:p w14:paraId="57B8885B" w14:textId="77777777" w:rsidR="004C4D4C" w:rsidRPr="000D041D" w:rsidRDefault="004C4D4C" w:rsidP="000A3293">
            <w:pPr>
              <w:rPr>
                <w:rFonts w:ascii="Courier New" w:hAnsi="Courier New" w:cs="Courier New"/>
              </w:rPr>
            </w:pPr>
          </w:p>
        </w:tc>
        <w:tc>
          <w:tcPr>
            <w:tcW w:w="1991" w:type="dxa"/>
          </w:tcPr>
          <w:p w14:paraId="5D53E439" w14:textId="77777777" w:rsidR="004C4D4C" w:rsidRPr="003E745F" w:rsidRDefault="004C4D4C" w:rsidP="000A3293"/>
        </w:tc>
        <w:tc>
          <w:tcPr>
            <w:tcW w:w="1797" w:type="dxa"/>
          </w:tcPr>
          <w:p w14:paraId="76673E63" w14:textId="77777777" w:rsidR="004C4D4C" w:rsidRPr="003E745F" w:rsidRDefault="004C4D4C" w:rsidP="000A3293"/>
        </w:tc>
        <w:tc>
          <w:tcPr>
            <w:tcW w:w="1791" w:type="dxa"/>
          </w:tcPr>
          <w:p w14:paraId="71D15A71" w14:textId="77777777" w:rsidR="004C4D4C" w:rsidRPr="003E745F" w:rsidRDefault="004C4D4C" w:rsidP="000A3293"/>
        </w:tc>
        <w:tc>
          <w:tcPr>
            <w:tcW w:w="1791" w:type="dxa"/>
          </w:tcPr>
          <w:p w14:paraId="07879245" w14:textId="77777777" w:rsidR="004C4D4C" w:rsidRPr="003E745F" w:rsidRDefault="004C4D4C" w:rsidP="000A3293"/>
        </w:tc>
      </w:tr>
    </w:tbl>
    <w:p w14:paraId="22C18FEB" w14:textId="77777777" w:rsidR="002026AB" w:rsidRDefault="002026AB" w:rsidP="000A3293"/>
    <w:p w14:paraId="76BAE6C3" w14:textId="3132B857" w:rsidR="002026AB" w:rsidRDefault="000E6669" w:rsidP="000A3293">
      <w:pPr>
        <w:pStyle w:val="Heading4"/>
      </w:pPr>
      <w:r w:rsidRPr="000E6669">
        <w:t>J2735Node_XY</w:t>
      </w:r>
    </w:p>
    <w:p w14:paraId="7B5198B1" w14:textId="77777777" w:rsidR="000E6669" w:rsidRDefault="000E666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C47B179" w14:textId="77777777" w:rsidTr="004C4D4C">
        <w:tc>
          <w:tcPr>
            <w:tcW w:w="1931" w:type="dxa"/>
          </w:tcPr>
          <w:p w14:paraId="4EDE4BA5" w14:textId="77777777" w:rsidR="004C4D4C" w:rsidRPr="006E5FF6" w:rsidRDefault="004C4D4C" w:rsidP="000A3293">
            <w:pPr>
              <w:rPr>
                <w:b/>
              </w:rPr>
            </w:pPr>
            <w:r w:rsidRPr="006E5FF6">
              <w:rPr>
                <w:b/>
              </w:rPr>
              <w:t>Name</w:t>
            </w:r>
          </w:p>
        </w:tc>
        <w:tc>
          <w:tcPr>
            <w:tcW w:w="3649" w:type="dxa"/>
          </w:tcPr>
          <w:p w14:paraId="4108EB5B" w14:textId="77777777" w:rsidR="004C4D4C" w:rsidRPr="006E5FF6" w:rsidRDefault="004C4D4C" w:rsidP="000A3293">
            <w:pPr>
              <w:rPr>
                <w:b/>
              </w:rPr>
            </w:pPr>
            <w:r w:rsidRPr="006E5FF6">
              <w:rPr>
                <w:b/>
              </w:rPr>
              <w:t>Type</w:t>
            </w:r>
          </w:p>
        </w:tc>
        <w:tc>
          <w:tcPr>
            <w:tcW w:w="1991" w:type="dxa"/>
          </w:tcPr>
          <w:p w14:paraId="0E39E9EA" w14:textId="77777777" w:rsidR="004C4D4C" w:rsidRPr="006E5FF6" w:rsidRDefault="004C4D4C" w:rsidP="000A3293">
            <w:pPr>
              <w:rPr>
                <w:b/>
              </w:rPr>
            </w:pPr>
            <w:r w:rsidRPr="006E5FF6">
              <w:rPr>
                <w:b/>
              </w:rPr>
              <w:t>Description</w:t>
            </w:r>
          </w:p>
        </w:tc>
        <w:tc>
          <w:tcPr>
            <w:tcW w:w="1797" w:type="dxa"/>
          </w:tcPr>
          <w:p w14:paraId="5ECF600B" w14:textId="77777777" w:rsidR="004C4D4C" w:rsidRPr="006E5FF6" w:rsidRDefault="004C4D4C" w:rsidP="000A3293">
            <w:pPr>
              <w:rPr>
                <w:b/>
              </w:rPr>
            </w:pPr>
            <w:r w:rsidRPr="006E5FF6">
              <w:rPr>
                <w:b/>
              </w:rPr>
              <w:t>Units</w:t>
            </w:r>
          </w:p>
        </w:tc>
        <w:tc>
          <w:tcPr>
            <w:tcW w:w="1791" w:type="dxa"/>
          </w:tcPr>
          <w:p w14:paraId="54A45C03" w14:textId="77777777" w:rsidR="004C4D4C" w:rsidRPr="006E5FF6" w:rsidRDefault="004C4D4C" w:rsidP="000A3293">
            <w:pPr>
              <w:rPr>
                <w:b/>
              </w:rPr>
            </w:pPr>
            <w:r w:rsidRPr="006E5FF6">
              <w:rPr>
                <w:b/>
              </w:rPr>
              <w:t>Valid Min</w:t>
            </w:r>
          </w:p>
        </w:tc>
        <w:tc>
          <w:tcPr>
            <w:tcW w:w="1791" w:type="dxa"/>
          </w:tcPr>
          <w:p w14:paraId="406ACD03" w14:textId="77777777" w:rsidR="004C4D4C" w:rsidRPr="006E5FF6" w:rsidRDefault="004C4D4C" w:rsidP="000A3293">
            <w:pPr>
              <w:rPr>
                <w:b/>
              </w:rPr>
            </w:pPr>
            <w:r w:rsidRPr="006E5FF6">
              <w:rPr>
                <w:b/>
              </w:rPr>
              <w:t>Valid Max</w:t>
            </w:r>
          </w:p>
        </w:tc>
      </w:tr>
      <w:tr w:rsidR="004C4D4C" w:rsidRPr="003E745F" w14:paraId="718C2715" w14:textId="77777777" w:rsidTr="004C4D4C">
        <w:tc>
          <w:tcPr>
            <w:tcW w:w="1931" w:type="dxa"/>
          </w:tcPr>
          <w:p w14:paraId="45705070" w14:textId="77777777" w:rsidR="004C4D4C" w:rsidRPr="000D041D" w:rsidRDefault="004C4D4C" w:rsidP="000A3293">
            <w:pPr>
              <w:rPr>
                <w:rFonts w:ascii="Courier New" w:hAnsi="Courier New" w:cs="Courier New"/>
              </w:rPr>
            </w:pPr>
          </w:p>
        </w:tc>
        <w:tc>
          <w:tcPr>
            <w:tcW w:w="3649" w:type="dxa"/>
          </w:tcPr>
          <w:p w14:paraId="00CABE98" w14:textId="77777777" w:rsidR="004C4D4C" w:rsidRPr="000D041D" w:rsidRDefault="004C4D4C" w:rsidP="000A3293">
            <w:pPr>
              <w:rPr>
                <w:rFonts w:ascii="Courier New" w:hAnsi="Courier New" w:cs="Courier New"/>
              </w:rPr>
            </w:pPr>
          </w:p>
        </w:tc>
        <w:tc>
          <w:tcPr>
            <w:tcW w:w="1991" w:type="dxa"/>
          </w:tcPr>
          <w:p w14:paraId="7CFE81E4" w14:textId="77777777" w:rsidR="004C4D4C" w:rsidRPr="003E745F" w:rsidRDefault="004C4D4C" w:rsidP="000A3293"/>
        </w:tc>
        <w:tc>
          <w:tcPr>
            <w:tcW w:w="1797" w:type="dxa"/>
          </w:tcPr>
          <w:p w14:paraId="4AC9FC44" w14:textId="77777777" w:rsidR="004C4D4C" w:rsidRPr="006E5FF6" w:rsidRDefault="004C4D4C" w:rsidP="000A3293">
            <w:pPr>
              <w:rPr>
                <w:vertAlign w:val="superscript"/>
              </w:rPr>
            </w:pPr>
          </w:p>
        </w:tc>
        <w:tc>
          <w:tcPr>
            <w:tcW w:w="1791" w:type="dxa"/>
          </w:tcPr>
          <w:p w14:paraId="41DFAC6C" w14:textId="77777777" w:rsidR="004C4D4C" w:rsidRPr="003E745F" w:rsidRDefault="004C4D4C" w:rsidP="000A3293"/>
        </w:tc>
        <w:tc>
          <w:tcPr>
            <w:tcW w:w="1791" w:type="dxa"/>
          </w:tcPr>
          <w:p w14:paraId="3CE67E68" w14:textId="77777777" w:rsidR="004C4D4C" w:rsidRPr="003E745F" w:rsidRDefault="004C4D4C" w:rsidP="000A3293"/>
        </w:tc>
      </w:tr>
      <w:tr w:rsidR="004C4D4C" w:rsidRPr="003E745F" w14:paraId="539B995E" w14:textId="77777777" w:rsidTr="004C4D4C">
        <w:tc>
          <w:tcPr>
            <w:tcW w:w="1931" w:type="dxa"/>
          </w:tcPr>
          <w:p w14:paraId="28C43F86" w14:textId="77777777" w:rsidR="004C4D4C" w:rsidRPr="000D041D" w:rsidRDefault="004C4D4C" w:rsidP="000A3293">
            <w:pPr>
              <w:rPr>
                <w:rFonts w:ascii="Courier New" w:hAnsi="Courier New" w:cs="Courier New"/>
              </w:rPr>
            </w:pPr>
          </w:p>
        </w:tc>
        <w:tc>
          <w:tcPr>
            <w:tcW w:w="3649" w:type="dxa"/>
          </w:tcPr>
          <w:p w14:paraId="0BC5CAEE" w14:textId="77777777" w:rsidR="004C4D4C" w:rsidRPr="000D041D" w:rsidRDefault="004C4D4C" w:rsidP="000A3293">
            <w:pPr>
              <w:rPr>
                <w:rFonts w:ascii="Courier New" w:hAnsi="Courier New" w:cs="Courier New"/>
              </w:rPr>
            </w:pPr>
          </w:p>
        </w:tc>
        <w:tc>
          <w:tcPr>
            <w:tcW w:w="1991" w:type="dxa"/>
          </w:tcPr>
          <w:p w14:paraId="3E06B85F" w14:textId="77777777" w:rsidR="004C4D4C" w:rsidRPr="003E745F" w:rsidRDefault="004C4D4C" w:rsidP="000A3293"/>
        </w:tc>
        <w:tc>
          <w:tcPr>
            <w:tcW w:w="1797" w:type="dxa"/>
          </w:tcPr>
          <w:p w14:paraId="22DBD8EC" w14:textId="77777777" w:rsidR="004C4D4C" w:rsidRPr="003E745F" w:rsidRDefault="004C4D4C" w:rsidP="000A3293"/>
        </w:tc>
        <w:tc>
          <w:tcPr>
            <w:tcW w:w="1791" w:type="dxa"/>
          </w:tcPr>
          <w:p w14:paraId="671DA95A" w14:textId="77777777" w:rsidR="004C4D4C" w:rsidRPr="003E745F" w:rsidRDefault="004C4D4C" w:rsidP="000A3293"/>
        </w:tc>
        <w:tc>
          <w:tcPr>
            <w:tcW w:w="1791" w:type="dxa"/>
          </w:tcPr>
          <w:p w14:paraId="77F6D6CE" w14:textId="77777777" w:rsidR="004C4D4C" w:rsidRPr="003E745F" w:rsidRDefault="004C4D4C" w:rsidP="000A3293"/>
        </w:tc>
      </w:tr>
    </w:tbl>
    <w:p w14:paraId="493B2E7D" w14:textId="77777777" w:rsidR="008A4FC6" w:rsidRPr="008A4FC6" w:rsidRDefault="008A4FC6" w:rsidP="000A3293"/>
    <w:p w14:paraId="33AC62C4" w14:textId="274BF8A4" w:rsidR="00C26C45" w:rsidRPr="003E745F" w:rsidRDefault="00C26C45" w:rsidP="000A3293">
      <w:pPr>
        <w:pStyle w:val="Caption"/>
      </w:pPr>
      <w:bookmarkStart w:id="308" w:name="_Toc441572992"/>
      <w:bookmarkStart w:id="309" w:name="_Toc456253320"/>
      <w:r>
        <w:t xml:space="preserve">Table </w:t>
      </w:r>
      <w:r w:rsidR="005735E7">
        <w:fldChar w:fldCharType="begin"/>
      </w:r>
      <w:r w:rsidR="005735E7">
        <w:instrText xml:space="preserve"> SEQ Table \* ARABIC </w:instrText>
      </w:r>
      <w:r w:rsidR="005735E7">
        <w:fldChar w:fldCharType="separate"/>
      </w:r>
      <w:r w:rsidR="00C910EC">
        <w:rPr>
          <w:noProof/>
        </w:rPr>
        <w:t>15</w:t>
      </w:r>
      <w:r w:rsidR="005735E7">
        <w:rPr>
          <w:noProof/>
        </w:rPr>
        <w:fldChar w:fldCharType="end"/>
      </w:r>
      <w:r>
        <w:t xml:space="preserve"> </w:t>
      </w:r>
      <w:r w:rsidR="00410F95">
        <w:t>–</w:t>
      </w:r>
      <w:r>
        <w:t xml:space="preserve"> </w:t>
      </w:r>
      <w:bookmarkEnd w:id="308"/>
      <w:bookmarkEnd w:id="309"/>
      <w:r w:rsidR="00410F95">
        <w:t>BSM Data</w:t>
      </w:r>
    </w:p>
    <w:p w14:paraId="219B2098" w14:textId="7911466A" w:rsidR="00C26C45" w:rsidRDefault="00C26C45" w:rsidP="000A3293">
      <w:pPr>
        <w:pStyle w:val="Heading4"/>
      </w:pPr>
      <w:bookmarkStart w:id="310" w:name="_Toc462052323"/>
      <w:proofErr w:type="spellStart"/>
      <w:r w:rsidRPr="00961838">
        <w:t>OdeDateTime</w:t>
      </w:r>
      <w:bookmarkEnd w:id="310"/>
      <w:proofErr w:type="spellEnd"/>
    </w:p>
    <w:p w14:paraId="573E3598" w14:textId="77777777" w:rsidR="00C26C45" w:rsidRDefault="00C26C45" w:rsidP="000A3293"/>
    <w:p w14:paraId="089AE1E9" w14:textId="77777777" w:rsidR="00C26C45" w:rsidRPr="009B6183" w:rsidRDefault="00C26C45" w:rsidP="000A3293"/>
    <w:tbl>
      <w:tblPr>
        <w:tblStyle w:val="TableGrid"/>
        <w:tblW w:w="0" w:type="auto"/>
        <w:tblLook w:val="04A0" w:firstRow="1" w:lastRow="0" w:firstColumn="1" w:lastColumn="0" w:noHBand="0" w:noVBand="1"/>
      </w:tblPr>
      <w:tblGrid>
        <w:gridCol w:w="2082"/>
        <w:gridCol w:w="2857"/>
        <w:gridCol w:w="2054"/>
        <w:gridCol w:w="1987"/>
        <w:gridCol w:w="1985"/>
        <w:gridCol w:w="1985"/>
      </w:tblGrid>
      <w:tr w:rsidR="00C26C45" w:rsidRPr="006E5FF6" w14:paraId="34813C0D" w14:textId="77777777" w:rsidTr="00C26C45">
        <w:tc>
          <w:tcPr>
            <w:tcW w:w="2082" w:type="dxa"/>
          </w:tcPr>
          <w:p w14:paraId="38D96B61" w14:textId="77777777" w:rsidR="00C26C45" w:rsidRPr="006E5FF6" w:rsidRDefault="00C26C45" w:rsidP="000A3293">
            <w:pPr>
              <w:rPr>
                <w:b/>
              </w:rPr>
            </w:pPr>
            <w:r w:rsidRPr="006E5FF6">
              <w:rPr>
                <w:b/>
              </w:rPr>
              <w:t>Name</w:t>
            </w:r>
          </w:p>
        </w:tc>
        <w:tc>
          <w:tcPr>
            <w:tcW w:w="2857" w:type="dxa"/>
          </w:tcPr>
          <w:p w14:paraId="07F949E0" w14:textId="77777777" w:rsidR="00C26C45" w:rsidRPr="006E5FF6" w:rsidRDefault="00C26C45" w:rsidP="000A3293">
            <w:pPr>
              <w:rPr>
                <w:b/>
              </w:rPr>
            </w:pPr>
            <w:r w:rsidRPr="006E5FF6">
              <w:rPr>
                <w:b/>
              </w:rPr>
              <w:t>Type</w:t>
            </w:r>
          </w:p>
        </w:tc>
        <w:tc>
          <w:tcPr>
            <w:tcW w:w="2054" w:type="dxa"/>
          </w:tcPr>
          <w:p w14:paraId="0193BD7E" w14:textId="77777777" w:rsidR="00C26C45" w:rsidRPr="006E5FF6" w:rsidRDefault="00C26C45" w:rsidP="000A3293">
            <w:pPr>
              <w:rPr>
                <w:b/>
              </w:rPr>
            </w:pPr>
            <w:r w:rsidRPr="006E5FF6">
              <w:rPr>
                <w:b/>
              </w:rPr>
              <w:t>Description</w:t>
            </w:r>
          </w:p>
        </w:tc>
        <w:tc>
          <w:tcPr>
            <w:tcW w:w="1987" w:type="dxa"/>
          </w:tcPr>
          <w:p w14:paraId="1BD93735" w14:textId="77777777" w:rsidR="00C26C45" w:rsidRPr="006E5FF6" w:rsidRDefault="00C26C45" w:rsidP="000A3293">
            <w:pPr>
              <w:rPr>
                <w:b/>
              </w:rPr>
            </w:pPr>
            <w:r w:rsidRPr="006E5FF6">
              <w:rPr>
                <w:b/>
              </w:rPr>
              <w:t>Units</w:t>
            </w:r>
          </w:p>
        </w:tc>
        <w:tc>
          <w:tcPr>
            <w:tcW w:w="1985" w:type="dxa"/>
          </w:tcPr>
          <w:p w14:paraId="7727BB14" w14:textId="77777777" w:rsidR="00C26C45" w:rsidRPr="006E5FF6" w:rsidRDefault="00C26C45" w:rsidP="000A3293">
            <w:pPr>
              <w:rPr>
                <w:b/>
              </w:rPr>
            </w:pPr>
            <w:r w:rsidRPr="006E5FF6">
              <w:rPr>
                <w:b/>
              </w:rPr>
              <w:t>Valid Min</w:t>
            </w:r>
          </w:p>
        </w:tc>
        <w:tc>
          <w:tcPr>
            <w:tcW w:w="1985" w:type="dxa"/>
          </w:tcPr>
          <w:p w14:paraId="4A40D6E7" w14:textId="77777777" w:rsidR="00C26C45" w:rsidRPr="006E5FF6" w:rsidRDefault="00C26C45" w:rsidP="000A3293">
            <w:pPr>
              <w:rPr>
                <w:b/>
              </w:rPr>
            </w:pPr>
            <w:r w:rsidRPr="006E5FF6">
              <w:rPr>
                <w:b/>
              </w:rPr>
              <w:t>Valid Max</w:t>
            </w:r>
          </w:p>
        </w:tc>
      </w:tr>
      <w:tr w:rsidR="00C26C45" w:rsidRPr="003E745F" w14:paraId="1C4AF19B" w14:textId="77777777" w:rsidTr="00C26C45">
        <w:tc>
          <w:tcPr>
            <w:tcW w:w="2082" w:type="dxa"/>
          </w:tcPr>
          <w:p w14:paraId="5CE99A49" w14:textId="77777777" w:rsidR="00C26C45" w:rsidRPr="00345E69" w:rsidRDefault="00C26C45" w:rsidP="000A3293">
            <w:pPr>
              <w:rPr>
                <w:rFonts w:ascii="Courier New" w:hAnsi="Courier New" w:cs="Courier New"/>
              </w:rPr>
            </w:pPr>
            <w:r w:rsidRPr="001A22D1">
              <w:rPr>
                <w:rFonts w:ascii="Courier New" w:hAnsi="Courier New" w:cs="Courier New"/>
              </w:rPr>
              <w:lastRenderedPageBreak/>
              <w:t>day</w:t>
            </w:r>
          </w:p>
        </w:tc>
        <w:tc>
          <w:tcPr>
            <w:tcW w:w="2857" w:type="dxa"/>
          </w:tcPr>
          <w:p w14:paraId="08D0BB0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4AA3296C" w14:textId="77777777" w:rsidR="00C26C45" w:rsidRPr="003E745F" w:rsidRDefault="00C26C45" w:rsidP="000A3293"/>
        </w:tc>
        <w:tc>
          <w:tcPr>
            <w:tcW w:w="1987" w:type="dxa"/>
          </w:tcPr>
          <w:p w14:paraId="7078EB13" w14:textId="77777777" w:rsidR="00C26C45" w:rsidRPr="003E745F" w:rsidRDefault="00C26C45" w:rsidP="000A3293"/>
        </w:tc>
        <w:tc>
          <w:tcPr>
            <w:tcW w:w="1985" w:type="dxa"/>
          </w:tcPr>
          <w:p w14:paraId="69DF25BF" w14:textId="77777777" w:rsidR="00C26C45" w:rsidRPr="003E745F" w:rsidRDefault="00C26C45" w:rsidP="000A3293"/>
        </w:tc>
        <w:tc>
          <w:tcPr>
            <w:tcW w:w="1985" w:type="dxa"/>
          </w:tcPr>
          <w:p w14:paraId="30B7F551" w14:textId="77777777" w:rsidR="00C26C45" w:rsidRPr="003E745F" w:rsidRDefault="00C26C45" w:rsidP="000A3293"/>
        </w:tc>
      </w:tr>
      <w:tr w:rsidR="00C26C45" w:rsidRPr="003E745F" w14:paraId="3DB90B4E" w14:textId="77777777" w:rsidTr="00C26C45">
        <w:tc>
          <w:tcPr>
            <w:tcW w:w="2082" w:type="dxa"/>
          </w:tcPr>
          <w:p w14:paraId="02237E3C" w14:textId="77777777" w:rsidR="00C26C45" w:rsidRPr="001A22D1" w:rsidRDefault="00C26C45" w:rsidP="000A3293">
            <w:pPr>
              <w:tabs>
                <w:tab w:val="right" w:pos="1866"/>
              </w:tabs>
              <w:rPr>
                <w:rFonts w:ascii="Courier New" w:hAnsi="Courier New" w:cs="Courier New"/>
              </w:rPr>
            </w:pPr>
            <w:r>
              <w:rPr>
                <w:rFonts w:ascii="Courier New" w:hAnsi="Courier New" w:cs="Courier New"/>
              </w:rPr>
              <w:t>hour</w:t>
            </w:r>
            <w:r>
              <w:rPr>
                <w:rFonts w:ascii="Courier New" w:hAnsi="Courier New" w:cs="Courier New"/>
              </w:rPr>
              <w:tab/>
            </w:r>
          </w:p>
        </w:tc>
        <w:tc>
          <w:tcPr>
            <w:tcW w:w="2857" w:type="dxa"/>
          </w:tcPr>
          <w:p w14:paraId="26AE7CBF"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0EF460AB" w14:textId="77777777" w:rsidR="00C26C45" w:rsidRPr="003E745F" w:rsidRDefault="00C26C45" w:rsidP="000A3293"/>
        </w:tc>
        <w:tc>
          <w:tcPr>
            <w:tcW w:w="1987" w:type="dxa"/>
          </w:tcPr>
          <w:p w14:paraId="502D29DB" w14:textId="77777777" w:rsidR="00C26C45" w:rsidRPr="003E745F" w:rsidRDefault="00C26C45" w:rsidP="000A3293"/>
        </w:tc>
        <w:tc>
          <w:tcPr>
            <w:tcW w:w="1985" w:type="dxa"/>
          </w:tcPr>
          <w:p w14:paraId="6FAB9710" w14:textId="77777777" w:rsidR="00C26C45" w:rsidRPr="003E745F" w:rsidRDefault="00C26C45" w:rsidP="000A3293"/>
        </w:tc>
        <w:tc>
          <w:tcPr>
            <w:tcW w:w="1985" w:type="dxa"/>
          </w:tcPr>
          <w:p w14:paraId="24CF3F38" w14:textId="77777777" w:rsidR="00C26C45" w:rsidRPr="003E745F" w:rsidRDefault="00C26C45" w:rsidP="000A3293"/>
        </w:tc>
      </w:tr>
      <w:tr w:rsidR="00C26C45" w:rsidRPr="003E745F" w14:paraId="129D0116" w14:textId="77777777" w:rsidTr="00C26C45">
        <w:tc>
          <w:tcPr>
            <w:tcW w:w="2082" w:type="dxa"/>
          </w:tcPr>
          <w:p w14:paraId="7EF37F81" w14:textId="77777777" w:rsidR="00C26C45" w:rsidRDefault="00C26C45" w:rsidP="000A3293">
            <w:pPr>
              <w:rPr>
                <w:rFonts w:ascii="Courier New" w:hAnsi="Courier New" w:cs="Courier New"/>
              </w:rPr>
            </w:pPr>
            <w:r>
              <w:rPr>
                <w:rFonts w:ascii="Courier New" w:hAnsi="Courier New" w:cs="Courier New"/>
              </w:rPr>
              <w:t>minute</w:t>
            </w:r>
          </w:p>
        </w:tc>
        <w:tc>
          <w:tcPr>
            <w:tcW w:w="2857" w:type="dxa"/>
          </w:tcPr>
          <w:p w14:paraId="5E6F85B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7691E62" w14:textId="77777777" w:rsidR="00C26C45" w:rsidRPr="003E745F" w:rsidRDefault="00C26C45" w:rsidP="000A3293"/>
        </w:tc>
        <w:tc>
          <w:tcPr>
            <w:tcW w:w="1987" w:type="dxa"/>
          </w:tcPr>
          <w:p w14:paraId="16BF8732" w14:textId="77777777" w:rsidR="00C26C45" w:rsidRPr="003E745F" w:rsidRDefault="00C26C45" w:rsidP="000A3293"/>
        </w:tc>
        <w:tc>
          <w:tcPr>
            <w:tcW w:w="1985" w:type="dxa"/>
          </w:tcPr>
          <w:p w14:paraId="4CB24ABA" w14:textId="77777777" w:rsidR="00C26C45" w:rsidRPr="003E745F" w:rsidRDefault="00C26C45" w:rsidP="000A3293"/>
        </w:tc>
        <w:tc>
          <w:tcPr>
            <w:tcW w:w="1985" w:type="dxa"/>
          </w:tcPr>
          <w:p w14:paraId="6EE998EF" w14:textId="77777777" w:rsidR="00C26C45" w:rsidRPr="003E745F" w:rsidRDefault="00C26C45" w:rsidP="000A3293"/>
        </w:tc>
      </w:tr>
      <w:tr w:rsidR="00C26C45" w:rsidRPr="003E745F" w14:paraId="5FB23A49" w14:textId="77777777" w:rsidTr="00C26C45">
        <w:tc>
          <w:tcPr>
            <w:tcW w:w="2082" w:type="dxa"/>
          </w:tcPr>
          <w:p w14:paraId="2C3F7100" w14:textId="77777777" w:rsidR="00C26C45" w:rsidRPr="00345E69" w:rsidRDefault="00C26C45" w:rsidP="000A3293">
            <w:pPr>
              <w:rPr>
                <w:rFonts w:ascii="Courier New" w:hAnsi="Courier New" w:cs="Courier New"/>
              </w:rPr>
            </w:pPr>
            <w:r w:rsidRPr="001A22D1">
              <w:rPr>
                <w:rFonts w:ascii="Courier New" w:hAnsi="Courier New" w:cs="Courier New"/>
              </w:rPr>
              <w:t>month</w:t>
            </w:r>
          </w:p>
        </w:tc>
        <w:tc>
          <w:tcPr>
            <w:tcW w:w="2857" w:type="dxa"/>
          </w:tcPr>
          <w:p w14:paraId="18DED5D5"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37BE1523" w14:textId="77777777" w:rsidR="00C26C45" w:rsidRPr="003E745F" w:rsidRDefault="00C26C45" w:rsidP="000A3293"/>
        </w:tc>
        <w:tc>
          <w:tcPr>
            <w:tcW w:w="1987" w:type="dxa"/>
          </w:tcPr>
          <w:p w14:paraId="123DA181" w14:textId="77777777" w:rsidR="00C26C45" w:rsidRPr="003E745F" w:rsidRDefault="00C26C45" w:rsidP="000A3293"/>
        </w:tc>
        <w:tc>
          <w:tcPr>
            <w:tcW w:w="1985" w:type="dxa"/>
          </w:tcPr>
          <w:p w14:paraId="616997C5" w14:textId="77777777" w:rsidR="00C26C45" w:rsidRPr="003E745F" w:rsidRDefault="00C26C45" w:rsidP="000A3293"/>
        </w:tc>
        <w:tc>
          <w:tcPr>
            <w:tcW w:w="1985" w:type="dxa"/>
          </w:tcPr>
          <w:p w14:paraId="2AF04C77" w14:textId="77777777" w:rsidR="00C26C45" w:rsidRPr="003E745F" w:rsidRDefault="00C26C45" w:rsidP="000A3293"/>
        </w:tc>
      </w:tr>
      <w:tr w:rsidR="00C26C45" w:rsidRPr="003E745F" w14:paraId="7603951B" w14:textId="77777777" w:rsidTr="00C26C45">
        <w:tc>
          <w:tcPr>
            <w:tcW w:w="2082" w:type="dxa"/>
          </w:tcPr>
          <w:p w14:paraId="5372E02E" w14:textId="77777777" w:rsidR="00C26C45" w:rsidRDefault="00C26C45" w:rsidP="000A3293">
            <w:pPr>
              <w:rPr>
                <w:rFonts w:ascii="Courier New" w:hAnsi="Courier New" w:cs="Courier New"/>
              </w:rPr>
            </w:pPr>
            <w:r>
              <w:rPr>
                <w:rFonts w:ascii="Courier New" w:hAnsi="Courier New" w:cs="Courier New"/>
              </w:rPr>
              <w:t>second</w:t>
            </w:r>
          </w:p>
        </w:tc>
        <w:tc>
          <w:tcPr>
            <w:tcW w:w="2857" w:type="dxa"/>
          </w:tcPr>
          <w:p w14:paraId="790F207F" w14:textId="77777777" w:rsidR="00C26C45" w:rsidRPr="00345E69" w:rsidRDefault="00C26C45" w:rsidP="000A3293">
            <w:pPr>
              <w:rPr>
                <w:rFonts w:ascii="Courier New" w:hAnsi="Courier New" w:cs="Courier New"/>
              </w:rPr>
            </w:pPr>
            <w:r>
              <w:rPr>
                <w:rFonts w:ascii="Courier New" w:hAnsi="Courier New" w:cs="Courier New"/>
              </w:rPr>
              <w:t>Decimal</w:t>
            </w:r>
          </w:p>
        </w:tc>
        <w:tc>
          <w:tcPr>
            <w:tcW w:w="2054" w:type="dxa"/>
          </w:tcPr>
          <w:p w14:paraId="545E9588" w14:textId="77777777" w:rsidR="00C26C45" w:rsidRPr="003E745F" w:rsidRDefault="00C26C45" w:rsidP="000A3293"/>
        </w:tc>
        <w:tc>
          <w:tcPr>
            <w:tcW w:w="1987" w:type="dxa"/>
          </w:tcPr>
          <w:p w14:paraId="4B9B63BD" w14:textId="77777777" w:rsidR="00C26C45" w:rsidRPr="003E745F" w:rsidRDefault="00C26C45" w:rsidP="000A3293"/>
        </w:tc>
        <w:tc>
          <w:tcPr>
            <w:tcW w:w="1985" w:type="dxa"/>
          </w:tcPr>
          <w:p w14:paraId="234E21A1" w14:textId="77777777" w:rsidR="00C26C45" w:rsidRPr="003E745F" w:rsidRDefault="00C26C45" w:rsidP="000A3293"/>
        </w:tc>
        <w:tc>
          <w:tcPr>
            <w:tcW w:w="1985" w:type="dxa"/>
          </w:tcPr>
          <w:p w14:paraId="076CDA69" w14:textId="77777777" w:rsidR="00C26C45" w:rsidRPr="003E745F" w:rsidRDefault="00C26C45" w:rsidP="000A3293">
            <w:pPr>
              <w:keepNext/>
            </w:pPr>
          </w:p>
        </w:tc>
      </w:tr>
      <w:tr w:rsidR="00C26C45" w:rsidRPr="003E745F" w14:paraId="24E2BD6A" w14:textId="77777777" w:rsidTr="00C26C45">
        <w:tc>
          <w:tcPr>
            <w:tcW w:w="2082" w:type="dxa"/>
          </w:tcPr>
          <w:p w14:paraId="027C1809" w14:textId="77777777" w:rsidR="00C26C45" w:rsidRPr="00345E69" w:rsidRDefault="00C26C45" w:rsidP="000A3293">
            <w:pPr>
              <w:rPr>
                <w:rFonts w:ascii="Courier New" w:hAnsi="Courier New" w:cs="Courier New"/>
              </w:rPr>
            </w:pPr>
            <w:r>
              <w:rPr>
                <w:rFonts w:ascii="Courier New" w:hAnsi="Courier New" w:cs="Courier New"/>
              </w:rPr>
              <w:t>year</w:t>
            </w:r>
          </w:p>
        </w:tc>
        <w:tc>
          <w:tcPr>
            <w:tcW w:w="2857" w:type="dxa"/>
          </w:tcPr>
          <w:p w14:paraId="6DB2C20C"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DCB29B7" w14:textId="77777777" w:rsidR="00C26C45" w:rsidRPr="003E745F" w:rsidRDefault="00C26C45" w:rsidP="000A3293"/>
        </w:tc>
        <w:tc>
          <w:tcPr>
            <w:tcW w:w="1987" w:type="dxa"/>
          </w:tcPr>
          <w:p w14:paraId="760C3CDA" w14:textId="77777777" w:rsidR="00C26C45" w:rsidRPr="003E745F" w:rsidRDefault="00C26C45" w:rsidP="000A3293"/>
        </w:tc>
        <w:tc>
          <w:tcPr>
            <w:tcW w:w="1985" w:type="dxa"/>
          </w:tcPr>
          <w:p w14:paraId="4E875C46" w14:textId="77777777" w:rsidR="00C26C45" w:rsidRPr="003E745F" w:rsidRDefault="00C26C45" w:rsidP="000A3293"/>
        </w:tc>
        <w:tc>
          <w:tcPr>
            <w:tcW w:w="1985" w:type="dxa"/>
          </w:tcPr>
          <w:p w14:paraId="39EBC49E" w14:textId="77777777" w:rsidR="00C26C45" w:rsidRPr="003E745F" w:rsidRDefault="00C26C45" w:rsidP="000A3293"/>
        </w:tc>
      </w:tr>
    </w:tbl>
    <w:p w14:paraId="29894115" w14:textId="288E63B4" w:rsidR="00C26C45" w:rsidRPr="001A22D1" w:rsidRDefault="00C26C45" w:rsidP="000A3293">
      <w:pPr>
        <w:pStyle w:val="Caption"/>
      </w:pPr>
      <w:bookmarkStart w:id="311" w:name="_Toc456253327"/>
      <w:r>
        <w:t xml:space="preserve">Table </w:t>
      </w:r>
      <w:r w:rsidR="005735E7">
        <w:fldChar w:fldCharType="begin"/>
      </w:r>
      <w:r w:rsidR="005735E7">
        <w:instrText xml:space="preserve"> SEQ Table \* ARABIC </w:instrText>
      </w:r>
      <w:r w:rsidR="005735E7">
        <w:fldChar w:fldCharType="separate"/>
      </w:r>
      <w:r w:rsidR="00C910EC">
        <w:rPr>
          <w:noProof/>
        </w:rPr>
        <w:t>16</w:t>
      </w:r>
      <w:r w:rsidR="005735E7">
        <w:rPr>
          <w:noProof/>
        </w:rPr>
        <w:fldChar w:fldCharType="end"/>
      </w:r>
      <w:r>
        <w:t xml:space="preserve"> - </w:t>
      </w:r>
      <w:proofErr w:type="spellStart"/>
      <w:r w:rsidRPr="00951B2B">
        <w:t>OdeDateTime</w:t>
      </w:r>
      <w:bookmarkEnd w:id="311"/>
      <w:proofErr w:type="spellEnd"/>
    </w:p>
    <w:sectPr w:rsidR="00C26C45" w:rsidRPr="001A22D1" w:rsidSect="00886E1A">
      <w:pgSz w:w="15840" w:h="12240" w:orient="landscape"/>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0" w:author="Musavi, Hamid [USA] [2]" w:date="2017-03-06T19:24:00Z" w:initials="MH[">
    <w:p w14:paraId="39FA11AE" w14:textId="77777777" w:rsidR="005735E7" w:rsidRDefault="005735E7">
      <w:pPr>
        <w:pStyle w:val="CommentText"/>
      </w:pPr>
      <w:r>
        <w:rPr>
          <w:rStyle w:val="CommentReference"/>
        </w:rPr>
        <w:annotationRef/>
      </w:r>
      <w:r>
        <w:t>To be moved to Swagger file</w:t>
      </w:r>
    </w:p>
  </w:comment>
  <w:comment w:id="214" w:author="Musavi, Hamid [USA] [2]" w:date="2017-03-06T19:25:00Z" w:initials="MH[">
    <w:p w14:paraId="39715C69" w14:textId="77777777" w:rsidR="005735E7" w:rsidRDefault="005735E7">
      <w:pPr>
        <w:pStyle w:val="CommentText"/>
      </w:pPr>
      <w:r>
        <w:rPr>
          <w:rStyle w:val="CommentReference"/>
        </w:rPr>
        <w:annotationRef/>
      </w:r>
      <w:r>
        <w:t>To be moved to Swagger file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FA11AE" w15:done="0"/>
  <w15:commentEx w15:paraId="39715C6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E1B20D" w14:textId="77777777" w:rsidR="002A4DAB" w:rsidRDefault="002A4DAB">
      <w:pPr>
        <w:spacing w:after="0" w:line="240" w:lineRule="auto"/>
      </w:pPr>
      <w:r>
        <w:separator/>
      </w:r>
    </w:p>
  </w:endnote>
  <w:endnote w:type="continuationSeparator" w:id="0">
    <w:p w14:paraId="4B254C26" w14:textId="77777777" w:rsidR="002A4DAB" w:rsidRDefault="002A4DAB">
      <w:pPr>
        <w:spacing w:after="0" w:line="240" w:lineRule="auto"/>
      </w:pPr>
      <w:r>
        <w:continuationSeparator/>
      </w:r>
    </w:p>
  </w:endnote>
  <w:endnote w:type="continuationNotice" w:id="1">
    <w:p w14:paraId="6E813B44" w14:textId="77777777" w:rsidR="002A4DAB" w:rsidRDefault="002A4DA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auto"/>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Harvey Balls">
    <w:panose1 w:val="00000400000000000000"/>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Mincho">
    <w:altName w:val="Yu Gothic"/>
    <w:panose1 w:val="02020609040205080304"/>
    <w:charset w:val="80"/>
    <w:family w:val="roman"/>
    <w:pitch w:val="fixed"/>
    <w:sig w:usb0="E00002FF" w:usb1="6AC7FDFB" w:usb2="08000012" w:usb3="00000000" w:csb0="0002009F" w:csb1="00000000"/>
  </w:font>
  <w:font w:name="Monaco">
    <w:altName w:val="Calibri"/>
    <w:charset w:val="00"/>
    <w:family w:val="swiss"/>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4D46A" w14:textId="048C9791" w:rsidR="005735E7" w:rsidRDefault="005735E7" w:rsidP="00D47340">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DF25AB">
      <w:rPr>
        <w:noProof/>
      </w:rPr>
      <w:t>- 2 -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r>
      <w:rPr>
        <w:noProof/>
      </w:rPr>
      <w:t>September 6, 2017</w:t>
    </w:r>
    <w:r>
      <w:rPr>
        <w:noProof/>
      </w:rPr>
      <w:fldChar w:fldCharType="end"/>
    </w:r>
  </w:p>
  <w:p w14:paraId="022A2A9B" w14:textId="0E57C247" w:rsidR="005735E7" w:rsidRPr="00D47340" w:rsidRDefault="005735E7" w:rsidP="00886E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515C5" w14:textId="5ADF9B9A" w:rsidR="005735E7" w:rsidRDefault="005735E7">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DF25AB">
      <w:rPr>
        <w:noProof/>
      </w:rPr>
      <w:t>- 34 -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r>
      <w:rPr>
        <w:noProof/>
      </w:rPr>
      <w:t>September 6, 2017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B1B6AC" w14:textId="77777777" w:rsidR="002A4DAB" w:rsidRDefault="002A4DAB">
      <w:pPr>
        <w:spacing w:after="0" w:line="240" w:lineRule="auto"/>
      </w:pPr>
      <w:r>
        <w:separator/>
      </w:r>
    </w:p>
  </w:footnote>
  <w:footnote w:type="continuationSeparator" w:id="0">
    <w:p w14:paraId="34509394" w14:textId="77777777" w:rsidR="002A4DAB" w:rsidRDefault="002A4DAB">
      <w:pPr>
        <w:spacing w:after="0" w:line="240" w:lineRule="auto"/>
      </w:pPr>
      <w:r>
        <w:continuationSeparator/>
      </w:r>
    </w:p>
  </w:footnote>
  <w:footnote w:type="continuationNotice" w:id="1">
    <w:p w14:paraId="64565D23" w14:textId="77777777" w:rsidR="002A4DAB" w:rsidRDefault="002A4DA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AECCB" w14:textId="6FF1CB0F" w:rsidR="005735E7" w:rsidRPr="00533512" w:rsidRDefault="005735E7" w:rsidP="00533512">
    <w:pPr>
      <w:tabs>
        <w:tab w:val="right" w:pos="9180"/>
      </w:tabs>
      <w:rPr>
        <w:b/>
        <w:color w:val="0070C0"/>
        <w:sz w:val="20"/>
        <w:szCs w:val="20"/>
      </w:rPr>
    </w:pPr>
    <w:r w:rsidRPr="00D47340">
      <w:rPr>
        <w:b/>
        <w:noProof/>
        <w:color w:val="0070C0"/>
        <w:sz w:val="20"/>
        <w:szCs w:val="20"/>
        <w:lang w:eastAsia="en-US"/>
      </w:rPr>
      <mc:AlternateContent>
        <mc:Choice Requires="wps">
          <w:drawing>
            <wp:anchor distT="0" distB="0" distL="118745" distR="118745" simplePos="0" relativeHeight="251657728" behindDoc="1" locked="0" layoutInCell="1" allowOverlap="0" wp14:anchorId="2BD84FE5" wp14:editId="247DD14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7620"/>
              <wp:wrapSquare wrapText="bothSides"/>
              <wp:docPr id="4" name="Rectangle 4"/>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5735E7" w:rsidRDefault="005735E7">
                              <w:pPr>
                                <w:pStyle w:val="Header"/>
                                <w:jc w:val="center"/>
                                <w:rPr>
                                  <w:caps/>
                                  <w:color w:val="FFFFFF" w:themeColor="background1"/>
                                </w:rPr>
                              </w:pPr>
                              <w:r>
                                <w:rPr>
                                  <w:caps/>
                                  <w:color w:val="FFFFFF" w:themeColor="background1"/>
                                </w:rPr>
                                <w:t>JPO ODE User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BD84FE5" id="Rectangle 4" o:spid="_x0000_s1027" style="position:absolute;margin-left:0;margin-top:0;width:468pt;height:20.8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" o:allowoverlap="f" fillcolor="#4f81bd [3204]" stroked="f" strokeweight="1pt">
              <v:textbox style="mso-fit-shape-to-text:t">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5735E7" w:rsidRDefault="005735E7">
                        <w:pPr>
                          <w:pStyle w:val="Header"/>
                          <w:jc w:val="center"/>
                          <w:rPr>
                            <w:caps/>
                            <w:color w:val="FFFFFF" w:themeColor="background1"/>
                          </w:rPr>
                        </w:pPr>
                        <w:r>
                          <w:rPr>
                            <w:caps/>
                            <w:color w:val="FFFFFF" w:themeColor="background1"/>
                          </w:rPr>
                          <w:t>JPO ODE User Guide</w:t>
                        </w:r>
                      </w:p>
                    </w:sdtContent>
                  </w:sdt>
                </w:txbxContent>
              </v:textbox>
              <w10:wrap type="square" anchorx="margin" anchory="page"/>
            </v:rect>
          </w:pict>
        </mc:Fallback>
      </mc:AlternateContent>
    </w:r>
    <w:sdt>
      <w:sdtPr>
        <w:rPr>
          <w:b/>
          <w:color w:val="0070C0"/>
          <w:sz w:val="20"/>
          <w:szCs w:val="20"/>
        </w:rPr>
        <w:id w:val="-1873521736"/>
        <w:docPartObj>
          <w:docPartGallery w:val="Watermarks"/>
          <w:docPartUnique/>
        </w:docPartObj>
      </w:sdtPr>
      <w:sdtContent>
        <w:r>
          <w:rPr>
            <w:b/>
            <w:noProof/>
            <w:color w:val="0070C0"/>
            <w:sz w:val="20"/>
            <w:szCs w:val="20"/>
          </w:rPr>
          <w:pict w14:anchorId="214AD5A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64CB4" w14:textId="55CBB63B" w:rsidR="005735E7" w:rsidRDefault="005735E7">
    <w:pPr>
      <w:pStyle w:val="Header"/>
    </w:pPr>
    <w:r>
      <w:rPr>
        <w:noProof/>
        <w:lang w:eastAsia="en-US"/>
      </w:rPr>
      <mc:AlternateContent>
        <mc:Choice Requires="wps">
          <w:drawing>
            <wp:anchor distT="0" distB="0" distL="118745" distR="118745" simplePos="0" relativeHeight="251656704" behindDoc="1" locked="0" layoutInCell="1" allowOverlap="0" wp14:anchorId="031AD6EB" wp14:editId="25E2C28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1905"/>
              <wp:wrapSquare wrapText="bothSides"/>
              <wp:docPr id="197" name="Rectangle 197"/>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ECEEC" w14:textId="4273B3C9" w:rsidR="005735E7" w:rsidRDefault="005735E7" w:rsidP="00D47340">
                          <w:pPr>
                            <w:pStyle w:val="Head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31AD6EB" id="Rectangle 197" o:spid="_x0000_s1028" style="position:absolute;margin-left:0;margin-top:0;width:468pt;height:20.85pt;z-index:-2516597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" o:allowoverlap="f" fillcolor="white [3212]" stroked="f" strokeweight="1pt">
              <v:textbox style="mso-fit-shape-to-text:t">
                <w:txbxContent>
                  <w:p w14:paraId="02BECEEC" w14:textId="4273B3C9" w:rsidR="005735E7" w:rsidRDefault="005735E7" w:rsidP="00D47340">
                    <w:pPr>
                      <w:pStyle w:val="Head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7DA"/>
    <w:multiLevelType w:val="multilevel"/>
    <w:tmpl w:val="4C26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74E0"/>
    <w:multiLevelType w:val="hybridMultilevel"/>
    <w:tmpl w:val="CF0E0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A6C4E"/>
    <w:multiLevelType w:val="hybridMultilevel"/>
    <w:tmpl w:val="6FDC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82E49"/>
    <w:multiLevelType w:val="multilevel"/>
    <w:tmpl w:val="D596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42521"/>
    <w:multiLevelType w:val="singleLevel"/>
    <w:tmpl w:val="95AC6C94"/>
    <w:lvl w:ilvl="0">
      <w:start w:val="1"/>
      <w:numFmt w:val="decimal"/>
      <w:pStyle w:val="Number"/>
      <w:lvlText w:val="%1."/>
      <w:lvlJc w:val="left"/>
      <w:pPr>
        <w:tabs>
          <w:tab w:val="num" w:pos="360"/>
        </w:tabs>
        <w:ind w:left="360" w:hanging="360"/>
      </w:pPr>
    </w:lvl>
  </w:abstractNum>
  <w:abstractNum w:abstractNumId="5" w15:restartNumberingAfterBreak="0">
    <w:nsid w:val="0B70023F"/>
    <w:multiLevelType w:val="hybridMultilevel"/>
    <w:tmpl w:val="A506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43C3E"/>
    <w:multiLevelType w:val="multilevel"/>
    <w:tmpl w:val="4B60315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C710FA7"/>
    <w:multiLevelType w:val="hybridMultilevel"/>
    <w:tmpl w:val="6B341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5593B"/>
    <w:multiLevelType w:val="singleLevel"/>
    <w:tmpl w:val="652E0E10"/>
    <w:lvl w:ilvl="0">
      <w:start w:val="1"/>
      <w:numFmt w:val="bullet"/>
      <w:pStyle w:val="DoubleDash"/>
      <w:lvlText w:val=""/>
      <w:lvlJc w:val="left"/>
      <w:pPr>
        <w:tabs>
          <w:tab w:val="num" w:pos="1080"/>
        </w:tabs>
        <w:ind w:left="1080" w:hanging="360"/>
      </w:pPr>
      <w:rPr>
        <w:rFonts w:ascii="Symbol" w:hAnsi="Symbol" w:hint="default"/>
        <w:sz w:val="18"/>
      </w:rPr>
    </w:lvl>
  </w:abstractNum>
  <w:abstractNum w:abstractNumId="9" w15:restartNumberingAfterBreak="0">
    <w:nsid w:val="0D9119B8"/>
    <w:multiLevelType w:val="hybridMultilevel"/>
    <w:tmpl w:val="9E38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C5768F"/>
    <w:multiLevelType w:val="hybridMultilevel"/>
    <w:tmpl w:val="3F98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90AE8"/>
    <w:multiLevelType w:val="hybridMultilevel"/>
    <w:tmpl w:val="49D2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535F62"/>
    <w:multiLevelType w:val="hybridMultilevel"/>
    <w:tmpl w:val="F9A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A4FB6"/>
    <w:multiLevelType w:val="hybridMultilevel"/>
    <w:tmpl w:val="80A6046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463453B"/>
    <w:multiLevelType w:val="hybridMultilevel"/>
    <w:tmpl w:val="46B0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855ED"/>
    <w:multiLevelType w:val="hybridMultilevel"/>
    <w:tmpl w:val="62023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CB6F8D"/>
    <w:multiLevelType w:val="hybridMultilevel"/>
    <w:tmpl w:val="9B22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CD47EC"/>
    <w:multiLevelType w:val="multilevel"/>
    <w:tmpl w:val="DCC88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9" w15:restartNumberingAfterBreak="0">
    <w:nsid w:val="217411EB"/>
    <w:multiLevelType w:val="hybridMultilevel"/>
    <w:tmpl w:val="2B7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873579"/>
    <w:multiLevelType w:val="hybridMultilevel"/>
    <w:tmpl w:val="54F0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EC6137"/>
    <w:multiLevelType w:val="hybridMultilevel"/>
    <w:tmpl w:val="EC68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0B3BB1"/>
    <w:multiLevelType w:val="hybridMultilevel"/>
    <w:tmpl w:val="4C6C560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DD4250"/>
    <w:multiLevelType w:val="hybridMultilevel"/>
    <w:tmpl w:val="5F9E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984469"/>
    <w:multiLevelType w:val="singleLevel"/>
    <w:tmpl w:val="9AFAEAA2"/>
    <w:lvl w:ilvl="0">
      <w:start w:val="1"/>
      <w:numFmt w:val="bullet"/>
      <w:pStyle w:val="Dash"/>
      <w:lvlText w:val="–"/>
      <w:lvlJc w:val="left"/>
      <w:pPr>
        <w:tabs>
          <w:tab w:val="num" w:pos="720"/>
        </w:tabs>
        <w:ind w:left="720" w:hanging="360"/>
      </w:pPr>
      <w:rPr>
        <w:rFonts w:ascii="Times New Roman" w:hAnsi="Times New Roman" w:cs="Times New Roman" w:hint="default"/>
      </w:rPr>
    </w:lvl>
  </w:abstractNum>
  <w:abstractNum w:abstractNumId="26" w15:restartNumberingAfterBreak="0">
    <w:nsid w:val="30DF23C3"/>
    <w:multiLevelType w:val="hybridMultilevel"/>
    <w:tmpl w:val="EBC6C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CE4D7D"/>
    <w:multiLevelType w:val="hybridMultilevel"/>
    <w:tmpl w:val="F5428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437A69"/>
    <w:multiLevelType w:val="hybridMultilevel"/>
    <w:tmpl w:val="B4EC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9D1040"/>
    <w:multiLevelType w:val="hybridMultilevel"/>
    <w:tmpl w:val="56E8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F365A3"/>
    <w:multiLevelType w:val="singleLevel"/>
    <w:tmpl w:val="FDE615F2"/>
    <w:lvl w:ilvl="0">
      <w:start w:val="1"/>
      <w:numFmt w:val="bullet"/>
      <w:pStyle w:val="Bullet"/>
      <w:lvlText w:val=""/>
      <w:lvlJc w:val="left"/>
      <w:pPr>
        <w:tabs>
          <w:tab w:val="num" w:pos="360"/>
        </w:tabs>
        <w:ind w:left="360" w:hanging="360"/>
      </w:pPr>
      <w:rPr>
        <w:rFonts w:ascii="Symbol" w:hAnsi="Symbol" w:hint="default"/>
      </w:rPr>
    </w:lvl>
  </w:abstractNum>
  <w:abstractNum w:abstractNumId="31" w15:restartNumberingAfterBreak="0">
    <w:nsid w:val="39FF1B57"/>
    <w:multiLevelType w:val="multilevel"/>
    <w:tmpl w:val="26A6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170928"/>
    <w:multiLevelType w:val="hybridMultilevel"/>
    <w:tmpl w:val="07FC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0724C9"/>
    <w:multiLevelType w:val="multilevel"/>
    <w:tmpl w:val="13621A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40F81DC5"/>
    <w:multiLevelType w:val="multilevel"/>
    <w:tmpl w:val="6E7E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C83A0B"/>
    <w:multiLevelType w:val="hybridMultilevel"/>
    <w:tmpl w:val="DFFE9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BC68DC"/>
    <w:multiLevelType w:val="hybridMultilevel"/>
    <w:tmpl w:val="BD3AEA8A"/>
    <w:lvl w:ilvl="0" w:tplc="D4C2D14A">
      <w:start w:val="1"/>
      <w:numFmt w:val="decimal"/>
      <w:lvlText w:val="%1."/>
      <w:lvlJc w:val="left"/>
      <w:pPr>
        <w:ind w:left="792" w:hanging="432"/>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1B0DB0"/>
    <w:multiLevelType w:val="hybridMultilevel"/>
    <w:tmpl w:val="926E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662CF1"/>
    <w:multiLevelType w:val="hybridMultilevel"/>
    <w:tmpl w:val="9952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BA7A0E"/>
    <w:multiLevelType w:val="hybridMultilevel"/>
    <w:tmpl w:val="E7122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7001D7"/>
    <w:multiLevelType w:val="hybridMultilevel"/>
    <w:tmpl w:val="832A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D72D89"/>
    <w:multiLevelType w:val="hybridMultilevel"/>
    <w:tmpl w:val="24CE4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EE5080"/>
    <w:multiLevelType w:val="hybridMultilevel"/>
    <w:tmpl w:val="FEFA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693BBA"/>
    <w:multiLevelType w:val="hybridMultilevel"/>
    <w:tmpl w:val="0AE0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CB1578"/>
    <w:multiLevelType w:val="hybridMultilevel"/>
    <w:tmpl w:val="A6FCBD30"/>
    <w:lvl w:ilvl="0" w:tplc="04090001">
      <w:start w:val="1"/>
      <w:numFmt w:val="bullet"/>
      <w:lvlText w:val=""/>
      <w:lvlJc w:val="left"/>
      <w:pPr>
        <w:ind w:left="720" w:hanging="360"/>
      </w:pPr>
      <w:rPr>
        <w:rFonts w:ascii="Symbol" w:hAnsi="Symbol" w:hint="default"/>
      </w:rPr>
    </w:lvl>
    <w:lvl w:ilvl="1" w:tplc="92C032AA">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3F2BE8"/>
    <w:multiLevelType w:val="singleLevel"/>
    <w:tmpl w:val="F32A21C0"/>
    <w:lvl w:ilvl="0">
      <w:start w:val="1"/>
      <w:numFmt w:val="bullet"/>
      <w:pStyle w:val="TableBullet"/>
      <w:lvlText w:val=""/>
      <w:lvlJc w:val="left"/>
      <w:pPr>
        <w:tabs>
          <w:tab w:val="num" w:pos="360"/>
        </w:tabs>
        <w:ind w:left="360" w:hanging="360"/>
      </w:pPr>
      <w:rPr>
        <w:rFonts w:ascii="Symbol" w:hAnsi="Symbol" w:hint="default"/>
        <w:sz w:val="18"/>
      </w:rPr>
    </w:lvl>
  </w:abstractNum>
  <w:abstractNum w:abstractNumId="46" w15:restartNumberingAfterBreak="0">
    <w:nsid w:val="612801D4"/>
    <w:multiLevelType w:val="multilevel"/>
    <w:tmpl w:val="2D1043EA"/>
    <w:lvl w:ilvl="0">
      <w:start w:val="1"/>
      <w:numFmt w:val="upperLetter"/>
      <w:pStyle w:val="AppendixAHeading"/>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617333C7"/>
    <w:multiLevelType w:val="hybridMultilevel"/>
    <w:tmpl w:val="8294022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67B00A95"/>
    <w:multiLevelType w:val="hybridMultilevel"/>
    <w:tmpl w:val="2E409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B82E5C"/>
    <w:multiLevelType w:val="hybridMultilevel"/>
    <w:tmpl w:val="6728BF88"/>
    <w:lvl w:ilvl="0" w:tplc="04090001">
      <w:start w:val="1"/>
      <w:numFmt w:val="bullet"/>
      <w:lvlText w:val=""/>
      <w:lvlJc w:val="left"/>
      <w:pPr>
        <w:ind w:left="720" w:hanging="360"/>
      </w:pPr>
      <w:rPr>
        <w:rFonts w:ascii="Symbol" w:hAnsi="Symbol" w:hint="default"/>
      </w:rPr>
    </w:lvl>
    <w:lvl w:ilvl="1" w:tplc="DA9C5078">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540A92"/>
    <w:multiLevelType w:val="hybridMultilevel"/>
    <w:tmpl w:val="CD2C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DD73B3"/>
    <w:multiLevelType w:val="hybridMultilevel"/>
    <w:tmpl w:val="23B4306A"/>
    <w:lvl w:ilvl="0" w:tplc="04090001">
      <w:start w:val="1"/>
      <w:numFmt w:val="bullet"/>
      <w:lvlText w:val=""/>
      <w:lvlJc w:val="left"/>
      <w:pPr>
        <w:ind w:left="720" w:hanging="360"/>
      </w:pPr>
      <w:rPr>
        <w:rFonts w:ascii="Symbol" w:hAnsi="Symbol" w:hint="default"/>
      </w:rPr>
    </w:lvl>
    <w:lvl w:ilvl="1" w:tplc="5A76D436">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B0E14"/>
    <w:multiLevelType w:val="hybridMultilevel"/>
    <w:tmpl w:val="7BCE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91416D"/>
    <w:multiLevelType w:val="multilevel"/>
    <w:tmpl w:val="0409001D"/>
    <w:styleLink w:val="Number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4" w15:restartNumberingAfterBreak="0">
    <w:nsid w:val="6CC62E43"/>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5" w15:restartNumberingAfterBreak="0">
    <w:nsid w:val="6DC84F41"/>
    <w:multiLevelType w:val="multilevel"/>
    <w:tmpl w:val="56685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592C46"/>
    <w:multiLevelType w:val="hybridMultilevel"/>
    <w:tmpl w:val="78EC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701AEC"/>
    <w:multiLevelType w:val="multilevel"/>
    <w:tmpl w:val="D9066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77580"/>
    <w:multiLevelType w:val="hybridMultilevel"/>
    <w:tmpl w:val="CE1EE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3273F6"/>
    <w:multiLevelType w:val="hybridMultilevel"/>
    <w:tmpl w:val="D7AEE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5B78A9"/>
    <w:multiLevelType w:val="hybridMultilevel"/>
    <w:tmpl w:val="A08C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F75508"/>
    <w:multiLevelType w:val="hybridMultilevel"/>
    <w:tmpl w:val="9630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557BCA"/>
    <w:multiLevelType w:val="hybridMultilevel"/>
    <w:tmpl w:val="B03C9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F26243"/>
    <w:multiLevelType w:val="hybridMultilevel"/>
    <w:tmpl w:val="CD642A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3"/>
  </w:num>
  <w:num w:numId="3">
    <w:abstractNumId w:val="23"/>
  </w:num>
  <w:num w:numId="4">
    <w:abstractNumId w:val="30"/>
  </w:num>
  <w:num w:numId="5">
    <w:abstractNumId w:val="3"/>
  </w:num>
  <w:num w:numId="6">
    <w:abstractNumId w:val="6"/>
  </w:num>
  <w:num w:numId="7">
    <w:abstractNumId w:val="55"/>
  </w:num>
  <w:num w:numId="8">
    <w:abstractNumId w:val="46"/>
  </w:num>
  <w:num w:numId="9">
    <w:abstractNumId w:val="8"/>
  </w:num>
  <w:num w:numId="10">
    <w:abstractNumId w:val="4"/>
  </w:num>
  <w:num w:numId="11">
    <w:abstractNumId w:val="45"/>
  </w:num>
  <w:num w:numId="12">
    <w:abstractNumId w:val="25"/>
  </w:num>
  <w:num w:numId="13">
    <w:abstractNumId w:val="53"/>
  </w:num>
  <w:num w:numId="14">
    <w:abstractNumId w:val="54"/>
  </w:num>
  <w:num w:numId="15">
    <w:abstractNumId w:val="1"/>
  </w:num>
  <w:num w:numId="16">
    <w:abstractNumId w:val="16"/>
  </w:num>
  <w:num w:numId="17">
    <w:abstractNumId w:val="58"/>
  </w:num>
  <w:num w:numId="18">
    <w:abstractNumId w:val="39"/>
  </w:num>
  <w:num w:numId="19">
    <w:abstractNumId w:val="13"/>
  </w:num>
  <w:num w:numId="20">
    <w:abstractNumId w:val="22"/>
  </w:num>
  <w:num w:numId="21">
    <w:abstractNumId w:val="43"/>
  </w:num>
  <w:num w:numId="22">
    <w:abstractNumId w:val="62"/>
  </w:num>
  <w:num w:numId="23">
    <w:abstractNumId w:val="40"/>
  </w:num>
  <w:num w:numId="24">
    <w:abstractNumId w:val="10"/>
  </w:num>
  <w:num w:numId="25">
    <w:abstractNumId w:val="44"/>
  </w:num>
  <w:num w:numId="26">
    <w:abstractNumId w:val="49"/>
  </w:num>
  <w:num w:numId="27">
    <w:abstractNumId w:val="51"/>
  </w:num>
  <w:num w:numId="28">
    <w:abstractNumId w:val="56"/>
  </w:num>
  <w:num w:numId="29">
    <w:abstractNumId w:val="11"/>
  </w:num>
  <w:num w:numId="30">
    <w:abstractNumId w:val="42"/>
  </w:num>
  <w:num w:numId="31">
    <w:abstractNumId w:val="59"/>
  </w:num>
  <w:num w:numId="32">
    <w:abstractNumId w:val="12"/>
  </w:num>
  <w:num w:numId="33">
    <w:abstractNumId w:val="5"/>
  </w:num>
  <w:num w:numId="34">
    <w:abstractNumId w:val="2"/>
  </w:num>
  <w:num w:numId="35">
    <w:abstractNumId w:val="20"/>
  </w:num>
  <w:num w:numId="36">
    <w:abstractNumId w:val="38"/>
  </w:num>
  <w:num w:numId="37">
    <w:abstractNumId w:val="52"/>
  </w:num>
  <w:num w:numId="38">
    <w:abstractNumId w:val="48"/>
  </w:num>
  <w:num w:numId="39">
    <w:abstractNumId w:val="21"/>
  </w:num>
  <w:num w:numId="40">
    <w:abstractNumId w:val="24"/>
  </w:num>
  <w:num w:numId="41">
    <w:abstractNumId w:val="36"/>
  </w:num>
  <w:num w:numId="42">
    <w:abstractNumId w:val="17"/>
  </w:num>
  <w:num w:numId="43">
    <w:abstractNumId w:val="57"/>
  </w:num>
  <w:num w:numId="44">
    <w:abstractNumId w:val="0"/>
  </w:num>
  <w:num w:numId="45">
    <w:abstractNumId w:val="31"/>
  </w:num>
  <w:num w:numId="46">
    <w:abstractNumId w:val="19"/>
  </w:num>
  <w:num w:numId="47">
    <w:abstractNumId w:val="34"/>
  </w:num>
  <w:num w:numId="48">
    <w:abstractNumId w:val="7"/>
  </w:num>
  <w:num w:numId="49">
    <w:abstractNumId w:val="26"/>
  </w:num>
  <w:num w:numId="50">
    <w:abstractNumId w:val="27"/>
  </w:num>
  <w:num w:numId="51">
    <w:abstractNumId w:val="63"/>
  </w:num>
  <w:num w:numId="52">
    <w:abstractNumId w:val="41"/>
  </w:num>
  <w:num w:numId="53">
    <w:abstractNumId w:val="28"/>
  </w:num>
  <w:num w:numId="54">
    <w:abstractNumId w:val="37"/>
  </w:num>
  <w:num w:numId="55">
    <w:abstractNumId w:val="29"/>
  </w:num>
  <w:num w:numId="56">
    <w:abstractNumId w:val="14"/>
  </w:num>
  <w:num w:numId="57">
    <w:abstractNumId w:val="35"/>
  </w:num>
  <w:num w:numId="58">
    <w:abstractNumId w:val="15"/>
  </w:num>
  <w:num w:numId="59">
    <w:abstractNumId w:val="60"/>
  </w:num>
  <w:num w:numId="60">
    <w:abstractNumId w:val="9"/>
  </w:num>
  <w:num w:numId="61">
    <w:abstractNumId w:val="50"/>
  </w:num>
  <w:num w:numId="62">
    <w:abstractNumId w:val="61"/>
  </w:num>
  <w:num w:numId="63">
    <w:abstractNumId w:val="32"/>
  </w:num>
  <w:num w:numId="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savi, Hamid [USA]">
    <w15:presenceInfo w15:providerId="AD" w15:userId="S-1-5-21-1314303383-2379350573-4036118543-497801"/>
  </w15:person>
  <w15:person w15:author="Musavi, Hamid [USA] [2]">
    <w15:presenceInfo w15:providerId="None" w15:userId="Musavi, Hamid [U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trackRevisions/>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E55"/>
    <w:rsid w:val="000048DB"/>
    <w:rsid w:val="00007D33"/>
    <w:rsid w:val="00021523"/>
    <w:rsid w:val="00024011"/>
    <w:rsid w:val="0002436A"/>
    <w:rsid w:val="000412A9"/>
    <w:rsid w:val="0004668C"/>
    <w:rsid w:val="000479B5"/>
    <w:rsid w:val="00047C29"/>
    <w:rsid w:val="00053F27"/>
    <w:rsid w:val="000578FE"/>
    <w:rsid w:val="0006261D"/>
    <w:rsid w:val="000669C2"/>
    <w:rsid w:val="0006752C"/>
    <w:rsid w:val="0007235D"/>
    <w:rsid w:val="000753B4"/>
    <w:rsid w:val="0007578F"/>
    <w:rsid w:val="00082019"/>
    <w:rsid w:val="0008362E"/>
    <w:rsid w:val="00094FFD"/>
    <w:rsid w:val="00095BD6"/>
    <w:rsid w:val="00097A9C"/>
    <w:rsid w:val="000A1426"/>
    <w:rsid w:val="000A1A07"/>
    <w:rsid w:val="000A2B70"/>
    <w:rsid w:val="000A3293"/>
    <w:rsid w:val="000A3AE5"/>
    <w:rsid w:val="000A47D6"/>
    <w:rsid w:val="000A6C3D"/>
    <w:rsid w:val="000B15A1"/>
    <w:rsid w:val="000B1601"/>
    <w:rsid w:val="000B7E76"/>
    <w:rsid w:val="000C0445"/>
    <w:rsid w:val="000C1461"/>
    <w:rsid w:val="000D126A"/>
    <w:rsid w:val="000D4B81"/>
    <w:rsid w:val="000D4BB7"/>
    <w:rsid w:val="000D52CE"/>
    <w:rsid w:val="000D6886"/>
    <w:rsid w:val="000E6034"/>
    <w:rsid w:val="000E6669"/>
    <w:rsid w:val="000F721D"/>
    <w:rsid w:val="0010402A"/>
    <w:rsid w:val="00105027"/>
    <w:rsid w:val="00106BF3"/>
    <w:rsid w:val="00107A8C"/>
    <w:rsid w:val="00107B4D"/>
    <w:rsid w:val="001108C8"/>
    <w:rsid w:val="0011130E"/>
    <w:rsid w:val="00113481"/>
    <w:rsid w:val="00114833"/>
    <w:rsid w:val="001150A7"/>
    <w:rsid w:val="0011797A"/>
    <w:rsid w:val="001208B2"/>
    <w:rsid w:val="00125CE5"/>
    <w:rsid w:val="00127671"/>
    <w:rsid w:val="001301A8"/>
    <w:rsid w:val="001332C3"/>
    <w:rsid w:val="00133FB7"/>
    <w:rsid w:val="00134262"/>
    <w:rsid w:val="001405AD"/>
    <w:rsid w:val="001420F5"/>
    <w:rsid w:val="0015095E"/>
    <w:rsid w:val="00154D5A"/>
    <w:rsid w:val="00157CBB"/>
    <w:rsid w:val="0016253B"/>
    <w:rsid w:val="001671D6"/>
    <w:rsid w:val="001708B7"/>
    <w:rsid w:val="00173E4A"/>
    <w:rsid w:val="00175853"/>
    <w:rsid w:val="00184A66"/>
    <w:rsid w:val="00194DF6"/>
    <w:rsid w:val="00196A0A"/>
    <w:rsid w:val="001A3B89"/>
    <w:rsid w:val="001A737A"/>
    <w:rsid w:val="001B14F4"/>
    <w:rsid w:val="001B7FCC"/>
    <w:rsid w:val="001C59DC"/>
    <w:rsid w:val="001D32CC"/>
    <w:rsid w:val="001D486A"/>
    <w:rsid w:val="001D5913"/>
    <w:rsid w:val="001D5BB2"/>
    <w:rsid w:val="001E5150"/>
    <w:rsid w:val="001F1A9D"/>
    <w:rsid w:val="001F5CBE"/>
    <w:rsid w:val="001F788C"/>
    <w:rsid w:val="001F79E4"/>
    <w:rsid w:val="002026AB"/>
    <w:rsid w:val="002042FC"/>
    <w:rsid w:val="00213CF4"/>
    <w:rsid w:val="00220910"/>
    <w:rsid w:val="002253B4"/>
    <w:rsid w:val="00233B82"/>
    <w:rsid w:val="0023747B"/>
    <w:rsid w:val="002413A0"/>
    <w:rsid w:val="00242166"/>
    <w:rsid w:val="00244E15"/>
    <w:rsid w:val="00250379"/>
    <w:rsid w:val="002534D5"/>
    <w:rsid w:val="00256150"/>
    <w:rsid w:val="00260A38"/>
    <w:rsid w:val="00262CBA"/>
    <w:rsid w:val="00263948"/>
    <w:rsid w:val="00271DD3"/>
    <w:rsid w:val="00273B65"/>
    <w:rsid w:val="00277F13"/>
    <w:rsid w:val="002834B9"/>
    <w:rsid w:val="00284505"/>
    <w:rsid w:val="002870D8"/>
    <w:rsid w:val="00292834"/>
    <w:rsid w:val="00297A50"/>
    <w:rsid w:val="002A2BA7"/>
    <w:rsid w:val="002A4DAB"/>
    <w:rsid w:val="002A65E2"/>
    <w:rsid w:val="002A7E1C"/>
    <w:rsid w:val="002B624D"/>
    <w:rsid w:val="002B7E9A"/>
    <w:rsid w:val="002C04F6"/>
    <w:rsid w:val="002C11DA"/>
    <w:rsid w:val="002C2917"/>
    <w:rsid w:val="002D1CCE"/>
    <w:rsid w:val="002D474A"/>
    <w:rsid w:val="002D592E"/>
    <w:rsid w:val="002D65A7"/>
    <w:rsid w:val="002D71AA"/>
    <w:rsid w:val="002E1BA0"/>
    <w:rsid w:val="002E70FB"/>
    <w:rsid w:val="002F1D6C"/>
    <w:rsid w:val="002F74C6"/>
    <w:rsid w:val="0030246B"/>
    <w:rsid w:val="00306441"/>
    <w:rsid w:val="0030714D"/>
    <w:rsid w:val="00311473"/>
    <w:rsid w:val="00311B9F"/>
    <w:rsid w:val="00312B04"/>
    <w:rsid w:val="00314B85"/>
    <w:rsid w:val="00315504"/>
    <w:rsid w:val="00315A14"/>
    <w:rsid w:val="00316B55"/>
    <w:rsid w:val="003228C1"/>
    <w:rsid w:val="00325B0F"/>
    <w:rsid w:val="00330DA4"/>
    <w:rsid w:val="00334FC1"/>
    <w:rsid w:val="00336015"/>
    <w:rsid w:val="003363D7"/>
    <w:rsid w:val="00340BBE"/>
    <w:rsid w:val="003462F3"/>
    <w:rsid w:val="003474DA"/>
    <w:rsid w:val="00347559"/>
    <w:rsid w:val="00354070"/>
    <w:rsid w:val="0035419F"/>
    <w:rsid w:val="003551B9"/>
    <w:rsid w:val="003607C6"/>
    <w:rsid w:val="003763F0"/>
    <w:rsid w:val="0037742F"/>
    <w:rsid w:val="003819EC"/>
    <w:rsid w:val="003909CF"/>
    <w:rsid w:val="00392D3A"/>
    <w:rsid w:val="00395137"/>
    <w:rsid w:val="00395660"/>
    <w:rsid w:val="00395DED"/>
    <w:rsid w:val="003A3585"/>
    <w:rsid w:val="003A50FF"/>
    <w:rsid w:val="003B0FB9"/>
    <w:rsid w:val="003B3637"/>
    <w:rsid w:val="003B3B6E"/>
    <w:rsid w:val="003B7AD4"/>
    <w:rsid w:val="003C3E28"/>
    <w:rsid w:val="003D1AA9"/>
    <w:rsid w:val="003D364D"/>
    <w:rsid w:val="003D5949"/>
    <w:rsid w:val="003D74EA"/>
    <w:rsid w:val="003E1F35"/>
    <w:rsid w:val="003E264F"/>
    <w:rsid w:val="003E6A4D"/>
    <w:rsid w:val="004030F1"/>
    <w:rsid w:val="00403A28"/>
    <w:rsid w:val="0040619B"/>
    <w:rsid w:val="00410F95"/>
    <w:rsid w:val="00414789"/>
    <w:rsid w:val="00424EBB"/>
    <w:rsid w:val="004254A3"/>
    <w:rsid w:val="004302C8"/>
    <w:rsid w:val="004366BE"/>
    <w:rsid w:val="00436C69"/>
    <w:rsid w:val="00443882"/>
    <w:rsid w:val="00443E64"/>
    <w:rsid w:val="00444E55"/>
    <w:rsid w:val="00453261"/>
    <w:rsid w:val="004557BA"/>
    <w:rsid w:val="0046261A"/>
    <w:rsid w:val="004677FC"/>
    <w:rsid w:val="00471641"/>
    <w:rsid w:val="00472DAD"/>
    <w:rsid w:val="004746D4"/>
    <w:rsid w:val="004748A1"/>
    <w:rsid w:val="0048033F"/>
    <w:rsid w:val="00481B08"/>
    <w:rsid w:val="00482F68"/>
    <w:rsid w:val="00494632"/>
    <w:rsid w:val="004947C9"/>
    <w:rsid w:val="004B3B4E"/>
    <w:rsid w:val="004B4A9D"/>
    <w:rsid w:val="004C0F68"/>
    <w:rsid w:val="004C1E36"/>
    <w:rsid w:val="004C424E"/>
    <w:rsid w:val="004C4D4C"/>
    <w:rsid w:val="004C5056"/>
    <w:rsid w:val="004D0EB5"/>
    <w:rsid w:val="004D1092"/>
    <w:rsid w:val="004D4909"/>
    <w:rsid w:val="004E1AED"/>
    <w:rsid w:val="004E2E31"/>
    <w:rsid w:val="004E6662"/>
    <w:rsid w:val="00503760"/>
    <w:rsid w:val="00506B9B"/>
    <w:rsid w:val="00507426"/>
    <w:rsid w:val="00512E88"/>
    <w:rsid w:val="00514A2A"/>
    <w:rsid w:val="00515E5D"/>
    <w:rsid w:val="00517F74"/>
    <w:rsid w:val="00520060"/>
    <w:rsid w:val="00533512"/>
    <w:rsid w:val="00545323"/>
    <w:rsid w:val="00545450"/>
    <w:rsid w:val="00553903"/>
    <w:rsid w:val="00553AA4"/>
    <w:rsid w:val="00561AEB"/>
    <w:rsid w:val="005651B6"/>
    <w:rsid w:val="00566557"/>
    <w:rsid w:val="005676A9"/>
    <w:rsid w:val="00567B12"/>
    <w:rsid w:val="00571EF4"/>
    <w:rsid w:val="005721F6"/>
    <w:rsid w:val="005735E7"/>
    <w:rsid w:val="00575E3E"/>
    <w:rsid w:val="00583352"/>
    <w:rsid w:val="00583B72"/>
    <w:rsid w:val="00593420"/>
    <w:rsid w:val="005A3000"/>
    <w:rsid w:val="005A7D7C"/>
    <w:rsid w:val="005B63D6"/>
    <w:rsid w:val="005B7F02"/>
    <w:rsid w:val="005C12A5"/>
    <w:rsid w:val="005C60A3"/>
    <w:rsid w:val="005D1916"/>
    <w:rsid w:val="005D4B91"/>
    <w:rsid w:val="005D79AB"/>
    <w:rsid w:val="005E478F"/>
    <w:rsid w:val="005F165F"/>
    <w:rsid w:val="005F5FB3"/>
    <w:rsid w:val="005F6FA6"/>
    <w:rsid w:val="005F7EB4"/>
    <w:rsid w:val="0060433B"/>
    <w:rsid w:val="006044F1"/>
    <w:rsid w:val="0060553C"/>
    <w:rsid w:val="00606135"/>
    <w:rsid w:val="00606DE3"/>
    <w:rsid w:val="006114D6"/>
    <w:rsid w:val="00612ABF"/>
    <w:rsid w:val="00614BE5"/>
    <w:rsid w:val="00623372"/>
    <w:rsid w:val="00626A3D"/>
    <w:rsid w:val="00633023"/>
    <w:rsid w:val="00641BB0"/>
    <w:rsid w:val="006425C0"/>
    <w:rsid w:val="006444D9"/>
    <w:rsid w:val="006639DA"/>
    <w:rsid w:val="00666F71"/>
    <w:rsid w:val="00667010"/>
    <w:rsid w:val="00670169"/>
    <w:rsid w:val="00671FAC"/>
    <w:rsid w:val="00672CFB"/>
    <w:rsid w:val="0067487F"/>
    <w:rsid w:val="006754A3"/>
    <w:rsid w:val="0067731F"/>
    <w:rsid w:val="006820F5"/>
    <w:rsid w:val="0068352B"/>
    <w:rsid w:val="006916B6"/>
    <w:rsid w:val="00697042"/>
    <w:rsid w:val="006A231C"/>
    <w:rsid w:val="006A2C46"/>
    <w:rsid w:val="006A5B50"/>
    <w:rsid w:val="006A6114"/>
    <w:rsid w:val="006B28E3"/>
    <w:rsid w:val="006B30A2"/>
    <w:rsid w:val="006B5413"/>
    <w:rsid w:val="006C0A0E"/>
    <w:rsid w:val="006C1382"/>
    <w:rsid w:val="006C28C3"/>
    <w:rsid w:val="006C5682"/>
    <w:rsid w:val="006C5922"/>
    <w:rsid w:val="006D1AAC"/>
    <w:rsid w:val="006D1B36"/>
    <w:rsid w:val="006D36CA"/>
    <w:rsid w:val="006D41B0"/>
    <w:rsid w:val="006E7C7C"/>
    <w:rsid w:val="006F02C9"/>
    <w:rsid w:val="006F7678"/>
    <w:rsid w:val="00700A6A"/>
    <w:rsid w:val="00702B8B"/>
    <w:rsid w:val="007038D0"/>
    <w:rsid w:val="00706439"/>
    <w:rsid w:val="007077A2"/>
    <w:rsid w:val="007139F5"/>
    <w:rsid w:val="00715139"/>
    <w:rsid w:val="0072125E"/>
    <w:rsid w:val="0072176B"/>
    <w:rsid w:val="00722B15"/>
    <w:rsid w:val="007251EE"/>
    <w:rsid w:val="0072548E"/>
    <w:rsid w:val="00735D08"/>
    <w:rsid w:val="00743E76"/>
    <w:rsid w:val="00750B1F"/>
    <w:rsid w:val="00750B39"/>
    <w:rsid w:val="00750EEC"/>
    <w:rsid w:val="00752CB3"/>
    <w:rsid w:val="00763F4A"/>
    <w:rsid w:val="00771AF3"/>
    <w:rsid w:val="0077218B"/>
    <w:rsid w:val="0077763C"/>
    <w:rsid w:val="00780835"/>
    <w:rsid w:val="0078272F"/>
    <w:rsid w:val="00783376"/>
    <w:rsid w:val="00784158"/>
    <w:rsid w:val="00784320"/>
    <w:rsid w:val="00787BFF"/>
    <w:rsid w:val="007921AA"/>
    <w:rsid w:val="00794CDD"/>
    <w:rsid w:val="007A2419"/>
    <w:rsid w:val="007A2F48"/>
    <w:rsid w:val="007A3FD9"/>
    <w:rsid w:val="007A7E9D"/>
    <w:rsid w:val="007B44EC"/>
    <w:rsid w:val="007C3357"/>
    <w:rsid w:val="007D0347"/>
    <w:rsid w:val="007D2D91"/>
    <w:rsid w:val="007D6419"/>
    <w:rsid w:val="007D64B6"/>
    <w:rsid w:val="007E29F7"/>
    <w:rsid w:val="007E3CC7"/>
    <w:rsid w:val="007E5085"/>
    <w:rsid w:val="007E5CC3"/>
    <w:rsid w:val="007E7476"/>
    <w:rsid w:val="007E7FCE"/>
    <w:rsid w:val="007F467D"/>
    <w:rsid w:val="00810E84"/>
    <w:rsid w:val="00813084"/>
    <w:rsid w:val="00817A59"/>
    <w:rsid w:val="00822CD3"/>
    <w:rsid w:val="00823070"/>
    <w:rsid w:val="008242BB"/>
    <w:rsid w:val="00832C11"/>
    <w:rsid w:val="00832DFA"/>
    <w:rsid w:val="00833C77"/>
    <w:rsid w:val="00834B4D"/>
    <w:rsid w:val="00836EF5"/>
    <w:rsid w:val="008400F0"/>
    <w:rsid w:val="00842F80"/>
    <w:rsid w:val="00844E0B"/>
    <w:rsid w:val="008461B4"/>
    <w:rsid w:val="008461B7"/>
    <w:rsid w:val="00860A25"/>
    <w:rsid w:val="00862B1F"/>
    <w:rsid w:val="00867624"/>
    <w:rsid w:val="0087489C"/>
    <w:rsid w:val="00874976"/>
    <w:rsid w:val="0088060F"/>
    <w:rsid w:val="00885A2A"/>
    <w:rsid w:val="00886A51"/>
    <w:rsid w:val="00886E1A"/>
    <w:rsid w:val="00893F6B"/>
    <w:rsid w:val="0089666D"/>
    <w:rsid w:val="008A1707"/>
    <w:rsid w:val="008A2877"/>
    <w:rsid w:val="008A4FC6"/>
    <w:rsid w:val="008A7C4E"/>
    <w:rsid w:val="008A7EB4"/>
    <w:rsid w:val="008B218F"/>
    <w:rsid w:val="008C47C6"/>
    <w:rsid w:val="008D1F2E"/>
    <w:rsid w:val="008E2CCA"/>
    <w:rsid w:val="008E354B"/>
    <w:rsid w:val="008E57CC"/>
    <w:rsid w:val="008E5DA5"/>
    <w:rsid w:val="008F46C9"/>
    <w:rsid w:val="008F6EBA"/>
    <w:rsid w:val="008F720B"/>
    <w:rsid w:val="00927F39"/>
    <w:rsid w:val="00927FC8"/>
    <w:rsid w:val="009328A4"/>
    <w:rsid w:val="00933194"/>
    <w:rsid w:val="00937E68"/>
    <w:rsid w:val="009417E3"/>
    <w:rsid w:val="009442FE"/>
    <w:rsid w:val="0094706F"/>
    <w:rsid w:val="009505C1"/>
    <w:rsid w:val="009507C7"/>
    <w:rsid w:val="00951EFA"/>
    <w:rsid w:val="009522E0"/>
    <w:rsid w:val="009554AF"/>
    <w:rsid w:val="00956340"/>
    <w:rsid w:val="00956D27"/>
    <w:rsid w:val="009607B5"/>
    <w:rsid w:val="00964C18"/>
    <w:rsid w:val="00966FB5"/>
    <w:rsid w:val="0096785B"/>
    <w:rsid w:val="00976396"/>
    <w:rsid w:val="00984AB8"/>
    <w:rsid w:val="009A3255"/>
    <w:rsid w:val="009B30FC"/>
    <w:rsid w:val="009B7A1C"/>
    <w:rsid w:val="009C14E6"/>
    <w:rsid w:val="009C4661"/>
    <w:rsid w:val="009C5090"/>
    <w:rsid w:val="009E0136"/>
    <w:rsid w:val="009E24F7"/>
    <w:rsid w:val="009F2A0A"/>
    <w:rsid w:val="00A059D6"/>
    <w:rsid w:val="00A0626B"/>
    <w:rsid w:val="00A07598"/>
    <w:rsid w:val="00A07767"/>
    <w:rsid w:val="00A1310C"/>
    <w:rsid w:val="00A176FA"/>
    <w:rsid w:val="00A22EAF"/>
    <w:rsid w:val="00A30830"/>
    <w:rsid w:val="00A37097"/>
    <w:rsid w:val="00A40AD3"/>
    <w:rsid w:val="00A426D5"/>
    <w:rsid w:val="00A43D92"/>
    <w:rsid w:val="00A44618"/>
    <w:rsid w:val="00A51141"/>
    <w:rsid w:val="00A524BA"/>
    <w:rsid w:val="00A529B3"/>
    <w:rsid w:val="00A55F58"/>
    <w:rsid w:val="00A56029"/>
    <w:rsid w:val="00A6029C"/>
    <w:rsid w:val="00A607C0"/>
    <w:rsid w:val="00A70C47"/>
    <w:rsid w:val="00A74B1B"/>
    <w:rsid w:val="00A811FA"/>
    <w:rsid w:val="00A82113"/>
    <w:rsid w:val="00A83286"/>
    <w:rsid w:val="00A8506D"/>
    <w:rsid w:val="00A85CF3"/>
    <w:rsid w:val="00A91E21"/>
    <w:rsid w:val="00A956BC"/>
    <w:rsid w:val="00AA0A4C"/>
    <w:rsid w:val="00AA0B8F"/>
    <w:rsid w:val="00AA1C8C"/>
    <w:rsid w:val="00AA69A9"/>
    <w:rsid w:val="00AA7602"/>
    <w:rsid w:val="00AC54BB"/>
    <w:rsid w:val="00AC61D9"/>
    <w:rsid w:val="00AC6A7C"/>
    <w:rsid w:val="00AD06BA"/>
    <w:rsid w:val="00AD4163"/>
    <w:rsid w:val="00AD618D"/>
    <w:rsid w:val="00AE1835"/>
    <w:rsid w:val="00AE6F0A"/>
    <w:rsid w:val="00AE7286"/>
    <w:rsid w:val="00AF03FB"/>
    <w:rsid w:val="00AF27F0"/>
    <w:rsid w:val="00AF5907"/>
    <w:rsid w:val="00B05113"/>
    <w:rsid w:val="00B05D2B"/>
    <w:rsid w:val="00B12C2F"/>
    <w:rsid w:val="00B155CA"/>
    <w:rsid w:val="00B23148"/>
    <w:rsid w:val="00B23540"/>
    <w:rsid w:val="00B2588E"/>
    <w:rsid w:val="00B26002"/>
    <w:rsid w:val="00B26DE3"/>
    <w:rsid w:val="00B2719A"/>
    <w:rsid w:val="00B31175"/>
    <w:rsid w:val="00B32D46"/>
    <w:rsid w:val="00B348E2"/>
    <w:rsid w:val="00B40E89"/>
    <w:rsid w:val="00B473AE"/>
    <w:rsid w:val="00B4777A"/>
    <w:rsid w:val="00B54D4D"/>
    <w:rsid w:val="00B63D68"/>
    <w:rsid w:val="00B63E02"/>
    <w:rsid w:val="00B76EF8"/>
    <w:rsid w:val="00B80382"/>
    <w:rsid w:val="00B87076"/>
    <w:rsid w:val="00B900E1"/>
    <w:rsid w:val="00B90300"/>
    <w:rsid w:val="00BA3CFB"/>
    <w:rsid w:val="00BB283D"/>
    <w:rsid w:val="00BB46E4"/>
    <w:rsid w:val="00BB50D8"/>
    <w:rsid w:val="00BB7C94"/>
    <w:rsid w:val="00BC38F2"/>
    <w:rsid w:val="00BC5D3B"/>
    <w:rsid w:val="00BE6599"/>
    <w:rsid w:val="00BF058B"/>
    <w:rsid w:val="00C0223C"/>
    <w:rsid w:val="00C06ADA"/>
    <w:rsid w:val="00C110E9"/>
    <w:rsid w:val="00C119E8"/>
    <w:rsid w:val="00C11D96"/>
    <w:rsid w:val="00C12352"/>
    <w:rsid w:val="00C14D18"/>
    <w:rsid w:val="00C168F1"/>
    <w:rsid w:val="00C219BA"/>
    <w:rsid w:val="00C226D3"/>
    <w:rsid w:val="00C26513"/>
    <w:rsid w:val="00C26C45"/>
    <w:rsid w:val="00C27791"/>
    <w:rsid w:val="00C27C89"/>
    <w:rsid w:val="00C302CB"/>
    <w:rsid w:val="00C30617"/>
    <w:rsid w:val="00C30D21"/>
    <w:rsid w:val="00C33C31"/>
    <w:rsid w:val="00C37E28"/>
    <w:rsid w:val="00C43CA5"/>
    <w:rsid w:val="00C44578"/>
    <w:rsid w:val="00C448DC"/>
    <w:rsid w:val="00C4641C"/>
    <w:rsid w:val="00C50529"/>
    <w:rsid w:val="00C51F43"/>
    <w:rsid w:val="00C53E74"/>
    <w:rsid w:val="00C644FE"/>
    <w:rsid w:val="00C664F8"/>
    <w:rsid w:val="00C74348"/>
    <w:rsid w:val="00C77532"/>
    <w:rsid w:val="00C802D1"/>
    <w:rsid w:val="00C81EC7"/>
    <w:rsid w:val="00C845F2"/>
    <w:rsid w:val="00C865C5"/>
    <w:rsid w:val="00C86788"/>
    <w:rsid w:val="00C87B59"/>
    <w:rsid w:val="00C90428"/>
    <w:rsid w:val="00C910EC"/>
    <w:rsid w:val="00C92666"/>
    <w:rsid w:val="00C97383"/>
    <w:rsid w:val="00CA0F41"/>
    <w:rsid w:val="00CA4412"/>
    <w:rsid w:val="00CA4BB4"/>
    <w:rsid w:val="00CA712F"/>
    <w:rsid w:val="00CB08F3"/>
    <w:rsid w:val="00CB2E87"/>
    <w:rsid w:val="00CB4AD1"/>
    <w:rsid w:val="00CC5282"/>
    <w:rsid w:val="00CC6A57"/>
    <w:rsid w:val="00CD296A"/>
    <w:rsid w:val="00CE0F08"/>
    <w:rsid w:val="00CE5487"/>
    <w:rsid w:val="00CF1FA6"/>
    <w:rsid w:val="00CF6151"/>
    <w:rsid w:val="00CF65D3"/>
    <w:rsid w:val="00CF7463"/>
    <w:rsid w:val="00D043A2"/>
    <w:rsid w:val="00D0595A"/>
    <w:rsid w:val="00D1028D"/>
    <w:rsid w:val="00D1087D"/>
    <w:rsid w:val="00D12BC3"/>
    <w:rsid w:val="00D13329"/>
    <w:rsid w:val="00D276F1"/>
    <w:rsid w:val="00D359EF"/>
    <w:rsid w:val="00D4195B"/>
    <w:rsid w:val="00D43D48"/>
    <w:rsid w:val="00D47340"/>
    <w:rsid w:val="00D47416"/>
    <w:rsid w:val="00D47A97"/>
    <w:rsid w:val="00D51342"/>
    <w:rsid w:val="00D5586B"/>
    <w:rsid w:val="00D630A5"/>
    <w:rsid w:val="00D6316F"/>
    <w:rsid w:val="00D65B32"/>
    <w:rsid w:val="00D6691B"/>
    <w:rsid w:val="00D676C8"/>
    <w:rsid w:val="00D6784D"/>
    <w:rsid w:val="00D73A36"/>
    <w:rsid w:val="00D77660"/>
    <w:rsid w:val="00D83260"/>
    <w:rsid w:val="00D9261A"/>
    <w:rsid w:val="00D943F1"/>
    <w:rsid w:val="00DA2B6B"/>
    <w:rsid w:val="00DA70E5"/>
    <w:rsid w:val="00DB1DBB"/>
    <w:rsid w:val="00DB5A8B"/>
    <w:rsid w:val="00DC57ED"/>
    <w:rsid w:val="00DD0E6B"/>
    <w:rsid w:val="00DD14EE"/>
    <w:rsid w:val="00DD61C7"/>
    <w:rsid w:val="00DD620F"/>
    <w:rsid w:val="00DD77A1"/>
    <w:rsid w:val="00DE1570"/>
    <w:rsid w:val="00DE7CA4"/>
    <w:rsid w:val="00DF25AB"/>
    <w:rsid w:val="00DF3D57"/>
    <w:rsid w:val="00DF6FA4"/>
    <w:rsid w:val="00E11286"/>
    <w:rsid w:val="00E145C0"/>
    <w:rsid w:val="00E22E02"/>
    <w:rsid w:val="00E274B6"/>
    <w:rsid w:val="00E315AB"/>
    <w:rsid w:val="00E34DCE"/>
    <w:rsid w:val="00E366B3"/>
    <w:rsid w:val="00E42F1E"/>
    <w:rsid w:val="00E433C5"/>
    <w:rsid w:val="00E45AA5"/>
    <w:rsid w:val="00E53E91"/>
    <w:rsid w:val="00E567F2"/>
    <w:rsid w:val="00E56B0C"/>
    <w:rsid w:val="00E576B4"/>
    <w:rsid w:val="00E6110E"/>
    <w:rsid w:val="00E616D3"/>
    <w:rsid w:val="00E707B9"/>
    <w:rsid w:val="00E77EC6"/>
    <w:rsid w:val="00E811E3"/>
    <w:rsid w:val="00E8499F"/>
    <w:rsid w:val="00E86218"/>
    <w:rsid w:val="00E8632C"/>
    <w:rsid w:val="00E91679"/>
    <w:rsid w:val="00E916A3"/>
    <w:rsid w:val="00E9647A"/>
    <w:rsid w:val="00EA2288"/>
    <w:rsid w:val="00EA5684"/>
    <w:rsid w:val="00EA6F69"/>
    <w:rsid w:val="00EB4A6F"/>
    <w:rsid w:val="00EB6150"/>
    <w:rsid w:val="00EB7E2A"/>
    <w:rsid w:val="00EC0E53"/>
    <w:rsid w:val="00EC1603"/>
    <w:rsid w:val="00EC26F5"/>
    <w:rsid w:val="00EC2F60"/>
    <w:rsid w:val="00ED0E13"/>
    <w:rsid w:val="00ED1D87"/>
    <w:rsid w:val="00EE12D0"/>
    <w:rsid w:val="00F01B77"/>
    <w:rsid w:val="00F07B1C"/>
    <w:rsid w:val="00F14C2B"/>
    <w:rsid w:val="00F175E9"/>
    <w:rsid w:val="00F42024"/>
    <w:rsid w:val="00F44C7C"/>
    <w:rsid w:val="00F46095"/>
    <w:rsid w:val="00F50759"/>
    <w:rsid w:val="00F55FBC"/>
    <w:rsid w:val="00F60330"/>
    <w:rsid w:val="00F65242"/>
    <w:rsid w:val="00F81212"/>
    <w:rsid w:val="00F93C92"/>
    <w:rsid w:val="00F94C36"/>
    <w:rsid w:val="00FA124F"/>
    <w:rsid w:val="00FA24BF"/>
    <w:rsid w:val="00FA5D0B"/>
    <w:rsid w:val="00FB0A91"/>
    <w:rsid w:val="00FB28FB"/>
    <w:rsid w:val="00FB7B75"/>
    <w:rsid w:val="00FB7FD7"/>
    <w:rsid w:val="00FC25CB"/>
    <w:rsid w:val="00FD0B6B"/>
    <w:rsid w:val="00FD62B9"/>
    <w:rsid w:val="00FE4F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C0FC010"/>
  <w15:docId w15:val="{DAAE31D3-60D7-481F-9806-F4EAC94A0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3E02"/>
  </w:style>
  <w:style w:type="paragraph" w:styleId="Heading1">
    <w:name w:val="heading 1"/>
    <w:basedOn w:val="Normal"/>
    <w:next w:val="Normal"/>
    <w:link w:val="Heading1Char"/>
    <w:uiPriority w:val="9"/>
    <w:qFormat/>
    <w:rsid w:val="00D359EF"/>
    <w:pPr>
      <w:numPr>
        <w:numId w:val="2"/>
      </w:numPr>
      <w:spacing w:after="0"/>
      <w:outlineLvl w:val="0"/>
    </w:pPr>
    <w:rPr>
      <w:rFonts w:asciiTheme="majorHAnsi" w:eastAsiaTheme="majorEastAsia" w:hAnsiTheme="majorHAnsi" w:cstheme="majorBidi"/>
      <w:b/>
      <w:color w:val="0070C0"/>
      <w:spacing w:val="15"/>
      <w:sz w:val="32"/>
      <w:szCs w:val="28"/>
    </w:rPr>
  </w:style>
  <w:style w:type="paragraph" w:styleId="Heading2">
    <w:name w:val="heading 2"/>
    <w:basedOn w:val="Normal"/>
    <w:next w:val="Normal"/>
    <w:link w:val="Heading2Char"/>
    <w:uiPriority w:val="9"/>
    <w:unhideWhenUsed/>
    <w:qFormat/>
    <w:rsid w:val="00D359EF"/>
    <w:pPr>
      <w:numPr>
        <w:ilvl w:val="1"/>
        <w:numId w:val="2"/>
      </w:numPr>
      <w:spacing w:after="0"/>
      <w:outlineLvl w:val="1"/>
    </w:pPr>
    <w:rPr>
      <w:rFonts w:asciiTheme="majorHAnsi" w:eastAsiaTheme="majorEastAsia" w:hAnsiTheme="majorHAnsi" w:cstheme="majorBidi"/>
      <w:b/>
      <w:color w:val="0070C0"/>
      <w:spacing w:val="15"/>
      <w:sz w:val="28"/>
      <w:szCs w:val="24"/>
    </w:rPr>
  </w:style>
  <w:style w:type="paragraph" w:styleId="Heading3">
    <w:name w:val="heading 3"/>
    <w:basedOn w:val="Normal"/>
    <w:next w:val="Normal"/>
    <w:link w:val="Heading3Char"/>
    <w:uiPriority w:val="9"/>
    <w:unhideWhenUsed/>
    <w:qFormat/>
    <w:rsid w:val="00D359EF"/>
    <w:pPr>
      <w:numPr>
        <w:ilvl w:val="2"/>
        <w:numId w:val="2"/>
      </w:numPr>
      <w:spacing w:before="300" w:after="0"/>
      <w:outlineLvl w:val="2"/>
    </w:pPr>
    <w:rPr>
      <w:rFonts w:asciiTheme="majorHAnsi" w:eastAsiaTheme="majorEastAsia" w:hAnsiTheme="majorHAnsi" w:cstheme="majorBidi"/>
      <w:color w:val="4F81BD" w:themeColor="accent1"/>
      <w:spacing w:val="15"/>
      <w:sz w:val="24"/>
    </w:rPr>
  </w:style>
  <w:style w:type="paragraph" w:styleId="Heading4">
    <w:name w:val="heading 4"/>
    <w:basedOn w:val="Normal"/>
    <w:next w:val="Normal"/>
    <w:link w:val="Heading4Char"/>
    <w:uiPriority w:val="9"/>
    <w:unhideWhenUsed/>
    <w:qFormat/>
    <w:rsid w:val="00D359EF"/>
    <w:pPr>
      <w:numPr>
        <w:ilvl w:val="3"/>
        <w:numId w:val="2"/>
      </w:numPr>
      <w:spacing w:before="200" w:after="0"/>
      <w:outlineLvl w:val="3"/>
    </w:pPr>
    <w:rPr>
      <w:rFonts w:asciiTheme="majorHAnsi" w:eastAsiaTheme="majorEastAsia" w:hAnsiTheme="majorHAnsi" w:cstheme="majorBidi"/>
      <w:color w:val="17365D" w:themeColor="text2" w:themeShade="BF"/>
      <w:spacing w:val="10"/>
    </w:rPr>
  </w:style>
  <w:style w:type="paragraph" w:styleId="Heading5">
    <w:name w:val="heading 5"/>
    <w:basedOn w:val="Normal"/>
    <w:next w:val="Normal"/>
    <w:link w:val="Heading5Char"/>
    <w:uiPriority w:val="9"/>
    <w:unhideWhenUsed/>
    <w:qFormat/>
    <w:rsid w:val="00D359EF"/>
    <w:pPr>
      <w:numPr>
        <w:ilvl w:val="4"/>
        <w:numId w:val="2"/>
      </w:numPr>
      <w:spacing w:before="200" w:after="0"/>
      <w:outlineLvl w:val="4"/>
    </w:pPr>
    <w:rPr>
      <w:rFonts w:asciiTheme="majorHAnsi" w:eastAsiaTheme="majorEastAsia" w:hAnsiTheme="majorHAnsi" w:cstheme="majorBidi"/>
      <w:color w:val="17365D" w:themeColor="text2" w:themeShade="BF"/>
      <w:spacing w:val="10"/>
    </w:rPr>
  </w:style>
  <w:style w:type="paragraph" w:styleId="Heading6">
    <w:name w:val="heading 6"/>
    <w:basedOn w:val="Normal"/>
    <w:next w:val="Normal"/>
    <w:link w:val="Heading6Char"/>
    <w:uiPriority w:val="9"/>
    <w:unhideWhenUsed/>
    <w:qFormat/>
    <w:rsid w:val="00D359EF"/>
    <w:pPr>
      <w:numPr>
        <w:ilvl w:val="5"/>
        <w:numId w:val="2"/>
      </w:numPr>
      <w:spacing w:before="200" w:after="0"/>
      <w:outlineLvl w:val="5"/>
    </w:pPr>
    <w:rPr>
      <w:rFonts w:asciiTheme="majorHAnsi" w:eastAsiaTheme="majorEastAsia" w:hAnsiTheme="majorHAnsi" w:cstheme="majorBidi"/>
      <w:color w:val="17365D" w:themeColor="text2" w:themeShade="BF"/>
      <w:spacing w:val="10"/>
    </w:rPr>
  </w:style>
  <w:style w:type="paragraph" w:styleId="Heading7">
    <w:name w:val="heading 7"/>
    <w:basedOn w:val="Normal"/>
    <w:next w:val="Normal"/>
    <w:link w:val="Heading7Char"/>
    <w:uiPriority w:val="9"/>
    <w:unhideWhenUsed/>
    <w:qFormat/>
    <w:rsid w:val="00D47A97"/>
    <w:pPr>
      <w:numPr>
        <w:ilvl w:val="6"/>
        <w:numId w:val="2"/>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unhideWhenUsed/>
    <w:qFormat/>
    <w:rsid w:val="00D47A97"/>
    <w:pPr>
      <w:numPr>
        <w:ilvl w:val="7"/>
        <w:numId w:val="2"/>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unhideWhenUsed/>
    <w:qFormat/>
    <w:rsid w:val="00D47A97"/>
    <w:pPr>
      <w:numPr>
        <w:ilvl w:val="8"/>
        <w:numId w:val="2"/>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EF"/>
    <w:rPr>
      <w:rFonts w:asciiTheme="majorHAnsi" w:eastAsiaTheme="majorEastAsia" w:hAnsiTheme="majorHAnsi" w:cstheme="majorBidi"/>
      <w:b/>
      <w:color w:val="0070C0"/>
      <w:spacing w:val="15"/>
      <w:sz w:val="32"/>
      <w:szCs w:val="28"/>
    </w:rPr>
  </w:style>
  <w:style w:type="character" w:customStyle="1" w:styleId="Heading2Char">
    <w:name w:val="Heading 2 Char"/>
    <w:basedOn w:val="DefaultParagraphFont"/>
    <w:link w:val="Heading2"/>
    <w:uiPriority w:val="9"/>
    <w:rsid w:val="00D359EF"/>
    <w:rPr>
      <w:rFonts w:asciiTheme="majorHAnsi" w:eastAsiaTheme="majorEastAsia" w:hAnsiTheme="majorHAnsi" w:cstheme="majorBidi"/>
      <w:b/>
      <w:color w:val="0070C0"/>
      <w:spacing w:val="15"/>
      <w:sz w:val="28"/>
      <w:szCs w:val="24"/>
    </w:rPr>
  </w:style>
  <w:style w:type="character" w:customStyle="1" w:styleId="Heading3Char">
    <w:name w:val="Heading 3 Char"/>
    <w:basedOn w:val="DefaultParagraphFont"/>
    <w:link w:val="Heading3"/>
    <w:uiPriority w:val="9"/>
    <w:rsid w:val="00D359EF"/>
    <w:rPr>
      <w:rFonts w:asciiTheme="majorHAnsi" w:eastAsiaTheme="majorEastAsia" w:hAnsiTheme="majorHAnsi" w:cstheme="majorBidi"/>
      <w:color w:val="4F81BD" w:themeColor="accent1"/>
      <w:spacing w:val="15"/>
      <w:sz w:val="24"/>
    </w:rPr>
  </w:style>
  <w:style w:type="table" w:styleId="TableGrid">
    <w:name w:val="Table Grid"/>
    <w:basedOn w:val="TableNormal"/>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rsid w:val="00D359EF"/>
    <w:rPr>
      <w:rFonts w:asciiTheme="majorHAnsi" w:eastAsiaTheme="majorEastAsia" w:hAnsiTheme="majorHAnsi" w:cstheme="majorBidi"/>
      <w:color w:val="17365D" w:themeColor="text2" w:themeShade="BF"/>
      <w:spacing w:val="10"/>
    </w:rPr>
  </w:style>
  <w:style w:type="character" w:customStyle="1" w:styleId="Heading5Char">
    <w:name w:val="Heading 5 Char"/>
    <w:basedOn w:val="DefaultParagraphFont"/>
    <w:link w:val="Heading5"/>
    <w:uiPriority w:val="9"/>
    <w:rsid w:val="00D359EF"/>
    <w:rPr>
      <w:rFonts w:asciiTheme="majorHAnsi" w:eastAsiaTheme="majorEastAsia" w:hAnsiTheme="majorHAnsi" w:cstheme="majorBidi"/>
      <w:color w:val="17365D" w:themeColor="text2" w:themeShade="BF"/>
      <w:spacing w:val="10"/>
    </w:rPr>
  </w:style>
  <w:style w:type="character" w:customStyle="1" w:styleId="Heading6Char">
    <w:name w:val="Heading 6 Char"/>
    <w:basedOn w:val="DefaultParagraphFont"/>
    <w:link w:val="Heading6"/>
    <w:uiPriority w:val="9"/>
    <w:rsid w:val="00D359EF"/>
    <w:rPr>
      <w:rFonts w:asciiTheme="majorHAnsi" w:eastAsiaTheme="majorEastAsia" w:hAnsiTheme="majorHAnsi" w:cstheme="majorBidi"/>
      <w:color w:val="17365D"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rsid w:val="00D47A97"/>
    <w:rPr>
      <w:rFonts w:asciiTheme="majorHAnsi" w:eastAsiaTheme="majorEastAsia" w:hAnsiTheme="majorHAnsi" w:cstheme="majorBidi"/>
      <w:i/>
      <w:iCs/>
      <w:caps/>
      <w:spacing w:val="10"/>
      <w:szCs w:val="18"/>
    </w:rPr>
  </w:style>
  <w:style w:type="paragraph" w:styleId="Caption">
    <w:name w:val="caption"/>
    <w:basedOn w:val="Normal"/>
    <w:next w:val="Normal"/>
    <w:link w:val="CaptionChar"/>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semiHidden/>
    <w:unhideWhenUsed/>
    <w:rsid w:val="00D47A97"/>
    <w:rPr>
      <w:sz w:val="22"/>
      <w:szCs w:val="16"/>
    </w:rPr>
  </w:style>
  <w:style w:type="paragraph" w:styleId="CommentText">
    <w:name w:val="annotation text"/>
    <w:basedOn w:val="Normal"/>
    <w:link w:val="CommentTextChar"/>
    <w:semiHidden/>
    <w:unhideWhenUsed/>
    <w:rsid w:val="00D47A97"/>
    <w:pPr>
      <w:spacing w:line="240" w:lineRule="auto"/>
    </w:pPr>
    <w:rPr>
      <w:szCs w:val="20"/>
    </w:rPr>
  </w:style>
  <w:style w:type="character" w:customStyle="1" w:styleId="CommentTextChar">
    <w:name w:val="Comment Text Char"/>
    <w:basedOn w:val="DefaultParagraphFont"/>
    <w:link w:val="CommentText"/>
    <w:semiHidden/>
    <w:rsid w:val="00D47A97"/>
    <w:rPr>
      <w:szCs w:val="20"/>
    </w:rPr>
  </w:style>
  <w:style w:type="paragraph" w:styleId="CommentSubject">
    <w:name w:val="annotation subject"/>
    <w:basedOn w:val="CommentText"/>
    <w:next w:val="CommentText"/>
    <w:link w:val="CommentSubjectChar"/>
    <w:semiHidden/>
    <w:unhideWhenUsed/>
    <w:rsid w:val="00D47A97"/>
    <w:rPr>
      <w:b/>
      <w:bCs/>
    </w:rPr>
  </w:style>
  <w:style w:type="character" w:customStyle="1" w:styleId="CommentSubjectChar">
    <w:name w:val="Comment Subject Char"/>
    <w:basedOn w:val="CommentTextChar"/>
    <w:link w:val="CommentSubject"/>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rsid w:val="00D47A97"/>
    <w:rPr>
      <w:rFonts w:ascii="Consolas" w:hAnsi="Consolas"/>
      <w:szCs w:val="21"/>
    </w:rPr>
  </w:style>
  <w:style w:type="paragraph" w:styleId="BlockText">
    <w:name w:val="Block Text"/>
    <w:basedOn w:val="Normal"/>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iPriority w:val="99"/>
    <w:unhideWhenUsed/>
    <w:rsid w:val="004E1AED"/>
    <w:pPr>
      <w:spacing w:before="0" w:after="0" w:line="240" w:lineRule="auto"/>
    </w:pPr>
  </w:style>
  <w:style w:type="character" w:customStyle="1" w:styleId="HeaderChar">
    <w:name w:val="Header Char"/>
    <w:aliases w:val="Header 1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link w:val="ListParagraphChar"/>
    <w:uiPriority w:val="34"/>
    <w:qFormat/>
    <w:rsid w:val="00860A25"/>
    <w:pPr>
      <w:ind w:left="720"/>
      <w:contextualSpacing/>
    </w:pPr>
  </w:style>
  <w:style w:type="paragraph" w:styleId="NormalWeb">
    <w:name w:val="Normal (Web)"/>
    <w:basedOn w:val="Normal"/>
    <w:uiPriority w:val="99"/>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nhideWhenUsed/>
    <w:rsid w:val="006D36CA"/>
    <w:rPr>
      <w:color w:val="800080" w:themeColor="followedHyperlink"/>
      <w:u w:val="single"/>
    </w:rPr>
  </w:style>
  <w:style w:type="character" w:styleId="FootnoteReference">
    <w:name w:val="footnote reference"/>
    <w:basedOn w:val="DefaultParagraphFont"/>
    <w:semiHidden/>
    <w:unhideWhenUsed/>
    <w:rsid w:val="005B63D6"/>
    <w:rPr>
      <w:vertAlign w:val="superscript"/>
    </w:rPr>
  </w:style>
  <w:style w:type="paragraph" w:customStyle="1" w:styleId="Default">
    <w:name w:val="Default"/>
    <w:basedOn w:val="Normal"/>
    <w:rsid w:val="00C26C45"/>
    <w:pPr>
      <w:autoSpaceDE w:val="0"/>
      <w:autoSpaceDN w:val="0"/>
      <w:spacing w:before="0" w:line="240" w:lineRule="auto"/>
    </w:pPr>
    <w:rPr>
      <w:rFonts w:ascii="Times New Roman" w:eastAsia="Times New Roman" w:hAnsi="Times New Roman" w:cs="Times New Roman"/>
      <w:color w:val="000000"/>
      <w:szCs w:val="24"/>
      <w:lang w:eastAsia="en-US"/>
    </w:rPr>
  </w:style>
  <w:style w:type="paragraph" w:styleId="TableofFigures">
    <w:name w:val="table of figures"/>
    <w:basedOn w:val="Normal"/>
    <w:next w:val="Normal"/>
    <w:uiPriority w:val="99"/>
    <w:rsid w:val="00C26C45"/>
    <w:pPr>
      <w:tabs>
        <w:tab w:val="left" w:pos="1080"/>
        <w:tab w:val="right" w:leader="dot" w:pos="8626"/>
      </w:tabs>
      <w:spacing w:after="0" w:line="276" w:lineRule="auto"/>
    </w:pPr>
    <w:rPr>
      <w:rFonts w:ascii="Arial" w:eastAsiaTheme="minorHAnsi" w:hAnsi="Arial"/>
      <w:bCs/>
      <w:sz w:val="20"/>
      <w:lang w:eastAsia="en-US"/>
    </w:rPr>
  </w:style>
  <w:style w:type="character" w:customStyle="1" w:styleId="CaptionChar">
    <w:name w:val="Caption Char"/>
    <w:link w:val="Caption"/>
    <w:rsid w:val="00C26C45"/>
    <w:rPr>
      <w:b/>
      <w:bCs/>
      <w:color w:val="17365D" w:themeColor="text2" w:themeShade="BF"/>
      <w:szCs w:val="16"/>
    </w:rPr>
  </w:style>
  <w:style w:type="paragraph" w:customStyle="1" w:styleId="Bullet">
    <w:name w:val="Bullet"/>
    <w:basedOn w:val="Normal"/>
    <w:rsid w:val="00C26C45"/>
    <w:pPr>
      <w:numPr>
        <w:numId w:val="4"/>
      </w:numPr>
      <w:spacing w:after="120" w:line="276" w:lineRule="auto"/>
    </w:pPr>
    <w:rPr>
      <w:rFonts w:eastAsiaTheme="minorHAnsi"/>
      <w:szCs w:val="20"/>
      <w:lang w:eastAsia="en-US"/>
    </w:rPr>
  </w:style>
  <w:style w:type="character" w:customStyle="1" w:styleId="ListParagraphChar">
    <w:name w:val="List Paragraph Char"/>
    <w:link w:val="ListParagraph"/>
    <w:uiPriority w:val="34"/>
    <w:locked/>
    <w:rsid w:val="00C26C45"/>
  </w:style>
  <w:style w:type="table" w:customStyle="1" w:styleId="GridTable4-Accent11">
    <w:name w:val="Grid Table 4 - Accent 1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3">
    <w:name w:val="toc 3"/>
    <w:basedOn w:val="Normal"/>
    <w:next w:val="Normal"/>
    <w:autoRedefine/>
    <w:uiPriority w:val="39"/>
    <w:unhideWhenUsed/>
    <w:rsid w:val="00C26C45"/>
    <w:pPr>
      <w:spacing w:before="0" w:after="100" w:line="240" w:lineRule="auto"/>
      <w:ind w:left="480"/>
    </w:pPr>
    <w:rPr>
      <w:rFonts w:ascii="Times New Roman" w:eastAsia="Times New Roman" w:hAnsi="Times New Roman" w:cs="Times New Roman"/>
      <w:sz w:val="24"/>
      <w:szCs w:val="24"/>
      <w:lang w:eastAsia="en-US"/>
    </w:rPr>
  </w:style>
  <w:style w:type="paragraph" w:customStyle="1" w:styleId="NewNormal">
    <w:name w:val="New Normal"/>
    <w:basedOn w:val="Normal"/>
    <w:autoRedefine/>
    <w:rsid w:val="00C26C45"/>
    <w:pPr>
      <w:spacing w:after="120" w:line="276" w:lineRule="auto"/>
    </w:pPr>
    <w:rPr>
      <w:rFonts w:eastAsiaTheme="minorHAnsi"/>
      <w:lang w:eastAsia="en-US"/>
    </w:rPr>
  </w:style>
  <w:style w:type="paragraph" w:styleId="NoSpacing">
    <w:name w:val="No Spacing"/>
    <w:uiPriority w:val="1"/>
    <w:qFormat/>
    <w:rsid w:val="00C26C45"/>
    <w:pPr>
      <w:spacing w:before="0" w:after="0" w:line="240" w:lineRule="auto"/>
    </w:pPr>
    <w:rPr>
      <w:rFonts w:eastAsiaTheme="minorHAnsi"/>
      <w:lang w:eastAsia="en-US"/>
    </w:rPr>
  </w:style>
  <w:style w:type="character" w:customStyle="1" w:styleId="expand-control-icon">
    <w:name w:val="expand-control-icon"/>
    <w:basedOn w:val="DefaultParagraphFont"/>
    <w:rsid w:val="00C26C45"/>
  </w:style>
  <w:style w:type="character" w:customStyle="1" w:styleId="expand-control-text">
    <w:name w:val="expand-control-text"/>
    <w:basedOn w:val="DefaultParagraphFont"/>
    <w:rsid w:val="00C26C45"/>
  </w:style>
  <w:style w:type="paragraph" w:customStyle="1" w:styleId="harveyball">
    <w:name w:val="harvey ball"/>
    <w:basedOn w:val="Normal"/>
    <w:rsid w:val="00C26C45"/>
    <w:pPr>
      <w:spacing w:before="20" w:after="20" w:line="276" w:lineRule="auto"/>
      <w:jc w:val="center"/>
    </w:pPr>
    <w:rPr>
      <w:rFonts w:ascii="Harvey Balls" w:eastAsiaTheme="minorHAnsi" w:hAnsi="Harvey Balls"/>
      <w:lang w:eastAsia="en-US"/>
    </w:rPr>
  </w:style>
  <w:style w:type="paragraph" w:customStyle="1" w:styleId="AppendixAHeading">
    <w:name w:val="Appendix A Heading"/>
    <w:basedOn w:val="Heading1"/>
    <w:next w:val="Normal"/>
    <w:rsid w:val="00C26C45"/>
    <w:pPr>
      <w:keepNext/>
      <w:keepLines/>
      <w:numPr>
        <w:numId w:val="8"/>
      </w:numPr>
      <w:tabs>
        <w:tab w:val="clear" w:pos="2160"/>
      </w:tabs>
      <w:spacing w:before="240" w:line="276" w:lineRule="auto"/>
      <w:ind w:left="2880" w:hanging="2880"/>
    </w:pPr>
    <w:rPr>
      <w:b w:val="0"/>
      <w:caps/>
      <w:color w:val="365F91" w:themeColor="accent1" w:themeShade="BF"/>
      <w:spacing w:val="0"/>
      <w:szCs w:val="32"/>
      <w:lang w:eastAsia="en-US"/>
    </w:rPr>
  </w:style>
  <w:style w:type="paragraph" w:customStyle="1" w:styleId="DocDate">
    <w:name w:val="DocDate"/>
    <w:basedOn w:val="Normal"/>
    <w:rsid w:val="00C26C45"/>
    <w:pPr>
      <w:spacing w:after="120" w:line="276" w:lineRule="auto"/>
      <w:jc w:val="center"/>
    </w:pPr>
    <w:rPr>
      <w:rFonts w:eastAsiaTheme="minorHAnsi"/>
      <w:sz w:val="28"/>
      <w:lang w:eastAsia="en-US"/>
    </w:rPr>
  </w:style>
  <w:style w:type="paragraph" w:styleId="TOC4">
    <w:name w:val="toc 4"/>
    <w:basedOn w:val="Normal"/>
    <w:next w:val="Normal"/>
    <w:autoRedefine/>
    <w:uiPriority w:val="39"/>
    <w:rsid w:val="00C26C45"/>
    <w:pPr>
      <w:tabs>
        <w:tab w:val="left" w:pos="1872"/>
        <w:tab w:val="right" w:leader="dot" w:pos="8630"/>
      </w:tabs>
      <w:spacing w:before="60" w:after="60" w:line="276" w:lineRule="auto"/>
      <w:ind w:left="1080"/>
    </w:pPr>
    <w:rPr>
      <w:rFonts w:eastAsiaTheme="minorHAnsi"/>
      <w:noProof/>
      <w:sz w:val="20"/>
      <w:lang w:eastAsia="en-US"/>
    </w:rPr>
  </w:style>
  <w:style w:type="paragraph" w:styleId="TOC5">
    <w:name w:val="toc 5"/>
    <w:basedOn w:val="Normal"/>
    <w:next w:val="Normal"/>
    <w:autoRedefine/>
    <w:uiPriority w:val="39"/>
    <w:rsid w:val="00C26C45"/>
    <w:pPr>
      <w:tabs>
        <w:tab w:val="left" w:pos="2520"/>
        <w:tab w:val="right" w:leader="dot" w:pos="8626"/>
      </w:tabs>
      <w:spacing w:before="60" w:after="60" w:line="276" w:lineRule="auto"/>
      <w:ind w:left="1440"/>
    </w:pPr>
    <w:rPr>
      <w:rFonts w:eastAsiaTheme="minorHAnsi"/>
      <w:sz w:val="20"/>
      <w:lang w:eastAsia="en-US"/>
    </w:rPr>
  </w:style>
  <w:style w:type="paragraph" w:styleId="TOC6">
    <w:name w:val="toc 6"/>
    <w:basedOn w:val="Normal"/>
    <w:next w:val="Normal"/>
    <w:autoRedefine/>
    <w:uiPriority w:val="39"/>
    <w:rsid w:val="00C26C45"/>
    <w:pPr>
      <w:tabs>
        <w:tab w:val="left" w:pos="360"/>
        <w:tab w:val="right" w:leader="dot" w:pos="8626"/>
      </w:tabs>
      <w:spacing w:after="0" w:line="276" w:lineRule="auto"/>
    </w:pPr>
    <w:rPr>
      <w:rFonts w:eastAsiaTheme="minorHAnsi"/>
      <w:b/>
      <w:lang w:eastAsia="en-US"/>
    </w:rPr>
  </w:style>
  <w:style w:type="paragraph" w:styleId="TOC7">
    <w:name w:val="toc 7"/>
    <w:basedOn w:val="Normal"/>
    <w:next w:val="Normal"/>
    <w:autoRedefine/>
    <w:uiPriority w:val="39"/>
    <w:rsid w:val="00C26C45"/>
    <w:pPr>
      <w:tabs>
        <w:tab w:val="left" w:pos="936"/>
        <w:tab w:val="right" w:leader="dot" w:pos="8630"/>
      </w:tabs>
      <w:spacing w:before="60" w:after="60" w:line="276" w:lineRule="auto"/>
      <w:ind w:left="360"/>
    </w:pPr>
    <w:rPr>
      <w:rFonts w:eastAsiaTheme="minorHAnsi"/>
      <w:lang w:eastAsia="en-US"/>
    </w:rPr>
  </w:style>
  <w:style w:type="paragraph" w:styleId="TOC8">
    <w:name w:val="toc 8"/>
    <w:basedOn w:val="Normal"/>
    <w:next w:val="Normal"/>
    <w:autoRedefine/>
    <w:uiPriority w:val="39"/>
    <w:rsid w:val="00C26C45"/>
    <w:pPr>
      <w:tabs>
        <w:tab w:val="left" w:pos="1584"/>
        <w:tab w:val="right" w:leader="dot" w:pos="8626"/>
      </w:tabs>
      <w:spacing w:before="60" w:after="60" w:line="276" w:lineRule="auto"/>
      <w:ind w:left="720"/>
    </w:pPr>
    <w:rPr>
      <w:rFonts w:eastAsiaTheme="minorHAnsi"/>
      <w:sz w:val="20"/>
      <w:lang w:eastAsia="en-US"/>
    </w:rPr>
  </w:style>
  <w:style w:type="paragraph" w:styleId="TOC9">
    <w:name w:val="toc 9"/>
    <w:basedOn w:val="Normal"/>
    <w:next w:val="Normal"/>
    <w:autoRedefine/>
    <w:uiPriority w:val="39"/>
    <w:rsid w:val="00C26C45"/>
    <w:pPr>
      <w:tabs>
        <w:tab w:val="left" w:pos="1872"/>
        <w:tab w:val="right" w:leader="dot" w:pos="8626"/>
      </w:tabs>
      <w:spacing w:before="60" w:after="60" w:line="276" w:lineRule="auto"/>
      <w:ind w:left="1080"/>
    </w:pPr>
    <w:rPr>
      <w:rFonts w:eastAsiaTheme="minorHAnsi"/>
      <w:sz w:val="20"/>
      <w:lang w:eastAsia="en-US"/>
    </w:rPr>
  </w:style>
  <w:style w:type="paragraph" w:customStyle="1" w:styleId="version">
    <w:name w:val="version"/>
    <w:basedOn w:val="Normal"/>
    <w:next w:val="Normal"/>
    <w:rsid w:val="00C26C45"/>
    <w:pPr>
      <w:spacing w:after="120" w:line="276" w:lineRule="auto"/>
      <w:jc w:val="center"/>
    </w:pPr>
    <w:rPr>
      <w:rFonts w:eastAsiaTheme="minorHAnsi"/>
      <w:b/>
      <w:lang w:eastAsia="en-US"/>
    </w:rPr>
  </w:style>
  <w:style w:type="paragraph" w:customStyle="1" w:styleId="Appendix4">
    <w:name w:val="Appendix 4"/>
    <w:basedOn w:val="Normal"/>
    <w:next w:val="Normal"/>
    <w:rsid w:val="00C26C45"/>
    <w:pPr>
      <w:keepNext/>
      <w:spacing w:after="120" w:line="276" w:lineRule="auto"/>
    </w:pPr>
    <w:rPr>
      <w:rFonts w:ascii="Arial" w:eastAsiaTheme="minorHAnsi" w:hAnsi="Arial"/>
      <w:b/>
      <w:i/>
      <w:szCs w:val="20"/>
      <w:lang w:eastAsia="en-US"/>
    </w:rPr>
  </w:style>
  <w:style w:type="paragraph" w:customStyle="1" w:styleId="Centered">
    <w:name w:val="Centered"/>
    <w:basedOn w:val="Normal"/>
    <w:rsid w:val="00C26C45"/>
    <w:pPr>
      <w:spacing w:after="120" w:line="276" w:lineRule="auto"/>
      <w:jc w:val="center"/>
    </w:pPr>
    <w:rPr>
      <w:rFonts w:eastAsiaTheme="minorHAnsi"/>
      <w:b/>
      <w:szCs w:val="20"/>
      <w:lang w:eastAsia="en-US"/>
    </w:rPr>
  </w:style>
  <w:style w:type="paragraph" w:customStyle="1" w:styleId="CoverDate">
    <w:name w:val="Cover Date"/>
    <w:basedOn w:val="Centered"/>
    <w:rsid w:val="00C26C45"/>
    <w:rPr>
      <w:szCs w:val="24"/>
    </w:rPr>
  </w:style>
  <w:style w:type="paragraph" w:customStyle="1" w:styleId="CoverType">
    <w:name w:val="Cover Type"/>
    <w:basedOn w:val="Centered"/>
    <w:rsid w:val="00C26C45"/>
    <w:pPr>
      <w:spacing w:after="0"/>
    </w:pPr>
    <w:rPr>
      <w:sz w:val="32"/>
    </w:rPr>
  </w:style>
  <w:style w:type="paragraph" w:customStyle="1" w:styleId="Dash">
    <w:name w:val="Dash"/>
    <w:basedOn w:val="Normal"/>
    <w:rsid w:val="00C26C45"/>
    <w:pPr>
      <w:numPr>
        <w:numId w:val="12"/>
      </w:numPr>
      <w:spacing w:after="120" w:line="276" w:lineRule="auto"/>
    </w:pPr>
    <w:rPr>
      <w:rFonts w:eastAsiaTheme="minorHAnsi"/>
      <w:szCs w:val="20"/>
      <w:lang w:eastAsia="en-US"/>
    </w:rPr>
  </w:style>
  <w:style w:type="paragraph" w:customStyle="1" w:styleId="DoubleDash">
    <w:name w:val="Double Dash"/>
    <w:basedOn w:val="Dash"/>
    <w:rsid w:val="00C26C45"/>
    <w:pPr>
      <w:numPr>
        <w:numId w:val="9"/>
      </w:numPr>
    </w:pPr>
  </w:style>
  <w:style w:type="paragraph" w:customStyle="1" w:styleId="Figure">
    <w:name w:val="Figure"/>
    <w:basedOn w:val="Centered"/>
    <w:next w:val="Normal"/>
    <w:rsid w:val="00C26C45"/>
    <w:pPr>
      <w:keepNext/>
    </w:pPr>
  </w:style>
  <w:style w:type="paragraph" w:customStyle="1" w:styleId="Number">
    <w:name w:val="Number"/>
    <w:basedOn w:val="Normal"/>
    <w:rsid w:val="00C26C45"/>
    <w:pPr>
      <w:numPr>
        <w:numId w:val="10"/>
      </w:numPr>
      <w:spacing w:after="120" w:line="276" w:lineRule="auto"/>
    </w:pPr>
    <w:rPr>
      <w:rFonts w:eastAsiaTheme="minorHAnsi"/>
      <w:szCs w:val="20"/>
      <w:lang w:eastAsia="en-US"/>
    </w:rPr>
  </w:style>
  <w:style w:type="paragraph" w:customStyle="1" w:styleId="Table">
    <w:name w:val="Table"/>
    <w:basedOn w:val="Centered"/>
    <w:next w:val="Normal"/>
    <w:rsid w:val="00C26C45"/>
    <w:pPr>
      <w:keepNext/>
    </w:pPr>
  </w:style>
  <w:style w:type="paragraph" w:customStyle="1" w:styleId="TableText">
    <w:name w:val="Table Text"/>
    <w:basedOn w:val="Normal"/>
    <w:link w:val="TableTextChar"/>
    <w:rsid w:val="00C26C45"/>
    <w:pPr>
      <w:spacing w:before="20" w:after="20" w:line="276" w:lineRule="auto"/>
    </w:pPr>
    <w:rPr>
      <w:rFonts w:ascii="Arial" w:eastAsiaTheme="minorHAnsi" w:hAnsi="Arial"/>
      <w:sz w:val="18"/>
      <w:szCs w:val="20"/>
      <w:lang w:eastAsia="en-US"/>
    </w:rPr>
  </w:style>
  <w:style w:type="paragraph" w:customStyle="1" w:styleId="TableBullet">
    <w:name w:val="Table Bullet"/>
    <w:basedOn w:val="TableText"/>
    <w:rsid w:val="00C26C45"/>
    <w:pPr>
      <w:numPr>
        <w:numId w:val="11"/>
      </w:numPr>
      <w:tabs>
        <w:tab w:val="clear" w:pos="360"/>
        <w:tab w:val="left" w:pos="216"/>
        <w:tab w:val="num" w:pos="720"/>
      </w:tabs>
      <w:ind w:left="216" w:hanging="216"/>
    </w:pPr>
  </w:style>
  <w:style w:type="paragraph" w:customStyle="1" w:styleId="TableHeader">
    <w:name w:val="Table Header"/>
    <w:basedOn w:val="TableText"/>
    <w:rsid w:val="00C26C45"/>
    <w:pPr>
      <w:jc w:val="center"/>
    </w:pPr>
    <w:rPr>
      <w:b/>
    </w:rPr>
  </w:style>
  <w:style w:type="paragraph" w:customStyle="1" w:styleId="UnitName">
    <w:name w:val="Unit Name"/>
    <w:basedOn w:val="CoverType"/>
    <w:rsid w:val="00C26C45"/>
    <w:pPr>
      <w:spacing w:after="200"/>
    </w:pPr>
    <w:rPr>
      <w:bCs/>
      <w:szCs w:val="24"/>
    </w:rPr>
  </w:style>
  <w:style w:type="paragraph" w:customStyle="1" w:styleId="Tabletitle">
    <w:name w:val="Table title"/>
    <w:basedOn w:val="Normal"/>
    <w:rsid w:val="00C26C45"/>
    <w:pPr>
      <w:keepNext/>
      <w:spacing w:after="60" w:line="276" w:lineRule="auto"/>
      <w:jc w:val="center"/>
    </w:pPr>
    <w:rPr>
      <w:rFonts w:eastAsiaTheme="minorHAnsi"/>
      <w:caps/>
      <w:szCs w:val="20"/>
      <w:lang w:eastAsia="en-US"/>
    </w:rPr>
  </w:style>
  <w:style w:type="paragraph" w:customStyle="1" w:styleId="Cover-other">
    <w:name w:val="Cover-other"/>
    <w:basedOn w:val="Normal"/>
    <w:rsid w:val="00C26C45"/>
    <w:pPr>
      <w:spacing w:after="60" w:line="276" w:lineRule="auto"/>
      <w:jc w:val="center"/>
    </w:pPr>
    <w:rPr>
      <w:rFonts w:eastAsiaTheme="minorHAnsi"/>
      <w:b/>
      <w:szCs w:val="20"/>
      <w:lang w:eastAsia="en-US"/>
    </w:rPr>
  </w:style>
  <w:style w:type="paragraph" w:customStyle="1" w:styleId="coltext">
    <w:name w:val="col text"/>
    <w:aliases w:val="9 col text,ct"/>
    <w:basedOn w:val="Normal"/>
    <w:rsid w:val="00C26C45"/>
    <w:pPr>
      <w:tabs>
        <w:tab w:val="left" w:pos="259"/>
      </w:tabs>
      <w:spacing w:before="80" w:after="80" w:line="276" w:lineRule="auto"/>
    </w:pPr>
    <w:rPr>
      <w:rFonts w:ascii="Book Antiqua" w:eastAsiaTheme="minorHAnsi" w:hAnsi="Book Antiqua"/>
      <w:szCs w:val="20"/>
      <w:lang w:eastAsia="en-US"/>
    </w:rPr>
  </w:style>
  <w:style w:type="paragraph" w:styleId="BodyText">
    <w:name w:val="Body Text"/>
    <w:basedOn w:val="Normal"/>
    <w:link w:val="BodyTextChar"/>
    <w:rsid w:val="00C26C45"/>
    <w:pPr>
      <w:spacing w:after="120" w:line="276" w:lineRule="auto"/>
    </w:pPr>
    <w:rPr>
      <w:rFonts w:eastAsiaTheme="minorHAnsi"/>
      <w:lang w:eastAsia="en-US"/>
    </w:rPr>
  </w:style>
  <w:style w:type="character" w:customStyle="1" w:styleId="BodyTextChar">
    <w:name w:val="Body Text Char"/>
    <w:basedOn w:val="DefaultParagraphFont"/>
    <w:link w:val="BodyText"/>
    <w:rsid w:val="00C26C45"/>
    <w:rPr>
      <w:rFonts w:eastAsiaTheme="minorHAnsi"/>
      <w:lang w:eastAsia="en-US"/>
    </w:rPr>
  </w:style>
  <w:style w:type="paragraph" w:styleId="BodyTextIndent">
    <w:name w:val="Body Text Indent"/>
    <w:basedOn w:val="Normal"/>
    <w:link w:val="BodyTextIndentChar"/>
    <w:rsid w:val="00C26C45"/>
    <w:pPr>
      <w:spacing w:after="120" w:line="276" w:lineRule="auto"/>
      <w:ind w:left="360"/>
    </w:pPr>
    <w:rPr>
      <w:rFonts w:eastAsiaTheme="minorHAnsi"/>
      <w:lang w:eastAsia="en-US"/>
    </w:rPr>
  </w:style>
  <w:style w:type="character" w:customStyle="1" w:styleId="BodyTextIndentChar">
    <w:name w:val="Body Text Indent Char"/>
    <w:basedOn w:val="DefaultParagraphFont"/>
    <w:link w:val="BodyTextIndent"/>
    <w:rsid w:val="00C26C45"/>
    <w:rPr>
      <w:rFonts w:eastAsiaTheme="minorHAnsi"/>
      <w:lang w:eastAsia="en-US"/>
    </w:rPr>
  </w:style>
  <w:style w:type="character" w:customStyle="1" w:styleId="TableTextChar">
    <w:name w:val="Table Text Char"/>
    <w:link w:val="TableText"/>
    <w:rsid w:val="00C26C45"/>
    <w:rPr>
      <w:rFonts w:ascii="Arial" w:eastAsiaTheme="minorHAnsi" w:hAnsi="Arial"/>
      <w:sz w:val="18"/>
      <w:szCs w:val="20"/>
      <w:lang w:eastAsia="en-US"/>
    </w:rPr>
  </w:style>
  <w:style w:type="paragraph" w:customStyle="1" w:styleId="ProjectName">
    <w:name w:val="Project Name"/>
    <w:basedOn w:val="UnitName"/>
    <w:rsid w:val="00C26C45"/>
  </w:style>
  <w:style w:type="paragraph" w:customStyle="1" w:styleId="DocumentName">
    <w:name w:val="Document Name"/>
    <w:basedOn w:val="CoverType"/>
    <w:rsid w:val="00C26C45"/>
    <w:pPr>
      <w:spacing w:after="200"/>
    </w:pPr>
  </w:style>
  <w:style w:type="numbering" w:customStyle="1" w:styleId="NumberedList">
    <w:name w:val="Numbered List"/>
    <w:basedOn w:val="NoList"/>
    <w:rsid w:val="00C26C45"/>
    <w:pPr>
      <w:numPr>
        <w:numId w:val="13"/>
      </w:numPr>
    </w:pPr>
  </w:style>
  <w:style w:type="numbering" w:styleId="ArticleSection">
    <w:name w:val="Outline List 3"/>
    <w:basedOn w:val="NoList"/>
    <w:rsid w:val="00C26C45"/>
    <w:pPr>
      <w:numPr>
        <w:numId w:val="14"/>
      </w:numPr>
    </w:pPr>
  </w:style>
  <w:style w:type="paragraph" w:styleId="BodyTextFirstIndent2">
    <w:name w:val="Body Text First Indent 2"/>
    <w:basedOn w:val="BodyTextIndent"/>
    <w:link w:val="BodyTextFirstIndent2Char"/>
    <w:rsid w:val="00C26C45"/>
    <w:pPr>
      <w:ind w:firstLine="210"/>
    </w:pPr>
  </w:style>
  <w:style w:type="character" w:customStyle="1" w:styleId="BodyTextFirstIndent2Char">
    <w:name w:val="Body Text First Indent 2 Char"/>
    <w:basedOn w:val="BodyTextIndentChar"/>
    <w:link w:val="BodyTextFirstIndent2"/>
    <w:rsid w:val="00C26C45"/>
    <w:rPr>
      <w:rFonts w:eastAsiaTheme="minorHAnsi"/>
      <w:lang w:eastAsia="en-US"/>
    </w:rPr>
  </w:style>
  <w:style w:type="paragraph" w:styleId="BodyTextFirstIndent">
    <w:name w:val="Body Text First Indent"/>
    <w:basedOn w:val="BodyText"/>
    <w:link w:val="BodyTextFirstIndentChar"/>
    <w:rsid w:val="00C26C45"/>
    <w:pPr>
      <w:ind w:firstLine="210"/>
    </w:pPr>
  </w:style>
  <w:style w:type="character" w:customStyle="1" w:styleId="BodyTextFirstIndentChar">
    <w:name w:val="Body Text First Indent Char"/>
    <w:basedOn w:val="BodyTextChar"/>
    <w:link w:val="BodyTextFirstIndent"/>
    <w:rsid w:val="00C26C45"/>
    <w:rPr>
      <w:rFonts w:eastAsiaTheme="minorHAnsi"/>
      <w:lang w:eastAsia="en-US"/>
    </w:rPr>
  </w:style>
  <w:style w:type="table" w:styleId="TableElegant">
    <w:name w:val="Table Elegant"/>
    <w:basedOn w:val="TableNormal"/>
    <w:rsid w:val="00C26C45"/>
    <w:pPr>
      <w:spacing w:before="0" w:line="276" w:lineRule="auto"/>
      <w:jc w:val="both"/>
    </w:pPr>
    <w:rPr>
      <w:rFonts w:eastAsiaTheme="minorHAnsi"/>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LogoBAH">
    <w:name w:val="Logo BAH"/>
    <w:rsid w:val="00C26C45"/>
    <w:pPr>
      <w:spacing w:before="0" w:line="276" w:lineRule="auto"/>
    </w:pPr>
    <w:rPr>
      <w:rFonts w:ascii="Arial Narrow" w:eastAsiaTheme="minorHAnsi" w:hAnsi="Arial Narrow"/>
      <w:color w:val="0B1F65"/>
      <w:sz w:val="26"/>
      <w:lang w:eastAsia="en-US"/>
    </w:rPr>
  </w:style>
  <w:style w:type="paragraph" w:styleId="Revision">
    <w:name w:val="Revision"/>
    <w:hidden/>
    <w:uiPriority w:val="99"/>
    <w:semiHidden/>
    <w:rsid w:val="00C26C45"/>
    <w:pPr>
      <w:spacing w:before="0" w:line="276" w:lineRule="auto"/>
    </w:pPr>
    <w:rPr>
      <w:rFonts w:eastAsiaTheme="minorHAnsi"/>
      <w:sz w:val="24"/>
      <w:szCs w:val="24"/>
      <w:lang w:eastAsia="en-US"/>
    </w:rPr>
  </w:style>
  <w:style w:type="table" w:customStyle="1" w:styleId="GridTable4-Accent51">
    <w:name w:val="Grid Table 4 - Accent 5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1">
    <w:name w:val="p1"/>
    <w:basedOn w:val="Normal"/>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collapse-source">
    <w:name w:val="collapse-source"/>
    <w:basedOn w:val="DefaultParagraphFont"/>
    <w:rsid w:val="00C26C45"/>
  </w:style>
  <w:style w:type="character" w:customStyle="1" w:styleId="collapse-spinner-wrapper">
    <w:name w:val="collapse-spinner-wrapper"/>
    <w:basedOn w:val="DefaultParagraphFont"/>
    <w:rsid w:val="00C26C45"/>
  </w:style>
  <w:style w:type="character" w:styleId="Emphasis">
    <w:name w:val="Emphasis"/>
    <w:basedOn w:val="DefaultParagraphFont"/>
    <w:uiPriority w:val="20"/>
    <w:qFormat/>
    <w:rsid w:val="00C26C45"/>
    <w:rPr>
      <w:i/>
      <w:iCs/>
    </w:rPr>
  </w:style>
  <w:style w:type="paragraph" w:customStyle="1" w:styleId="Title1">
    <w:name w:val="Title1"/>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jira-issue">
    <w:name w:val="jira-issue"/>
    <w:basedOn w:val="DefaultParagraphFont"/>
    <w:rsid w:val="00C26C45"/>
  </w:style>
  <w:style w:type="character" w:customStyle="1" w:styleId="summary">
    <w:name w:val="summary"/>
    <w:basedOn w:val="DefaultParagraphFont"/>
    <w:rsid w:val="00C26C45"/>
  </w:style>
  <w:style w:type="character" w:customStyle="1" w:styleId="aui-lozenge">
    <w:name w:val="aui-lozenge"/>
    <w:basedOn w:val="DefaultParagraphFont"/>
    <w:rsid w:val="00C26C45"/>
  </w:style>
  <w:style w:type="paragraph" w:customStyle="1" w:styleId="Title2">
    <w:name w:val="Title2"/>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inline-comment-marker">
    <w:name w:val="inline-comment-marker"/>
    <w:basedOn w:val="DefaultParagraphFont"/>
    <w:rsid w:val="00C26C45"/>
  </w:style>
  <w:style w:type="character" w:customStyle="1" w:styleId="icon">
    <w:name w:val="icon"/>
    <w:basedOn w:val="DefaultParagraphFont"/>
    <w:rsid w:val="00C26C45"/>
  </w:style>
  <w:style w:type="character" w:customStyle="1" w:styleId="nolink">
    <w:name w:val="nolink"/>
    <w:basedOn w:val="DefaultParagraphFont"/>
    <w:rsid w:val="00C26C45"/>
  </w:style>
  <w:style w:type="paragraph" w:styleId="TableofAuthorities">
    <w:name w:val="table of authorities"/>
    <w:basedOn w:val="Normal"/>
    <w:next w:val="Normal"/>
    <w:uiPriority w:val="99"/>
    <w:semiHidden/>
    <w:unhideWhenUsed/>
    <w:rsid w:val="00C26C45"/>
    <w:pPr>
      <w:spacing w:after="0" w:line="276" w:lineRule="auto"/>
      <w:ind w:left="220" w:hanging="220"/>
    </w:pPr>
    <w:rPr>
      <w:rFonts w:eastAsiaTheme="minorHAnsi"/>
      <w:lang w:eastAsia="en-US"/>
    </w:rPr>
  </w:style>
  <w:style w:type="character" w:customStyle="1" w:styleId="token">
    <w:name w:val="token"/>
    <w:basedOn w:val="DefaultParagraphFont"/>
    <w:rsid w:val="00F60330"/>
  </w:style>
  <w:style w:type="character" w:customStyle="1" w:styleId="tn-table-text">
    <w:name w:val="tn-table-text"/>
    <w:basedOn w:val="DefaultParagraphFont"/>
    <w:rsid w:val="00C50529"/>
  </w:style>
  <w:style w:type="character" w:styleId="Mention">
    <w:name w:val="Mention"/>
    <w:basedOn w:val="DefaultParagraphFont"/>
    <w:uiPriority w:val="99"/>
    <w:semiHidden/>
    <w:unhideWhenUsed/>
    <w:rsid w:val="0039513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43724911">
      <w:bodyDiv w:val="1"/>
      <w:marLeft w:val="0"/>
      <w:marRight w:val="0"/>
      <w:marTop w:val="0"/>
      <w:marBottom w:val="0"/>
      <w:divBdr>
        <w:top w:val="none" w:sz="0" w:space="0" w:color="auto"/>
        <w:left w:val="none" w:sz="0" w:space="0" w:color="auto"/>
        <w:bottom w:val="none" w:sz="0" w:space="0" w:color="auto"/>
        <w:right w:val="none" w:sz="0" w:space="0" w:color="auto"/>
      </w:divBdr>
    </w:div>
    <w:div w:id="53748008">
      <w:bodyDiv w:val="1"/>
      <w:marLeft w:val="0"/>
      <w:marRight w:val="0"/>
      <w:marTop w:val="0"/>
      <w:marBottom w:val="0"/>
      <w:divBdr>
        <w:top w:val="none" w:sz="0" w:space="0" w:color="auto"/>
        <w:left w:val="none" w:sz="0" w:space="0" w:color="auto"/>
        <w:bottom w:val="none" w:sz="0" w:space="0" w:color="auto"/>
        <w:right w:val="none" w:sz="0" w:space="0" w:color="auto"/>
      </w:divBdr>
    </w:div>
    <w:div w:id="83888047">
      <w:bodyDiv w:val="1"/>
      <w:marLeft w:val="0"/>
      <w:marRight w:val="0"/>
      <w:marTop w:val="0"/>
      <w:marBottom w:val="0"/>
      <w:divBdr>
        <w:top w:val="none" w:sz="0" w:space="0" w:color="auto"/>
        <w:left w:val="none" w:sz="0" w:space="0" w:color="auto"/>
        <w:bottom w:val="none" w:sz="0" w:space="0" w:color="auto"/>
        <w:right w:val="none" w:sz="0" w:space="0" w:color="auto"/>
      </w:divBdr>
    </w:div>
    <w:div w:id="84155656">
      <w:bodyDiv w:val="1"/>
      <w:marLeft w:val="0"/>
      <w:marRight w:val="0"/>
      <w:marTop w:val="0"/>
      <w:marBottom w:val="0"/>
      <w:divBdr>
        <w:top w:val="none" w:sz="0" w:space="0" w:color="auto"/>
        <w:left w:val="none" w:sz="0" w:space="0" w:color="auto"/>
        <w:bottom w:val="none" w:sz="0" w:space="0" w:color="auto"/>
        <w:right w:val="none" w:sz="0" w:space="0" w:color="auto"/>
      </w:divBdr>
    </w:div>
    <w:div w:id="118181949">
      <w:bodyDiv w:val="1"/>
      <w:marLeft w:val="0"/>
      <w:marRight w:val="0"/>
      <w:marTop w:val="0"/>
      <w:marBottom w:val="0"/>
      <w:divBdr>
        <w:top w:val="none" w:sz="0" w:space="0" w:color="auto"/>
        <w:left w:val="none" w:sz="0" w:space="0" w:color="auto"/>
        <w:bottom w:val="none" w:sz="0" w:space="0" w:color="auto"/>
        <w:right w:val="none" w:sz="0" w:space="0" w:color="auto"/>
      </w:divBdr>
    </w:div>
    <w:div w:id="137186892">
      <w:bodyDiv w:val="1"/>
      <w:marLeft w:val="0"/>
      <w:marRight w:val="0"/>
      <w:marTop w:val="0"/>
      <w:marBottom w:val="0"/>
      <w:divBdr>
        <w:top w:val="none" w:sz="0" w:space="0" w:color="auto"/>
        <w:left w:val="none" w:sz="0" w:space="0" w:color="auto"/>
        <w:bottom w:val="none" w:sz="0" w:space="0" w:color="auto"/>
        <w:right w:val="none" w:sz="0" w:space="0" w:color="auto"/>
      </w:divBdr>
    </w:div>
    <w:div w:id="143550760">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62625213">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09807810">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232592868">
      <w:bodyDiv w:val="1"/>
      <w:marLeft w:val="0"/>
      <w:marRight w:val="0"/>
      <w:marTop w:val="0"/>
      <w:marBottom w:val="0"/>
      <w:divBdr>
        <w:top w:val="none" w:sz="0" w:space="0" w:color="auto"/>
        <w:left w:val="none" w:sz="0" w:space="0" w:color="auto"/>
        <w:bottom w:val="none" w:sz="0" w:space="0" w:color="auto"/>
        <w:right w:val="none" w:sz="0" w:space="0" w:color="auto"/>
      </w:divBdr>
    </w:div>
    <w:div w:id="240409819">
      <w:bodyDiv w:val="1"/>
      <w:marLeft w:val="0"/>
      <w:marRight w:val="0"/>
      <w:marTop w:val="0"/>
      <w:marBottom w:val="0"/>
      <w:divBdr>
        <w:top w:val="none" w:sz="0" w:space="0" w:color="auto"/>
        <w:left w:val="none" w:sz="0" w:space="0" w:color="auto"/>
        <w:bottom w:val="none" w:sz="0" w:space="0" w:color="auto"/>
        <w:right w:val="none" w:sz="0" w:space="0" w:color="auto"/>
      </w:divBdr>
    </w:div>
    <w:div w:id="255671894">
      <w:bodyDiv w:val="1"/>
      <w:marLeft w:val="0"/>
      <w:marRight w:val="0"/>
      <w:marTop w:val="0"/>
      <w:marBottom w:val="0"/>
      <w:divBdr>
        <w:top w:val="none" w:sz="0" w:space="0" w:color="auto"/>
        <w:left w:val="none" w:sz="0" w:space="0" w:color="auto"/>
        <w:bottom w:val="none" w:sz="0" w:space="0" w:color="auto"/>
        <w:right w:val="none" w:sz="0" w:space="0" w:color="auto"/>
      </w:divBdr>
    </w:div>
    <w:div w:id="275258239">
      <w:bodyDiv w:val="1"/>
      <w:marLeft w:val="0"/>
      <w:marRight w:val="0"/>
      <w:marTop w:val="0"/>
      <w:marBottom w:val="0"/>
      <w:divBdr>
        <w:top w:val="none" w:sz="0" w:space="0" w:color="auto"/>
        <w:left w:val="none" w:sz="0" w:space="0" w:color="auto"/>
        <w:bottom w:val="none" w:sz="0" w:space="0" w:color="auto"/>
        <w:right w:val="none" w:sz="0" w:space="0" w:color="auto"/>
      </w:divBdr>
    </w:div>
    <w:div w:id="289822492">
      <w:bodyDiv w:val="1"/>
      <w:marLeft w:val="0"/>
      <w:marRight w:val="0"/>
      <w:marTop w:val="0"/>
      <w:marBottom w:val="0"/>
      <w:divBdr>
        <w:top w:val="none" w:sz="0" w:space="0" w:color="auto"/>
        <w:left w:val="none" w:sz="0" w:space="0" w:color="auto"/>
        <w:bottom w:val="none" w:sz="0" w:space="0" w:color="auto"/>
        <w:right w:val="none" w:sz="0" w:space="0" w:color="auto"/>
      </w:divBdr>
    </w:div>
    <w:div w:id="293946451">
      <w:bodyDiv w:val="1"/>
      <w:marLeft w:val="0"/>
      <w:marRight w:val="0"/>
      <w:marTop w:val="0"/>
      <w:marBottom w:val="0"/>
      <w:divBdr>
        <w:top w:val="none" w:sz="0" w:space="0" w:color="auto"/>
        <w:left w:val="none" w:sz="0" w:space="0" w:color="auto"/>
        <w:bottom w:val="none" w:sz="0" w:space="0" w:color="auto"/>
        <w:right w:val="none" w:sz="0" w:space="0" w:color="auto"/>
      </w:divBdr>
    </w:div>
    <w:div w:id="302539408">
      <w:bodyDiv w:val="1"/>
      <w:marLeft w:val="0"/>
      <w:marRight w:val="0"/>
      <w:marTop w:val="0"/>
      <w:marBottom w:val="0"/>
      <w:divBdr>
        <w:top w:val="none" w:sz="0" w:space="0" w:color="auto"/>
        <w:left w:val="none" w:sz="0" w:space="0" w:color="auto"/>
        <w:bottom w:val="none" w:sz="0" w:space="0" w:color="auto"/>
        <w:right w:val="none" w:sz="0" w:space="0" w:color="auto"/>
      </w:divBdr>
    </w:div>
    <w:div w:id="311370189">
      <w:bodyDiv w:val="1"/>
      <w:marLeft w:val="0"/>
      <w:marRight w:val="0"/>
      <w:marTop w:val="0"/>
      <w:marBottom w:val="0"/>
      <w:divBdr>
        <w:top w:val="none" w:sz="0" w:space="0" w:color="auto"/>
        <w:left w:val="none" w:sz="0" w:space="0" w:color="auto"/>
        <w:bottom w:val="none" w:sz="0" w:space="0" w:color="auto"/>
        <w:right w:val="none" w:sz="0" w:space="0" w:color="auto"/>
      </w:divBdr>
    </w:div>
    <w:div w:id="352656350">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69648154">
      <w:bodyDiv w:val="1"/>
      <w:marLeft w:val="0"/>
      <w:marRight w:val="0"/>
      <w:marTop w:val="0"/>
      <w:marBottom w:val="0"/>
      <w:divBdr>
        <w:top w:val="none" w:sz="0" w:space="0" w:color="auto"/>
        <w:left w:val="none" w:sz="0" w:space="0" w:color="auto"/>
        <w:bottom w:val="none" w:sz="0" w:space="0" w:color="auto"/>
        <w:right w:val="none" w:sz="0" w:space="0" w:color="auto"/>
      </w:divBdr>
    </w:div>
    <w:div w:id="377752561">
      <w:bodyDiv w:val="1"/>
      <w:marLeft w:val="0"/>
      <w:marRight w:val="0"/>
      <w:marTop w:val="0"/>
      <w:marBottom w:val="0"/>
      <w:divBdr>
        <w:top w:val="none" w:sz="0" w:space="0" w:color="auto"/>
        <w:left w:val="none" w:sz="0" w:space="0" w:color="auto"/>
        <w:bottom w:val="none" w:sz="0" w:space="0" w:color="auto"/>
        <w:right w:val="none" w:sz="0" w:space="0" w:color="auto"/>
      </w:divBdr>
    </w:div>
    <w:div w:id="394012532">
      <w:bodyDiv w:val="1"/>
      <w:marLeft w:val="0"/>
      <w:marRight w:val="0"/>
      <w:marTop w:val="0"/>
      <w:marBottom w:val="0"/>
      <w:divBdr>
        <w:top w:val="none" w:sz="0" w:space="0" w:color="auto"/>
        <w:left w:val="none" w:sz="0" w:space="0" w:color="auto"/>
        <w:bottom w:val="none" w:sz="0" w:space="0" w:color="auto"/>
        <w:right w:val="none" w:sz="0" w:space="0" w:color="auto"/>
      </w:divBdr>
    </w:div>
    <w:div w:id="397751299">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429662738">
      <w:bodyDiv w:val="1"/>
      <w:marLeft w:val="0"/>
      <w:marRight w:val="0"/>
      <w:marTop w:val="0"/>
      <w:marBottom w:val="0"/>
      <w:divBdr>
        <w:top w:val="none" w:sz="0" w:space="0" w:color="auto"/>
        <w:left w:val="none" w:sz="0" w:space="0" w:color="auto"/>
        <w:bottom w:val="none" w:sz="0" w:space="0" w:color="auto"/>
        <w:right w:val="none" w:sz="0" w:space="0" w:color="auto"/>
      </w:divBdr>
    </w:div>
    <w:div w:id="439183178">
      <w:bodyDiv w:val="1"/>
      <w:marLeft w:val="0"/>
      <w:marRight w:val="0"/>
      <w:marTop w:val="0"/>
      <w:marBottom w:val="0"/>
      <w:divBdr>
        <w:top w:val="none" w:sz="0" w:space="0" w:color="auto"/>
        <w:left w:val="none" w:sz="0" w:space="0" w:color="auto"/>
        <w:bottom w:val="none" w:sz="0" w:space="0" w:color="auto"/>
        <w:right w:val="none" w:sz="0" w:space="0" w:color="auto"/>
      </w:divBdr>
    </w:div>
    <w:div w:id="443891202">
      <w:bodyDiv w:val="1"/>
      <w:marLeft w:val="0"/>
      <w:marRight w:val="0"/>
      <w:marTop w:val="0"/>
      <w:marBottom w:val="0"/>
      <w:divBdr>
        <w:top w:val="none" w:sz="0" w:space="0" w:color="auto"/>
        <w:left w:val="none" w:sz="0" w:space="0" w:color="auto"/>
        <w:bottom w:val="none" w:sz="0" w:space="0" w:color="auto"/>
        <w:right w:val="none" w:sz="0" w:space="0" w:color="auto"/>
      </w:divBdr>
    </w:div>
    <w:div w:id="451826977">
      <w:bodyDiv w:val="1"/>
      <w:marLeft w:val="0"/>
      <w:marRight w:val="0"/>
      <w:marTop w:val="0"/>
      <w:marBottom w:val="0"/>
      <w:divBdr>
        <w:top w:val="none" w:sz="0" w:space="0" w:color="auto"/>
        <w:left w:val="none" w:sz="0" w:space="0" w:color="auto"/>
        <w:bottom w:val="none" w:sz="0" w:space="0" w:color="auto"/>
        <w:right w:val="none" w:sz="0" w:space="0" w:color="auto"/>
      </w:divBdr>
    </w:div>
    <w:div w:id="457600941">
      <w:bodyDiv w:val="1"/>
      <w:marLeft w:val="0"/>
      <w:marRight w:val="0"/>
      <w:marTop w:val="0"/>
      <w:marBottom w:val="0"/>
      <w:divBdr>
        <w:top w:val="none" w:sz="0" w:space="0" w:color="auto"/>
        <w:left w:val="none" w:sz="0" w:space="0" w:color="auto"/>
        <w:bottom w:val="none" w:sz="0" w:space="0" w:color="auto"/>
        <w:right w:val="none" w:sz="0" w:space="0" w:color="auto"/>
      </w:divBdr>
    </w:div>
    <w:div w:id="504635988">
      <w:bodyDiv w:val="1"/>
      <w:marLeft w:val="0"/>
      <w:marRight w:val="0"/>
      <w:marTop w:val="0"/>
      <w:marBottom w:val="0"/>
      <w:divBdr>
        <w:top w:val="none" w:sz="0" w:space="0" w:color="auto"/>
        <w:left w:val="none" w:sz="0" w:space="0" w:color="auto"/>
        <w:bottom w:val="none" w:sz="0" w:space="0" w:color="auto"/>
        <w:right w:val="none" w:sz="0" w:space="0" w:color="auto"/>
      </w:divBdr>
    </w:div>
    <w:div w:id="527177773">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585387176">
      <w:bodyDiv w:val="1"/>
      <w:marLeft w:val="0"/>
      <w:marRight w:val="0"/>
      <w:marTop w:val="0"/>
      <w:marBottom w:val="0"/>
      <w:divBdr>
        <w:top w:val="none" w:sz="0" w:space="0" w:color="auto"/>
        <w:left w:val="none" w:sz="0" w:space="0" w:color="auto"/>
        <w:bottom w:val="none" w:sz="0" w:space="0" w:color="auto"/>
        <w:right w:val="none" w:sz="0" w:space="0" w:color="auto"/>
      </w:divBdr>
    </w:div>
    <w:div w:id="59082046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07541876">
      <w:bodyDiv w:val="1"/>
      <w:marLeft w:val="0"/>
      <w:marRight w:val="0"/>
      <w:marTop w:val="0"/>
      <w:marBottom w:val="0"/>
      <w:divBdr>
        <w:top w:val="none" w:sz="0" w:space="0" w:color="auto"/>
        <w:left w:val="none" w:sz="0" w:space="0" w:color="auto"/>
        <w:bottom w:val="none" w:sz="0" w:space="0" w:color="auto"/>
        <w:right w:val="none" w:sz="0" w:space="0" w:color="auto"/>
      </w:divBdr>
    </w:div>
    <w:div w:id="623772655">
      <w:bodyDiv w:val="1"/>
      <w:marLeft w:val="0"/>
      <w:marRight w:val="0"/>
      <w:marTop w:val="0"/>
      <w:marBottom w:val="0"/>
      <w:divBdr>
        <w:top w:val="none" w:sz="0" w:space="0" w:color="auto"/>
        <w:left w:val="none" w:sz="0" w:space="0" w:color="auto"/>
        <w:bottom w:val="none" w:sz="0" w:space="0" w:color="auto"/>
        <w:right w:val="none" w:sz="0" w:space="0" w:color="auto"/>
      </w:divBdr>
    </w:div>
    <w:div w:id="639572888">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7833843">
      <w:bodyDiv w:val="1"/>
      <w:marLeft w:val="0"/>
      <w:marRight w:val="0"/>
      <w:marTop w:val="0"/>
      <w:marBottom w:val="0"/>
      <w:divBdr>
        <w:top w:val="none" w:sz="0" w:space="0" w:color="auto"/>
        <w:left w:val="none" w:sz="0" w:space="0" w:color="auto"/>
        <w:bottom w:val="none" w:sz="0" w:space="0" w:color="auto"/>
        <w:right w:val="none" w:sz="0" w:space="0" w:color="auto"/>
      </w:divBdr>
    </w:div>
    <w:div w:id="678042161">
      <w:bodyDiv w:val="1"/>
      <w:marLeft w:val="0"/>
      <w:marRight w:val="0"/>
      <w:marTop w:val="0"/>
      <w:marBottom w:val="0"/>
      <w:divBdr>
        <w:top w:val="none" w:sz="0" w:space="0" w:color="auto"/>
        <w:left w:val="none" w:sz="0" w:space="0" w:color="auto"/>
        <w:bottom w:val="none" w:sz="0" w:space="0" w:color="auto"/>
        <w:right w:val="none" w:sz="0" w:space="0" w:color="auto"/>
      </w:divBdr>
    </w:div>
    <w:div w:id="710541381">
      <w:bodyDiv w:val="1"/>
      <w:marLeft w:val="0"/>
      <w:marRight w:val="0"/>
      <w:marTop w:val="0"/>
      <w:marBottom w:val="0"/>
      <w:divBdr>
        <w:top w:val="none" w:sz="0" w:space="0" w:color="auto"/>
        <w:left w:val="none" w:sz="0" w:space="0" w:color="auto"/>
        <w:bottom w:val="none" w:sz="0" w:space="0" w:color="auto"/>
        <w:right w:val="none" w:sz="0" w:space="0" w:color="auto"/>
      </w:divBdr>
    </w:div>
    <w:div w:id="717780912">
      <w:bodyDiv w:val="1"/>
      <w:marLeft w:val="0"/>
      <w:marRight w:val="0"/>
      <w:marTop w:val="0"/>
      <w:marBottom w:val="0"/>
      <w:divBdr>
        <w:top w:val="none" w:sz="0" w:space="0" w:color="auto"/>
        <w:left w:val="none" w:sz="0" w:space="0" w:color="auto"/>
        <w:bottom w:val="none" w:sz="0" w:space="0" w:color="auto"/>
        <w:right w:val="none" w:sz="0" w:space="0" w:color="auto"/>
      </w:divBdr>
    </w:div>
    <w:div w:id="738525625">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214115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66772309">
      <w:bodyDiv w:val="1"/>
      <w:marLeft w:val="0"/>
      <w:marRight w:val="0"/>
      <w:marTop w:val="0"/>
      <w:marBottom w:val="0"/>
      <w:divBdr>
        <w:top w:val="none" w:sz="0" w:space="0" w:color="auto"/>
        <w:left w:val="none" w:sz="0" w:space="0" w:color="auto"/>
        <w:bottom w:val="none" w:sz="0" w:space="0" w:color="auto"/>
        <w:right w:val="none" w:sz="0" w:space="0" w:color="auto"/>
      </w:divBdr>
    </w:div>
    <w:div w:id="771166255">
      <w:bodyDiv w:val="1"/>
      <w:marLeft w:val="0"/>
      <w:marRight w:val="0"/>
      <w:marTop w:val="0"/>
      <w:marBottom w:val="0"/>
      <w:divBdr>
        <w:top w:val="none" w:sz="0" w:space="0" w:color="auto"/>
        <w:left w:val="none" w:sz="0" w:space="0" w:color="auto"/>
        <w:bottom w:val="none" w:sz="0" w:space="0" w:color="auto"/>
        <w:right w:val="none" w:sz="0" w:space="0" w:color="auto"/>
      </w:divBdr>
    </w:div>
    <w:div w:id="789251471">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816721670">
      <w:bodyDiv w:val="1"/>
      <w:marLeft w:val="0"/>
      <w:marRight w:val="0"/>
      <w:marTop w:val="0"/>
      <w:marBottom w:val="0"/>
      <w:divBdr>
        <w:top w:val="none" w:sz="0" w:space="0" w:color="auto"/>
        <w:left w:val="none" w:sz="0" w:space="0" w:color="auto"/>
        <w:bottom w:val="none" w:sz="0" w:space="0" w:color="auto"/>
        <w:right w:val="none" w:sz="0" w:space="0" w:color="auto"/>
      </w:divBdr>
    </w:div>
    <w:div w:id="880702625">
      <w:bodyDiv w:val="1"/>
      <w:marLeft w:val="0"/>
      <w:marRight w:val="0"/>
      <w:marTop w:val="0"/>
      <w:marBottom w:val="0"/>
      <w:divBdr>
        <w:top w:val="none" w:sz="0" w:space="0" w:color="auto"/>
        <w:left w:val="none" w:sz="0" w:space="0" w:color="auto"/>
        <w:bottom w:val="none" w:sz="0" w:space="0" w:color="auto"/>
        <w:right w:val="none" w:sz="0" w:space="0" w:color="auto"/>
      </w:divBdr>
    </w:div>
    <w:div w:id="890384998">
      <w:bodyDiv w:val="1"/>
      <w:marLeft w:val="0"/>
      <w:marRight w:val="0"/>
      <w:marTop w:val="0"/>
      <w:marBottom w:val="0"/>
      <w:divBdr>
        <w:top w:val="none" w:sz="0" w:space="0" w:color="auto"/>
        <w:left w:val="none" w:sz="0" w:space="0" w:color="auto"/>
        <w:bottom w:val="none" w:sz="0" w:space="0" w:color="auto"/>
        <w:right w:val="none" w:sz="0" w:space="0" w:color="auto"/>
      </w:divBdr>
    </w:div>
    <w:div w:id="914971216">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953294945">
      <w:bodyDiv w:val="1"/>
      <w:marLeft w:val="0"/>
      <w:marRight w:val="0"/>
      <w:marTop w:val="0"/>
      <w:marBottom w:val="0"/>
      <w:divBdr>
        <w:top w:val="none" w:sz="0" w:space="0" w:color="auto"/>
        <w:left w:val="none" w:sz="0" w:space="0" w:color="auto"/>
        <w:bottom w:val="none" w:sz="0" w:space="0" w:color="auto"/>
        <w:right w:val="none" w:sz="0" w:space="0" w:color="auto"/>
      </w:divBdr>
    </w:div>
    <w:div w:id="964046195">
      <w:bodyDiv w:val="1"/>
      <w:marLeft w:val="0"/>
      <w:marRight w:val="0"/>
      <w:marTop w:val="0"/>
      <w:marBottom w:val="0"/>
      <w:divBdr>
        <w:top w:val="none" w:sz="0" w:space="0" w:color="auto"/>
        <w:left w:val="none" w:sz="0" w:space="0" w:color="auto"/>
        <w:bottom w:val="none" w:sz="0" w:space="0" w:color="auto"/>
        <w:right w:val="none" w:sz="0" w:space="0" w:color="auto"/>
      </w:divBdr>
    </w:div>
    <w:div w:id="998340299">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53508430">
      <w:bodyDiv w:val="1"/>
      <w:marLeft w:val="0"/>
      <w:marRight w:val="0"/>
      <w:marTop w:val="0"/>
      <w:marBottom w:val="0"/>
      <w:divBdr>
        <w:top w:val="none" w:sz="0" w:space="0" w:color="auto"/>
        <w:left w:val="none" w:sz="0" w:space="0" w:color="auto"/>
        <w:bottom w:val="none" w:sz="0" w:space="0" w:color="auto"/>
        <w:right w:val="none" w:sz="0" w:space="0" w:color="auto"/>
      </w:divBdr>
    </w:div>
    <w:div w:id="1078743563">
      <w:bodyDiv w:val="1"/>
      <w:marLeft w:val="0"/>
      <w:marRight w:val="0"/>
      <w:marTop w:val="0"/>
      <w:marBottom w:val="0"/>
      <w:divBdr>
        <w:top w:val="none" w:sz="0" w:space="0" w:color="auto"/>
        <w:left w:val="none" w:sz="0" w:space="0" w:color="auto"/>
        <w:bottom w:val="none" w:sz="0" w:space="0" w:color="auto"/>
        <w:right w:val="none" w:sz="0" w:space="0" w:color="auto"/>
      </w:divBdr>
      <w:divsChild>
        <w:div w:id="291718400">
          <w:marLeft w:val="360"/>
          <w:marRight w:val="0"/>
          <w:marTop w:val="0"/>
          <w:marBottom w:val="75"/>
          <w:divBdr>
            <w:top w:val="none" w:sz="0" w:space="0" w:color="auto"/>
            <w:left w:val="none" w:sz="0" w:space="0" w:color="auto"/>
            <w:bottom w:val="none" w:sz="0" w:space="0" w:color="auto"/>
            <w:right w:val="none" w:sz="0" w:space="0" w:color="auto"/>
          </w:divBdr>
        </w:div>
        <w:div w:id="448208443">
          <w:marLeft w:val="360"/>
          <w:marRight w:val="0"/>
          <w:marTop w:val="0"/>
          <w:marBottom w:val="75"/>
          <w:divBdr>
            <w:top w:val="none" w:sz="0" w:space="0" w:color="auto"/>
            <w:left w:val="none" w:sz="0" w:space="0" w:color="auto"/>
            <w:bottom w:val="none" w:sz="0" w:space="0" w:color="auto"/>
            <w:right w:val="none" w:sz="0" w:space="0" w:color="auto"/>
          </w:divBdr>
        </w:div>
        <w:div w:id="531387456">
          <w:marLeft w:val="0"/>
          <w:marRight w:val="0"/>
          <w:marTop w:val="0"/>
          <w:marBottom w:val="0"/>
          <w:divBdr>
            <w:top w:val="none" w:sz="0" w:space="0" w:color="auto"/>
            <w:left w:val="none" w:sz="0" w:space="0" w:color="auto"/>
            <w:bottom w:val="none" w:sz="0" w:space="0" w:color="auto"/>
            <w:right w:val="none" w:sz="0" w:space="0" w:color="auto"/>
          </w:divBdr>
        </w:div>
        <w:div w:id="928193332">
          <w:marLeft w:val="360"/>
          <w:marRight w:val="0"/>
          <w:marTop w:val="0"/>
          <w:marBottom w:val="75"/>
          <w:divBdr>
            <w:top w:val="none" w:sz="0" w:space="0" w:color="auto"/>
            <w:left w:val="none" w:sz="0" w:space="0" w:color="auto"/>
            <w:bottom w:val="none" w:sz="0" w:space="0" w:color="auto"/>
            <w:right w:val="none" w:sz="0" w:space="0" w:color="auto"/>
          </w:divBdr>
        </w:div>
        <w:div w:id="1059088997">
          <w:marLeft w:val="360"/>
          <w:marRight w:val="0"/>
          <w:marTop w:val="0"/>
          <w:marBottom w:val="75"/>
          <w:divBdr>
            <w:top w:val="none" w:sz="0" w:space="0" w:color="auto"/>
            <w:left w:val="none" w:sz="0" w:space="0" w:color="auto"/>
            <w:bottom w:val="none" w:sz="0" w:space="0" w:color="auto"/>
            <w:right w:val="none" w:sz="0" w:space="0" w:color="auto"/>
          </w:divBdr>
        </w:div>
        <w:div w:id="1066030233">
          <w:marLeft w:val="0"/>
          <w:marRight w:val="0"/>
          <w:marTop w:val="0"/>
          <w:marBottom w:val="0"/>
          <w:divBdr>
            <w:top w:val="none" w:sz="0" w:space="0" w:color="auto"/>
            <w:left w:val="none" w:sz="0" w:space="0" w:color="auto"/>
            <w:bottom w:val="none" w:sz="0" w:space="0" w:color="auto"/>
            <w:right w:val="none" w:sz="0" w:space="0" w:color="auto"/>
          </w:divBdr>
        </w:div>
        <w:div w:id="1418092171">
          <w:marLeft w:val="360"/>
          <w:marRight w:val="0"/>
          <w:marTop w:val="0"/>
          <w:marBottom w:val="75"/>
          <w:divBdr>
            <w:top w:val="none" w:sz="0" w:space="0" w:color="auto"/>
            <w:left w:val="none" w:sz="0" w:space="0" w:color="auto"/>
            <w:bottom w:val="none" w:sz="0" w:space="0" w:color="auto"/>
            <w:right w:val="none" w:sz="0" w:space="0" w:color="auto"/>
          </w:divBdr>
        </w:div>
        <w:div w:id="1483615317">
          <w:marLeft w:val="360"/>
          <w:marRight w:val="0"/>
          <w:marTop w:val="0"/>
          <w:marBottom w:val="75"/>
          <w:divBdr>
            <w:top w:val="none" w:sz="0" w:space="0" w:color="auto"/>
            <w:left w:val="none" w:sz="0" w:space="0" w:color="auto"/>
            <w:bottom w:val="none" w:sz="0" w:space="0" w:color="auto"/>
            <w:right w:val="none" w:sz="0" w:space="0" w:color="auto"/>
          </w:divBdr>
        </w:div>
      </w:divsChild>
    </w:div>
    <w:div w:id="1082141627">
      <w:bodyDiv w:val="1"/>
      <w:marLeft w:val="0"/>
      <w:marRight w:val="0"/>
      <w:marTop w:val="0"/>
      <w:marBottom w:val="0"/>
      <w:divBdr>
        <w:top w:val="none" w:sz="0" w:space="0" w:color="auto"/>
        <w:left w:val="none" w:sz="0" w:space="0" w:color="auto"/>
        <w:bottom w:val="none" w:sz="0" w:space="0" w:color="auto"/>
        <w:right w:val="none" w:sz="0" w:space="0" w:color="auto"/>
      </w:divBdr>
      <w:divsChild>
        <w:div w:id="212154140">
          <w:marLeft w:val="-450"/>
          <w:marRight w:val="-450"/>
          <w:marTop w:val="0"/>
          <w:marBottom w:val="0"/>
          <w:divBdr>
            <w:top w:val="none" w:sz="0" w:space="0" w:color="auto"/>
            <w:left w:val="none" w:sz="0" w:space="0" w:color="auto"/>
            <w:bottom w:val="none" w:sz="0" w:space="0" w:color="auto"/>
            <w:right w:val="none" w:sz="0" w:space="0" w:color="auto"/>
          </w:divBdr>
        </w:div>
      </w:divsChild>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3653322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7362528">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191338789">
      <w:bodyDiv w:val="1"/>
      <w:marLeft w:val="0"/>
      <w:marRight w:val="0"/>
      <w:marTop w:val="0"/>
      <w:marBottom w:val="0"/>
      <w:divBdr>
        <w:top w:val="none" w:sz="0" w:space="0" w:color="auto"/>
        <w:left w:val="none" w:sz="0" w:space="0" w:color="auto"/>
        <w:bottom w:val="none" w:sz="0" w:space="0" w:color="auto"/>
        <w:right w:val="none" w:sz="0" w:space="0" w:color="auto"/>
      </w:divBdr>
    </w:div>
    <w:div w:id="1210384462">
      <w:bodyDiv w:val="1"/>
      <w:marLeft w:val="0"/>
      <w:marRight w:val="0"/>
      <w:marTop w:val="0"/>
      <w:marBottom w:val="0"/>
      <w:divBdr>
        <w:top w:val="none" w:sz="0" w:space="0" w:color="auto"/>
        <w:left w:val="none" w:sz="0" w:space="0" w:color="auto"/>
        <w:bottom w:val="none" w:sz="0" w:space="0" w:color="auto"/>
        <w:right w:val="none" w:sz="0" w:space="0" w:color="auto"/>
      </w:divBdr>
    </w:div>
    <w:div w:id="1216309635">
      <w:bodyDiv w:val="1"/>
      <w:marLeft w:val="0"/>
      <w:marRight w:val="0"/>
      <w:marTop w:val="0"/>
      <w:marBottom w:val="0"/>
      <w:divBdr>
        <w:top w:val="none" w:sz="0" w:space="0" w:color="auto"/>
        <w:left w:val="none" w:sz="0" w:space="0" w:color="auto"/>
        <w:bottom w:val="none" w:sz="0" w:space="0" w:color="auto"/>
        <w:right w:val="none" w:sz="0" w:space="0" w:color="auto"/>
      </w:divBdr>
    </w:div>
    <w:div w:id="1223560805">
      <w:bodyDiv w:val="1"/>
      <w:marLeft w:val="0"/>
      <w:marRight w:val="0"/>
      <w:marTop w:val="0"/>
      <w:marBottom w:val="0"/>
      <w:divBdr>
        <w:top w:val="none" w:sz="0" w:space="0" w:color="auto"/>
        <w:left w:val="none" w:sz="0" w:space="0" w:color="auto"/>
        <w:bottom w:val="none" w:sz="0" w:space="0" w:color="auto"/>
        <w:right w:val="none" w:sz="0" w:space="0" w:color="auto"/>
      </w:divBdr>
    </w:div>
    <w:div w:id="1229463997">
      <w:bodyDiv w:val="1"/>
      <w:marLeft w:val="0"/>
      <w:marRight w:val="0"/>
      <w:marTop w:val="0"/>
      <w:marBottom w:val="0"/>
      <w:divBdr>
        <w:top w:val="none" w:sz="0" w:space="0" w:color="auto"/>
        <w:left w:val="none" w:sz="0" w:space="0" w:color="auto"/>
        <w:bottom w:val="none" w:sz="0" w:space="0" w:color="auto"/>
        <w:right w:val="none" w:sz="0" w:space="0" w:color="auto"/>
      </w:divBdr>
    </w:div>
    <w:div w:id="1234240624">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68930444">
      <w:bodyDiv w:val="1"/>
      <w:marLeft w:val="0"/>
      <w:marRight w:val="0"/>
      <w:marTop w:val="0"/>
      <w:marBottom w:val="0"/>
      <w:divBdr>
        <w:top w:val="none" w:sz="0" w:space="0" w:color="auto"/>
        <w:left w:val="none" w:sz="0" w:space="0" w:color="auto"/>
        <w:bottom w:val="none" w:sz="0" w:space="0" w:color="auto"/>
        <w:right w:val="none" w:sz="0" w:space="0" w:color="auto"/>
      </w:divBdr>
    </w:div>
    <w:div w:id="1271012303">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290090072">
      <w:bodyDiv w:val="1"/>
      <w:marLeft w:val="0"/>
      <w:marRight w:val="0"/>
      <w:marTop w:val="0"/>
      <w:marBottom w:val="0"/>
      <w:divBdr>
        <w:top w:val="none" w:sz="0" w:space="0" w:color="auto"/>
        <w:left w:val="none" w:sz="0" w:space="0" w:color="auto"/>
        <w:bottom w:val="none" w:sz="0" w:space="0" w:color="auto"/>
        <w:right w:val="none" w:sz="0" w:space="0" w:color="auto"/>
      </w:divBdr>
    </w:div>
    <w:div w:id="1297681464">
      <w:bodyDiv w:val="1"/>
      <w:marLeft w:val="0"/>
      <w:marRight w:val="0"/>
      <w:marTop w:val="0"/>
      <w:marBottom w:val="0"/>
      <w:divBdr>
        <w:top w:val="none" w:sz="0" w:space="0" w:color="auto"/>
        <w:left w:val="none" w:sz="0" w:space="0" w:color="auto"/>
        <w:bottom w:val="none" w:sz="0" w:space="0" w:color="auto"/>
        <w:right w:val="none" w:sz="0" w:space="0" w:color="auto"/>
      </w:divBdr>
    </w:div>
    <w:div w:id="1305619153">
      <w:bodyDiv w:val="1"/>
      <w:marLeft w:val="0"/>
      <w:marRight w:val="0"/>
      <w:marTop w:val="0"/>
      <w:marBottom w:val="0"/>
      <w:divBdr>
        <w:top w:val="none" w:sz="0" w:space="0" w:color="auto"/>
        <w:left w:val="none" w:sz="0" w:space="0" w:color="auto"/>
        <w:bottom w:val="none" w:sz="0" w:space="0" w:color="auto"/>
        <w:right w:val="none" w:sz="0" w:space="0" w:color="auto"/>
      </w:divBdr>
    </w:div>
    <w:div w:id="1309895538">
      <w:bodyDiv w:val="1"/>
      <w:marLeft w:val="0"/>
      <w:marRight w:val="0"/>
      <w:marTop w:val="0"/>
      <w:marBottom w:val="0"/>
      <w:divBdr>
        <w:top w:val="none" w:sz="0" w:space="0" w:color="auto"/>
        <w:left w:val="none" w:sz="0" w:space="0" w:color="auto"/>
        <w:bottom w:val="none" w:sz="0" w:space="0" w:color="auto"/>
        <w:right w:val="none" w:sz="0" w:space="0" w:color="auto"/>
      </w:divBdr>
    </w:div>
    <w:div w:id="1318874756">
      <w:bodyDiv w:val="1"/>
      <w:marLeft w:val="0"/>
      <w:marRight w:val="0"/>
      <w:marTop w:val="0"/>
      <w:marBottom w:val="0"/>
      <w:divBdr>
        <w:top w:val="none" w:sz="0" w:space="0" w:color="auto"/>
        <w:left w:val="none" w:sz="0" w:space="0" w:color="auto"/>
        <w:bottom w:val="none" w:sz="0" w:space="0" w:color="auto"/>
        <w:right w:val="none" w:sz="0" w:space="0" w:color="auto"/>
      </w:divBdr>
    </w:div>
    <w:div w:id="1329750421">
      <w:bodyDiv w:val="1"/>
      <w:marLeft w:val="0"/>
      <w:marRight w:val="0"/>
      <w:marTop w:val="0"/>
      <w:marBottom w:val="0"/>
      <w:divBdr>
        <w:top w:val="none" w:sz="0" w:space="0" w:color="auto"/>
        <w:left w:val="none" w:sz="0" w:space="0" w:color="auto"/>
        <w:bottom w:val="none" w:sz="0" w:space="0" w:color="auto"/>
        <w:right w:val="none" w:sz="0" w:space="0" w:color="auto"/>
      </w:divBdr>
    </w:div>
    <w:div w:id="1331375849">
      <w:bodyDiv w:val="1"/>
      <w:marLeft w:val="0"/>
      <w:marRight w:val="0"/>
      <w:marTop w:val="0"/>
      <w:marBottom w:val="0"/>
      <w:divBdr>
        <w:top w:val="none" w:sz="0" w:space="0" w:color="auto"/>
        <w:left w:val="none" w:sz="0" w:space="0" w:color="auto"/>
        <w:bottom w:val="none" w:sz="0" w:space="0" w:color="auto"/>
        <w:right w:val="none" w:sz="0" w:space="0" w:color="auto"/>
      </w:divBdr>
    </w:div>
    <w:div w:id="1352535312">
      <w:bodyDiv w:val="1"/>
      <w:marLeft w:val="0"/>
      <w:marRight w:val="0"/>
      <w:marTop w:val="0"/>
      <w:marBottom w:val="0"/>
      <w:divBdr>
        <w:top w:val="none" w:sz="0" w:space="0" w:color="auto"/>
        <w:left w:val="none" w:sz="0" w:space="0" w:color="auto"/>
        <w:bottom w:val="none" w:sz="0" w:space="0" w:color="auto"/>
        <w:right w:val="none" w:sz="0" w:space="0" w:color="auto"/>
      </w:divBdr>
    </w:div>
    <w:div w:id="1365596637">
      <w:bodyDiv w:val="1"/>
      <w:marLeft w:val="0"/>
      <w:marRight w:val="0"/>
      <w:marTop w:val="0"/>
      <w:marBottom w:val="0"/>
      <w:divBdr>
        <w:top w:val="none" w:sz="0" w:space="0" w:color="auto"/>
        <w:left w:val="none" w:sz="0" w:space="0" w:color="auto"/>
        <w:bottom w:val="none" w:sz="0" w:space="0" w:color="auto"/>
        <w:right w:val="none" w:sz="0" w:space="0" w:color="auto"/>
      </w:divBdr>
    </w:div>
    <w:div w:id="1368724062">
      <w:bodyDiv w:val="1"/>
      <w:marLeft w:val="0"/>
      <w:marRight w:val="0"/>
      <w:marTop w:val="0"/>
      <w:marBottom w:val="0"/>
      <w:divBdr>
        <w:top w:val="none" w:sz="0" w:space="0" w:color="auto"/>
        <w:left w:val="none" w:sz="0" w:space="0" w:color="auto"/>
        <w:bottom w:val="none" w:sz="0" w:space="0" w:color="auto"/>
        <w:right w:val="none" w:sz="0" w:space="0" w:color="auto"/>
      </w:divBdr>
    </w:div>
    <w:div w:id="1378436479">
      <w:bodyDiv w:val="1"/>
      <w:marLeft w:val="0"/>
      <w:marRight w:val="0"/>
      <w:marTop w:val="0"/>
      <w:marBottom w:val="0"/>
      <w:divBdr>
        <w:top w:val="none" w:sz="0" w:space="0" w:color="auto"/>
        <w:left w:val="none" w:sz="0" w:space="0" w:color="auto"/>
        <w:bottom w:val="none" w:sz="0" w:space="0" w:color="auto"/>
        <w:right w:val="none" w:sz="0" w:space="0" w:color="auto"/>
      </w:divBdr>
    </w:div>
    <w:div w:id="1386102408">
      <w:bodyDiv w:val="1"/>
      <w:marLeft w:val="0"/>
      <w:marRight w:val="0"/>
      <w:marTop w:val="0"/>
      <w:marBottom w:val="0"/>
      <w:divBdr>
        <w:top w:val="none" w:sz="0" w:space="0" w:color="auto"/>
        <w:left w:val="none" w:sz="0" w:space="0" w:color="auto"/>
        <w:bottom w:val="none" w:sz="0" w:space="0" w:color="auto"/>
        <w:right w:val="none" w:sz="0" w:space="0" w:color="auto"/>
      </w:divBdr>
    </w:div>
    <w:div w:id="1391198588">
      <w:bodyDiv w:val="1"/>
      <w:marLeft w:val="0"/>
      <w:marRight w:val="0"/>
      <w:marTop w:val="0"/>
      <w:marBottom w:val="0"/>
      <w:divBdr>
        <w:top w:val="none" w:sz="0" w:space="0" w:color="auto"/>
        <w:left w:val="none" w:sz="0" w:space="0" w:color="auto"/>
        <w:bottom w:val="none" w:sz="0" w:space="0" w:color="auto"/>
        <w:right w:val="none" w:sz="0" w:space="0" w:color="auto"/>
      </w:divBdr>
    </w:div>
    <w:div w:id="1401294101">
      <w:bodyDiv w:val="1"/>
      <w:marLeft w:val="0"/>
      <w:marRight w:val="0"/>
      <w:marTop w:val="0"/>
      <w:marBottom w:val="0"/>
      <w:divBdr>
        <w:top w:val="none" w:sz="0" w:space="0" w:color="auto"/>
        <w:left w:val="none" w:sz="0" w:space="0" w:color="auto"/>
        <w:bottom w:val="none" w:sz="0" w:space="0" w:color="auto"/>
        <w:right w:val="none" w:sz="0" w:space="0" w:color="auto"/>
      </w:divBdr>
    </w:div>
    <w:div w:id="1424179019">
      <w:bodyDiv w:val="1"/>
      <w:marLeft w:val="0"/>
      <w:marRight w:val="0"/>
      <w:marTop w:val="0"/>
      <w:marBottom w:val="0"/>
      <w:divBdr>
        <w:top w:val="none" w:sz="0" w:space="0" w:color="auto"/>
        <w:left w:val="none" w:sz="0" w:space="0" w:color="auto"/>
        <w:bottom w:val="none" w:sz="0" w:space="0" w:color="auto"/>
        <w:right w:val="none" w:sz="0" w:space="0" w:color="auto"/>
      </w:divBdr>
    </w:div>
    <w:div w:id="1447505015">
      <w:bodyDiv w:val="1"/>
      <w:marLeft w:val="0"/>
      <w:marRight w:val="0"/>
      <w:marTop w:val="0"/>
      <w:marBottom w:val="0"/>
      <w:divBdr>
        <w:top w:val="none" w:sz="0" w:space="0" w:color="auto"/>
        <w:left w:val="none" w:sz="0" w:space="0" w:color="auto"/>
        <w:bottom w:val="none" w:sz="0" w:space="0" w:color="auto"/>
        <w:right w:val="none" w:sz="0" w:space="0" w:color="auto"/>
      </w:divBdr>
    </w:div>
    <w:div w:id="1452016161">
      <w:bodyDiv w:val="1"/>
      <w:marLeft w:val="0"/>
      <w:marRight w:val="0"/>
      <w:marTop w:val="0"/>
      <w:marBottom w:val="0"/>
      <w:divBdr>
        <w:top w:val="none" w:sz="0" w:space="0" w:color="auto"/>
        <w:left w:val="none" w:sz="0" w:space="0" w:color="auto"/>
        <w:bottom w:val="none" w:sz="0" w:space="0" w:color="auto"/>
        <w:right w:val="none" w:sz="0" w:space="0" w:color="auto"/>
      </w:divBdr>
    </w:div>
    <w:div w:id="1460150104">
      <w:bodyDiv w:val="1"/>
      <w:marLeft w:val="0"/>
      <w:marRight w:val="0"/>
      <w:marTop w:val="0"/>
      <w:marBottom w:val="0"/>
      <w:divBdr>
        <w:top w:val="none" w:sz="0" w:space="0" w:color="auto"/>
        <w:left w:val="none" w:sz="0" w:space="0" w:color="auto"/>
        <w:bottom w:val="none" w:sz="0" w:space="0" w:color="auto"/>
        <w:right w:val="none" w:sz="0" w:space="0" w:color="auto"/>
      </w:divBdr>
    </w:div>
    <w:div w:id="1470779305">
      <w:bodyDiv w:val="1"/>
      <w:marLeft w:val="72"/>
      <w:marRight w:val="0"/>
      <w:marTop w:val="0"/>
      <w:marBottom w:val="120"/>
      <w:divBdr>
        <w:top w:val="none" w:sz="0" w:space="0" w:color="auto"/>
        <w:left w:val="none" w:sz="0" w:space="0" w:color="auto"/>
        <w:bottom w:val="none" w:sz="0" w:space="0" w:color="auto"/>
        <w:right w:val="none" w:sz="0" w:space="0" w:color="auto"/>
      </w:divBdr>
    </w:div>
    <w:div w:id="1496141184">
      <w:bodyDiv w:val="1"/>
      <w:marLeft w:val="0"/>
      <w:marRight w:val="0"/>
      <w:marTop w:val="0"/>
      <w:marBottom w:val="0"/>
      <w:divBdr>
        <w:top w:val="none" w:sz="0" w:space="0" w:color="auto"/>
        <w:left w:val="none" w:sz="0" w:space="0" w:color="auto"/>
        <w:bottom w:val="none" w:sz="0" w:space="0" w:color="auto"/>
        <w:right w:val="none" w:sz="0" w:space="0" w:color="auto"/>
      </w:divBdr>
    </w:div>
    <w:div w:id="150589626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230962">
      <w:bodyDiv w:val="1"/>
      <w:marLeft w:val="0"/>
      <w:marRight w:val="0"/>
      <w:marTop w:val="0"/>
      <w:marBottom w:val="0"/>
      <w:divBdr>
        <w:top w:val="none" w:sz="0" w:space="0" w:color="auto"/>
        <w:left w:val="none" w:sz="0" w:space="0" w:color="auto"/>
        <w:bottom w:val="none" w:sz="0" w:space="0" w:color="auto"/>
        <w:right w:val="none" w:sz="0" w:space="0" w:color="auto"/>
      </w:divBdr>
    </w:div>
    <w:div w:id="1554460914">
      <w:bodyDiv w:val="1"/>
      <w:marLeft w:val="0"/>
      <w:marRight w:val="0"/>
      <w:marTop w:val="0"/>
      <w:marBottom w:val="0"/>
      <w:divBdr>
        <w:top w:val="none" w:sz="0" w:space="0" w:color="auto"/>
        <w:left w:val="none" w:sz="0" w:space="0" w:color="auto"/>
        <w:bottom w:val="none" w:sz="0" w:space="0" w:color="auto"/>
        <w:right w:val="none" w:sz="0" w:space="0" w:color="auto"/>
      </w:divBdr>
    </w:div>
    <w:div w:id="1575704005">
      <w:bodyDiv w:val="1"/>
      <w:marLeft w:val="0"/>
      <w:marRight w:val="0"/>
      <w:marTop w:val="0"/>
      <w:marBottom w:val="0"/>
      <w:divBdr>
        <w:top w:val="none" w:sz="0" w:space="0" w:color="auto"/>
        <w:left w:val="none" w:sz="0" w:space="0" w:color="auto"/>
        <w:bottom w:val="none" w:sz="0" w:space="0" w:color="auto"/>
        <w:right w:val="none" w:sz="0" w:space="0" w:color="auto"/>
      </w:divBdr>
    </w:div>
    <w:div w:id="1614555473">
      <w:bodyDiv w:val="1"/>
      <w:marLeft w:val="0"/>
      <w:marRight w:val="0"/>
      <w:marTop w:val="0"/>
      <w:marBottom w:val="0"/>
      <w:divBdr>
        <w:top w:val="none" w:sz="0" w:space="0" w:color="auto"/>
        <w:left w:val="none" w:sz="0" w:space="0" w:color="auto"/>
        <w:bottom w:val="none" w:sz="0" w:space="0" w:color="auto"/>
        <w:right w:val="none" w:sz="0" w:space="0" w:color="auto"/>
      </w:divBdr>
    </w:div>
    <w:div w:id="1635283851">
      <w:bodyDiv w:val="1"/>
      <w:marLeft w:val="0"/>
      <w:marRight w:val="0"/>
      <w:marTop w:val="0"/>
      <w:marBottom w:val="0"/>
      <w:divBdr>
        <w:top w:val="none" w:sz="0" w:space="0" w:color="auto"/>
        <w:left w:val="none" w:sz="0" w:space="0" w:color="auto"/>
        <w:bottom w:val="none" w:sz="0" w:space="0" w:color="auto"/>
        <w:right w:val="none" w:sz="0" w:space="0" w:color="auto"/>
      </w:divBdr>
    </w:div>
    <w:div w:id="1643582366">
      <w:bodyDiv w:val="1"/>
      <w:marLeft w:val="0"/>
      <w:marRight w:val="0"/>
      <w:marTop w:val="0"/>
      <w:marBottom w:val="0"/>
      <w:divBdr>
        <w:top w:val="none" w:sz="0" w:space="0" w:color="auto"/>
        <w:left w:val="none" w:sz="0" w:space="0" w:color="auto"/>
        <w:bottom w:val="none" w:sz="0" w:space="0" w:color="auto"/>
        <w:right w:val="none" w:sz="0" w:space="0" w:color="auto"/>
      </w:divBdr>
    </w:div>
    <w:div w:id="1648701089">
      <w:bodyDiv w:val="1"/>
      <w:marLeft w:val="0"/>
      <w:marRight w:val="0"/>
      <w:marTop w:val="0"/>
      <w:marBottom w:val="0"/>
      <w:divBdr>
        <w:top w:val="none" w:sz="0" w:space="0" w:color="auto"/>
        <w:left w:val="none" w:sz="0" w:space="0" w:color="auto"/>
        <w:bottom w:val="none" w:sz="0" w:space="0" w:color="auto"/>
        <w:right w:val="none" w:sz="0" w:space="0" w:color="auto"/>
      </w:divBdr>
    </w:div>
    <w:div w:id="1650210018">
      <w:bodyDiv w:val="1"/>
      <w:marLeft w:val="0"/>
      <w:marRight w:val="0"/>
      <w:marTop w:val="0"/>
      <w:marBottom w:val="0"/>
      <w:divBdr>
        <w:top w:val="none" w:sz="0" w:space="0" w:color="auto"/>
        <w:left w:val="none" w:sz="0" w:space="0" w:color="auto"/>
        <w:bottom w:val="none" w:sz="0" w:space="0" w:color="auto"/>
        <w:right w:val="none" w:sz="0" w:space="0" w:color="auto"/>
      </w:divBdr>
    </w:div>
    <w:div w:id="1668746717">
      <w:bodyDiv w:val="1"/>
      <w:marLeft w:val="0"/>
      <w:marRight w:val="0"/>
      <w:marTop w:val="0"/>
      <w:marBottom w:val="0"/>
      <w:divBdr>
        <w:top w:val="none" w:sz="0" w:space="0" w:color="auto"/>
        <w:left w:val="none" w:sz="0" w:space="0" w:color="auto"/>
        <w:bottom w:val="none" w:sz="0" w:space="0" w:color="auto"/>
        <w:right w:val="none" w:sz="0" w:space="0" w:color="auto"/>
      </w:divBdr>
    </w:div>
    <w:div w:id="1699698255">
      <w:bodyDiv w:val="1"/>
      <w:marLeft w:val="0"/>
      <w:marRight w:val="0"/>
      <w:marTop w:val="0"/>
      <w:marBottom w:val="0"/>
      <w:divBdr>
        <w:top w:val="none" w:sz="0" w:space="0" w:color="auto"/>
        <w:left w:val="none" w:sz="0" w:space="0" w:color="auto"/>
        <w:bottom w:val="none" w:sz="0" w:space="0" w:color="auto"/>
        <w:right w:val="none" w:sz="0" w:space="0" w:color="auto"/>
      </w:divBdr>
    </w:div>
    <w:div w:id="1736854031">
      <w:bodyDiv w:val="1"/>
      <w:marLeft w:val="0"/>
      <w:marRight w:val="0"/>
      <w:marTop w:val="0"/>
      <w:marBottom w:val="0"/>
      <w:divBdr>
        <w:top w:val="none" w:sz="0" w:space="0" w:color="auto"/>
        <w:left w:val="none" w:sz="0" w:space="0" w:color="auto"/>
        <w:bottom w:val="none" w:sz="0" w:space="0" w:color="auto"/>
        <w:right w:val="none" w:sz="0" w:space="0" w:color="auto"/>
      </w:divBdr>
    </w:div>
    <w:div w:id="1743526128">
      <w:bodyDiv w:val="1"/>
      <w:marLeft w:val="0"/>
      <w:marRight w:val="0"/>
      <w:marTop w:val="0"/>
      <w:marBottom w:val="0"/>
      <w:divBdr>
        <w:top w:val="none" w:sz="0" w:space="0" w:color="auto"/>
        <w:left w:val="none" w:sz="0" w:space="0" w:color="auto"/>
        <w:bottom w:val="none" w:sz="0" w:space="0" w:color="auto"/>
        <w:right w:val="none" w:sz="0" w:space="0" w:color="auto"/>
      </w:divBdr>
    </w:div>
    <w:div w:id="1808887711">
      <w:bodyDiv w:val="1"/>
      <w:marLeft w:val="0"/>
      <w:marRight w:val="0"/>
      <w:marTop w:val="0"/>
      <w:marBottom w:val="0"/>
      <w:divBdr>
        <w:top w:val="none" w:sz="0" w:space="0" w:color="auto"/>
        <w:left w:val="none" w:sz="0" w:space="0" w:color="auto"/>
        <w:bottom w:val="none" w:sz="0" w:space="0" w:color="auto"/>
        <w:right w:val="none" w:sz="0" w:space="0" w:color="auto"/>
      </w:divBdr>
    </w:div>
    <w:div w:id="1809591755">
      <w:bodyDiv w:val="1"/>
      <w:marLeft w:val="0"/>
      <w:marRight w:val="0"/>
      <w:marTop w:val="0"/>
      <w:marBottom w:val="0"/>
      <w:divBdr>
        <w:top w:val="none" w:sz="0" w:space="0" w:color="auto"/>
        <w:left w:val="none" w:sz="0" w:space="0" w:color="auto"/>
        <w:bottom w:val="none" w:sz="0" w:space="0" w:color="auto"/>
        <w:right w:val="none" w:sz="0" w:space="0" w:color="auto"/>
      </w:divBdr>
    </w:div>
    <w:div w:id="1811946819">
      <w:bodyDiv w:val="1"/>
      <w:marLeft w:val="0"/>
      <w:marRight w:val="0"/>
      <w:marTop w:val="0"/>
      <w:marBottom w:val="0"/>
      <w:divBdr>
        <w:top w:val="none" w:sz="0" w:space="0" w:color="auto"/>
        <w:left w:val="none" w:sz="0" w:space="0" w:color="auto"/>
        <w:bottom w:val="none" w:sz="0" w:space="0" w:color="auto"/>
        <w:right w:val="none" w:sz="0" w:space="0" w:color="auto"/>
      </w:divBdr>
    </w:div>
    <w:div w:id="1855150458">
      <w:bodyDiv w:val="1"/>
      <w:marLeft w:val="0"/>
      <w:marRight w:val="0"/>
      <w:marTop w:val="0"/>
      <w:marBottom w:val="0"/>
      <w:divBdr>
        <w:top w:val="none" w:sz="0" w:space="0" w:color="auto"/>
        <w:left w:val="none" w:sz="0" w:space="0" w:color="auto"/>
        <w:bottom w:val="none" w:sz="0" w:space="0" w:color="auto"/>
        <w:right w:val="none" w:sz="0" w:space="0" w:color="auto"/>
      </w:divBdr>
    </w:div>
    <w:div w:id="189107133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4545178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56935826">
      <w:bodyDiv w:val="1"/>
      <w:marLeft w:val="0"/>
      <w:marRight w:val="0"/>
      <w:marTop w:val="0"/>
      <w:marBottom w:val="0"/>
      <w:divBdr>
        <w:top w:val="none" w:sz="0" w:space="0" w:color="auto"/>
        <w:left w:val="none" w:sz="0" w:space="0" w:color="auto"/>
        <w:bottom w:val="none" w:sz="0" w:space="0" w:color="auto"/>
        <w:right w:val="none" w:sz="0" w:space="0" w:color="auto"/>
      </w:divBdr>
    </w:div>
    <w:div w:id="1966740238">
      <w:bodyDiv w:val="1"/>
      <w:marLeft w:val="0"/>
      <w:marRight w:val="0"/>
      <w:marTop w:val="0"/>
      <w:marBottom w:val="0"/>
      <w:divBdr>
        <w:top w:val="none" w:sz="0" w:space="0" w:color="auto"/>
        <w:left w:val="none" w:sz="0" w:space="0" w:color="auto"/>
        <w:bottom w:val="none" w:sz="0" w:space="0" w:color="auto"/>
        <w:right w:val="none" w:sz="0" w:space="0" w:color="auto"/>
      </w:divBdr>
    </w:div>
    <w:div w:id="1973976532">
      <w:bodyDiv w:val="1"/>
      <w:marLeft w:val="0"/>
      <w:marRight w:val="0"/>
      <w:marTop w:val="0"/>
      <w:marBottom w:val="0"/>
      <w:divBdr>
        <w:top w:val="none" w:sz="0" w:space="0" w:color="auto"/>
        <w:left w:val="none" w:sz="0" w:space="0" w:color="auto"/>
        <w:bottom w:val="none" w:sz="0" w:space="0" w:color="auto"/>
        <w:right w:val="none" w:sz="0" w:space="0" w:color="auto"/>
      </w:divBdr>
    </w:div>
    <w:div w:id="1977180270">
      <w:bodyDiv w:val="1"/>
      <w:marLeft w:val="0"/>
      <w:marRight w:val="0"/>
      <w:marTop w:val="0"/>
      <w:marBottom w:val="0"/>
      <w:divBdr>
        <w:top w:val="none" w:sz="0" w:space="0" w:color="auto"/>
        <w:left w:val="none" w:sz="0" w:space="0" w:color="auto"/>
        <w:bottom w:val="none" w:sz="0" w:space="0" w:color="auto"/>
        <w:right w:val="none" w:sz="0" w:space="0" w:color="auto"/>
      </w:divBdr>
    </w:div>
    <w:div w:id="198253666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038390829">
      <w:bodyDiv w:val="1"/>
      <w:marLeft w:val="0"/>
      <w:marRight w:val="0"/>
      <w:marTop w:val="0"/>
      <w:marBottom w:val="0"/>
      <w:divBdr>
        <w:top w:val="none" w:sz="0" w:space="0" w:color="auto"/>
        <w:left w:val="none" w:sz="0" w:space="0" w:color="auto"/>
        <w:bottom w:val="none" w:sz="0" w:space="0" w:color="auto"/>
        <w:right w:val="none" w:sz="0" w:space="0" w:color="auto"/>
      </w:divBdr>
    </w:div>
    <w:div w:id="2082479397">
      <w:bodyDiv w:val="1"/>
      <w:marLeft w:val="0"/>
      <w:marRight w:val="0"/>
      <w:marTop w:val="0"/>
      <w:marBottom w:val="0"/>
      <w:divBdr>
        <w:top w:val="none" w:sz="0" w:space="0" w:color="auto"/>
        <w:left w:val="none" w:sz="0" w:space="0" w:color="auto"/>
        <w:bottom w:val="none" w:sz="0" w:space="0" w:color="auto"/>
        <w:right w:val="none" w:sz="0" w:space="0" w:color="auto"/>
      </w:divBdr>
    </w:div>
    <w:div w:id="2095399037">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usdot-jpo-ode/jpo-ode/issues" TargetMode="External"/><Relationship Id="rId26" Type="http://schemas.openxmlformats.org/officeDocument/2006/relationships/hyperlink" Target="https://github.com/usdot-jpo-ode/jpo-s3-deposit" TargetMode="External"/><Relationship Id="rId39"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hyperlink" Target="https://git-scm.com/" TargetMode="External"/><Relationship Id="rId34" Type="http://schemas.openxmlformats.org/officeDocument/2006/relationships/hyperlink" Target="https://github.com/usdot-jpo-ode/jpo-cvdp" TargetMode="External"/><Relationship Id="rId42" Type="http://schemas.openxmlformats.org/officeDocument/2006/relationships/image" Target="media/image5.png"/><Relationship Id="rId47" Type="http://schemas.openxmlformats.org/officeDocument/2006/relationships/hyperlink" Target="https://github.com/b/kafka-websocket/blob/master/pom.xml" TargetMode="External"/><Relationship Id="rId50" Type="http://schemas.microsoft.com/office/2011/relationships/people" Target="peop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usdotjpoode.atlassian.net/browse/ODE-146" TargetMode="External"/><Relationship Id="rId25" Type="http://schemas.openxmlformats.org/officeDocument/2006/relationships/hyperlink" Target="https://maven.apache.org/" TargetMode="External"/><Relationship Id="rId33" Type="http://schemas.openxmlformats.org/officeDocument/2006/relationships/hyperlink" Target="https://github.com/usdot-jpo-ode" TargetMode="External"/><Relationship Id="rId38" Type="http://schemas.openxmlformats.org/officeDocument/2006/relationships/hyperlink" Target="https://usdot-jpo-ode.github.io/" TargetMode="External"/><Relationship Id="rId46" Type="http://schemas.openxmlformats.org/officeDocument/2006/relationships/hyperlink" Target="https://www.confluent.io/blog/a-comprehensive-open-source-rest-proxy-for-kafka/" TargetMode="External"/><Relationship Id="rId2" Type="http://schemas.openxmlformats.org/officeDocument/2006/relationships/customXml" Target="../customXml/item2.xml"/><Relationship Id="rId16" Type="http://schemas.openxmlformats.org/officeDocument/2006/relationships/hyperlink" Target="http://www.boozallen.com" TargetMode="External"/><Relationship Id="rId20" Type="http://schemas.openxmlformats.org/officeDocument/2006/relationships/image" Target="media/image2.tiff"/><Relationship Id="rId29" Type="http://schemas.openxmlformats.org/officeDocument/2006/relationships/hyperlink" Target="http://www.oss.com/" TargetMode="External"/><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clipse.org" TargetMode="External"/><Relationship Id="rId32" Type="http://schemas.openxmlformats.org/officeDocument/2006/relationships/hyperlink" Target="https://logback.qos.ch/manual/" TargetMode="External"/><Relationship Id="rId37" Type="http://schemas.openxmlformats.org/officeDocument/2006/relationships/image" Target="media/image3.png"/><Relationship Id="rId40" Type="http://schemas.openxmlformats.org/officeDocument/2006/relationships/comments" Target="comments.xml"/><Relationship Id="rId45" Type="http://schemas.openxmlformats.org/officeDocument/2006/relationships/hyperlink" Target="http://tools.ietf.org/html/rfc6455" TargetMode="External"/><Relationship Id="rId5" Type="http://schemas.openxmlformats.org/officeDocument/2006/relationships/numbering" Target="numbering.xml"/><Relationship Id="rId15" Type="http://schemas.openxmlformats.org/officeDocument/2006/relationships/hyperlink" Target="http://www.boozallen.com" TargetMode="External"/><Relationship Id="rId23" Type="http://schemas.openxmlformats.org/officeDocument/2006/relationships/hyperlink" Target="http://www.oracle.com/technetwork/java/javase/downloads/jdk8-downloads-2133151.html" TargetMode="External"/><Relationship Id="rId28" Type="http://schemas.openxmlformats.org/officeDocument/2006/relationships/hyperlink" Target="https://github.com/usdot-jpo-ode/asn1_codec" TargetMode="External"/><Relationship Id="rId36" Type="http://schemas.openxmlformats.org/officeDocument/2006/relationships/hyperlink" Target="https://cvcs.samanage.com"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github.com/usdot-jpo-ode/jpo-ode/issues" TargetMode="External"/><Relationship Id="rId31" Type="http://schemas.openxmlformats.org/officeDocument/2006/relationships/footer" Target="footer2.xml"/><Relationship Id="rId44" Type="http://schemas.openxmlformats.org/officeDocument/2006/relationships/hyperlink" Target="https://github.com/usdot-jpo-ode/jpo-ode/blob/develop/docs/ODESwagger.ya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github.com/usdot-jpo-ode/jpo-ode" TargetMode="External"/><Relationship Id="rId27" Type="http://schemas.openxmlformats.org/officeDocument/2006/relationships/hyperlink" Target="https://usdot-jpo-ode@bitbucket.org/usdot-jpo-ode/jpo-ode-private" TargetMode="External"/><Relationship Id="rId30" Type="http://schemas.openxmlformats.org/officeDocument/2006/relationships/hyperlink" Target="http://www.oss.com/" TargetMode="External"/><Relationship Id="rId35" Type="http://schemas.openxmlformats.org/officeDocument/2006/relationships/hyperlink" Target="https://github.com/usdot-jpo-ode/jpo-ode" TargetMode="External"/><Relationship Id="rId43" Type="http://schemas.openxmlformats.org/officeDocument/2006/relationships/hyperlink" Target="https://github.com/usdot-jpo-ode/jpo-ode/blob/develop/docs/ODESwagger.yaml" TargetMode="External"/><Relationship Id="rId48" Type="http://schemas.openxmlformats.org/officeDocument/2006/relationships/image" Target="media/image6.png"/><Relationship Id="rId8" Type="http://schemas.openxmlformats.org/officeDocument/2006/relationships/webSettings" Target="webSetting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9A632560-A88A-4040-8958-AAE25B48E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129</TotalTime>
  <Pages>73</Pages>
  <Words>11771</Words>
  <Characters>67097</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JPO ODE User Guide</vt:lpstr>
    </vt:vector>
  </TitlesOfParts>
  <Company/>
  <LinksUpToDate>false</LinksUpToDate>
  <CharactersWithSpaces>78711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JPO ODE User Guide</dc:title>
  <dc:subject/>
  <dc:creator>Bobo, Tory [USA]</dc:creator>
  <cp:keywords/>
  <dc:description/>
  <cp:lastModifiedBy>Musavi, Hamid [USA]</cp:lastModifiedBy>
  <cp:revision>5</cp:revision>
  <cp:lastPrinted>2017-01-18T03:07:00Z</cp:lastPrinted>
  <dcterms:created xsi:type="dcterms:W3CDTF">2017-09-06T18:30:00Z</dcterms:created>
  <dcterms:modified xsi:type="dcterms:W3CDTF">2017-10-06T15:47:00Z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