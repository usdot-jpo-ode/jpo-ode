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2C564D1E"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ins w:id="0" w:author="Schwartz, Matthew [USA]" w:date="2017-09-06T12:27:00Z">
        <w:r w:rsidR="00BB50D8">
          <w:rPr>
            <w:b/>
            <w:noProof/>
            <w:color w:val="0070C0"/>
          </w:rPr>
          <w:t>September 6, 2017</w:t>
        </w:r>
      </w:ins>
      <w:ins w:id="1" w:author="Musavi, Hamid [USA]" w:date="2017-09-01T11:13:00Z">
        <w:del w:id="2" w:author="Schwartz, Matthew [USA]" w:date="2017-09-06T12:27:00Z">
          <w:r w:rsidR="00D0595A" w:rsidDel="00BB50D8">
            <w:rPr>
              <w:b/>
              <w:noProof/>
              <w:color w:val="0070C0"/>
            </w:rPr>
            <w:delText>September 1, 2017</w:delText>
          </w:r>
        </w:del>
      </w:ins>
      <w:del w:id="3" w:author="Schwartz, Matthew [USA]" w:date="2017-09-06T12:27:00Z">
        <w:r w:rsidR="002F74C6" w:rsidDel="00BB50D8">
          <w:rPr>
            <w:b/>
            <w:noProof/>
            <w:color w:val="0070C0"/>
          </w:rPr>
          <w:delText>August 28, 2017</w:delText>
        </w:r>
      </w:del>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2E70FB" w:rsidRDefault="002E70FB" w:rsidP="00314B85">
                            <w:pPr>
                              <w:pStyle w:val="BAHOfficeAddressBAH"/>
                              <w:rPr>
                                <w:b/>
                                <w:bCs/>
                              </w:rPr>
                            </w:pPr>
                            <w:r>
                              <w:rPr>
                                <w:b/>
                                <w:bCs/>
                              </w:rPr>
                              <w:t>Booz Allen Hamilton</w:t>
                            </w:r>
                          </w:p>
                          <w:p w14:paraId="5FB437CA" w14:textId="77777777" w:rsidR="002E70FB" w:rsidRDefault="002E70FB" w:rsidP="00314B85">
                            <w:pPr>
                              <w:pStyle w:val="BAHOfficeAddressBAH"/>
                            </w:pPr>
                            <w:r>
                              <w:t>8283 Greensboro Drive</w:t>
                            </w:r>
                          </w:p>
                          <w:p w14:paraId="1FCD3473" w14:textId="77777777" w:rsidR="002E70FB" w:rsidRDefault="002E70FB" w:rsidP="00314B85">
                            <w:pPr>
                              <w:pStyle w:val="BAHOfficeAddressBAH"/>
                            </w:pPr>
                            <w:r>
                              <w:t>McLean, VA 22102-3838</w:t>
                            </w:r>
                          </w:p>
                          <w:p w14:paraId="1E61E11E" w14:textId="77777777" w:rsidR="002E70FB" w:rsidRDefault="002E70FB" w:rsidP="00314B85">
                            <w:pPr>
                              <w:pStyle w:val="BAHOfficeAddressBAH"/>
                            </w:pPr>
                            <w:r>
                              <w:t>Tel 703-902-5000</w:t>
                            </w:r>
                          </w:p>
                          <w:p w14:paraId="2C05FE5D" w14:textId="77777777" w:rsidR="002E70FB" w:rsidRDefault="002E70FB" w:rsidP="00314B85">
                            <w:pPr>
                              <w:pStyle w:val="BAHOfficeAddressLastBAH"/>
                            </w:pPr>
                            <w:r>
                              <w:t>Fax 703-902-3333</w:t>
                            </w:r>
                          </w:p>
                          <w:p w14:paraId="7CFBEDAE" w14:textId="77777777" w:rsidR="002E70FB" w:rsidRDefault="002E70FB"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0,0l0,21600,21600,21600,2160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" filled="f" stroked="f">
                <v:textbox>
                  <w:txbxContent>
                    <w:p w14:paraId="180DAD0B" w14:textId="77777777" w:rsidR="002E70FB" w:rsidRDefault="002E70FB" w:rsidP="00314B85">
                      <w:pPr>
                        <w:pStyle w:val="BAHOfficeAddressBAH"/>
                        <w:rPr>
                          <w:b/>
                          <w:bCs/>
                        </w:rPr>
                      </w:pPr>
                      <w:r>
                        <w:rPr>
                          <w:b/>
                          <w:bCs/>
                        </w:rPr>
                        <w:t>Booz Allen Hamilton</w:t>
                      </w:r>
                    </w:p>
                    <w:p w14:paraId="5FB437CA" w14:textId="77777777" w:rsidR="002E70FB" w:rsidRDefault="002E70FB" w:rsidP="00314B85">
                      <w:pPr>
                        <w:pStyle w:val="BAHOfficeAddressBAH"/>
                      </w:pPr>
                      <w:r>
                        <w:t>8283 Greensboro Drive</w:t>
                      </w:r>
                    </w:p>
                    <w:p w14:paraId="1FCD3473" w14:textId="77777777" w:rsidR="002E70FB" w:rsidRDefault="002E70FB" w:rsidP="00314B85">
                      <w:pPr>
                        <w:pStyle w:val="BAHOfficeAddressBAH"/>
                      </w:pPr>
                      <w:r>
                        <w:t>McLean, VA 22102-3838</w:t>
                      </w:r>
                    </w:p>
                    <w:p w14:paraId="1E61E11E" w14:textId="77777777" w:rsidR="002E70FB" w:rsidRDefault="002E70FB" w:rsidP="00314B85">
                      <w:pPr>
                        <w:pStyle w:val="BAHOfficeAddressBAH"/>
                      </w:pPr>
                      <w:r>
                        <w:t>Tel 703-902-5000</w:t>
                      </w:r>
                    </w:p>
                    <w:p w14:paraId="2C05FE5D" w14:textId="77777777" w:rsidR="002E70FB" w:rsidRDefault="002E70FB" w:rsidP="00314B85">
                      <w:pPr>
                        <w:pStyle w:val="BAHOfficeAddressLastBAH"/>
                      </w:pPr>
                      <w:r>
                        <w:t>Fax 703-902-3333</w:t>
                      </w:r>
                    </w:p>
                    <w:p w14:paraId="7CFBEDAE" w14:textId="77777777" w:rsidR="002E70FB" w:rsidRDefault="002E70FB"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2E70FB">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2E70FB">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2E70FB">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2E70FB">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2E70FB">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2E70FB">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2E70FB">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2E70FB">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2E70FB">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2E70FB">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2E70FB">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2E70FB">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2E70FB">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2E70FB">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2E70FB">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2E70FB">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2E70FB">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2E70FB">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2E70FB">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2E70FB">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2E70FB">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2E70FB">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2E70FB">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2E70FB">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2E70FB">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2E70FB">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2E70FB">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2E70FB">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2E70FB">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2E70FB">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2E70FB">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2E70FB">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2E70FB">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2E70FB">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1315E8E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8" w:name="_Toc464836201"/>
      <w:bookmarkStart w:id="9" w:name="_Toc483908129"/>
      <w:r w:rsidRPr="0027246B">
        <w:t>V</w:t>
      </w:r>
      <w:r w:rsidR="00CE5487">
        <w:t>ersion History</w:t>
      </w:r>
      <w:bookmarkEnd w:id="8"/>
      <w:bookmarkEnd w:id="9"/>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ins w:id="10" w:author="Schwartz, Matthew [USA]" w:date="2017-08-28T14:36:00Z"/>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ins w:id="11" w:author="Schwartz, Matthew [USA]" w:date="2017-08-28T14:36:00Z"/>
                <w:sz w:val="20"/>
                <w:szCs w:val="20"/>
              </w:rPr>
            </w:pPr>
            <w:ins w:id="12" w:author="Schwartz, Matthew [USA]" w:date="2017-08-28T14:36:00Z">
              <w:r>
                <w:rPr>
                  <w:sz w:val="20"/>
                  <w:szCs w:val="20"/>
                </w:rPr>
                <w:t>0.9</w:t>
              </w:r>
            </w:ins>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ins w:id="13" w:author="Schwartz, Matthew [USA]" w:date="2017-08-28T14:36:00Z"/>
                <w:sz w:val="20"/>
                <w:szCs w:val="20"/>
              </w:rPr>
            </w:pPr>
            <w:ins w:id="14" w:author="Schwartz, Matthew [USA]" w:date="2017-08-28T14:37:00Z">
              <w:r>
                <w:rPr>
                  <w:sz w:val="20"/>
                  <w:szCs w:val="20"/>
                </w:rPr>
                <w:t>ODE Team</w:t>
              </w:r>
            </w:ins>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ins w:id="15" w:author="Schwartz, Matthew [USA]" w:date="2017-08-28T14:36:00Z"/>
                <w:sz w:val="20"/>
                <w:szCs w:val="20"/>
              </w:rPr>
            </w:pPr>
            <w:ins w:id="16" w:author="Schwartz, Matthew [USA]" w:date="2017-08-28T14:37:00Z">
              <w:r>
                <w:rPr>
                  <w:sz w:val="20"/>
                  <w:szCs w:val="20"/>
                </w:rPr>
                <w:t>8/28/2017</w:t>
              </w:r>
            </w:ins>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ins w:id="17" w:author="Schwartz, Matthew [USA]" w:date="2017-08-28T14:36:00Z"/>
                <w:sz w:val="20"/>
                <w:szCs w:val="20"/>
              </w:rPr>
            </w:pPr>
            <w:ins w:id="18" w:author="Schwartz, Matthew [USA]" w:date="2017-08-28T14:37:00Z">
              <w:r>
                <w:rPr>
                  <w:sz w:val="20"/>
                  <w:szCs w:val="20"/>
                </w:rPr>
                <w:t>Updated properties table</w:t>
              </w:r>
            </w:ins>
            <w:ins w:id="19" w:author="Schwartz, Matthew [USA]" w:date="2017-08-28T15:11:00Z">
              <w:r w:rsidR="00810E84">
                <w:rPr>
                  <w:sz w:val="20"/>
                  <w:szCs w:val="20"/>
                </w:rPr>
                <w:t>. TIM/PDM REST details moved to Swagger document.</w:t>
              </w:r>
            </w:ins>
          </w:p>
        </w:tc>
      </w:tr>
      <w:tr w:rsidR="00395137" w14:paraId="153296D1" w14:textId="77777777" w:rsidTr="00832DFA">
        <w:trPr>
          <w:trHeight w:val="330"/>
          <w:ins w:id="20" w:author="Musavi, Hamid [USA]" w:date="2017-09-01T08:44:00Z"/>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ins w:id="21" w:author="Musavi, Hamid [USA]" w:date="2017-09-01T08:44:00Z"/>
                <w:sz w:val="20"/>
                <w:szCs w:val="20"/>
              </w:rPr>
            </w:pPr>
            <w:ins w:id="22" w:author="Musavi, Hamid [USA]" w:date="2017-09-01T08:45:00Z">
              <w:r>
                <w:rPr>
                  <w:sz w:val="20"/>
                  <w:szCs w:val="20"/>
                </w:rPr>
                <w:t>0.10</w:t>
              </w:r>
            </w:ins>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ins w:id="23" w:author="Musavi, Hamid [USA]" w:date="2017-09-01T08:44:00Z"/>
                <w:sz w:val="20"/>
                <w:szCs w:val="20"/>
              </w:rPr>
            </w:pPr>
            <w:ins w:id="24" w:author="Musavi, Hamid [USA]" w:date="2017-09-01T08:45:00Z">
              <w:r>
                <w:rPr>
                  <w:sz w:val="20"/>
                  <w:szCs w:val="20"/>
                </w:rPr>
                <w:t>ODE Team</w:t>
              </w:r>
            </w:ins>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ins w:id="25" w:author="Musavi, Hamid [USA]" w:date="2017-09-01T08:44:00Z"/>
                <w:sz w:val="20"/>
                <w:szCs w:val="20"/>
              </w:rPr>
            </w:pPr>
            <w:ins w:id="26" w:author="Musavi, Hamid [USA]" w:date="2017-09-01T08:45:00Z">
              <w:r>
                <w:rPr>
                  <w:sz w:val="20"/>
                  <w:szCs w:val="20"/>
                </w:rPr>
                <w:t>9/1/2017</w:t>
              </w:r>
            </w:ins>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ins w:id="27" w:author="Musavi, Hamid [USA]" w:date="2017-09-01T08:44:00Z"/>
                <w:sz w:val="20"/>
                <w:szCs w:val="20"/>
              </w:rPr>
            </w:pPr>
            <w:ins w:id="28" w:author="Musavi, Hamid [USA]" w:date="2017-09-01T08:45:00Z">
              <w:r>
                <w:rPr>
                  <w:sz w:val="20"/>
                  <w:szCs w:val="20"/>
                </w:rPr>
                <w:t>Added BSM log file handling</w:t>
              </w:r>
            </w:ins>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29" w:name="_Toc464836202"/>
      <w:bookmarkStart w:id="30" w:name="_Toc483908130"/>
      <w:r w:rsidRPr="00314B85">
        <w:t>Introduction</w:t>
      </w:r>
      <w:bookmarkEnd w:id="29"/>
      <w:bookmarkEnd w:id="30"/>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31" w:name="_Toc483908131"/>
      <w:r>
        <w:t xml:space="preserve">Project </w:t>
      </w:r>
      <w:r w:rsidR="00F65242">
        <w:t>Overview</w:t>
      </w:r>
      <w:bookmarkEnd w:id="31"/>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32" w:name="_Toc483908132"/>
      <w:r>
        <w:t xml:space="preserve">System </w:t>
      </w:r>
      <w:r w:rsidR="00D83260">
        <w:t>Overview</w:t>
      </w:r>
      <w:bookmarkEnd w:id="32"/>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71A01E25" w:rsidR="00453261" w:rsidRDefault="00E366B3" w:rsidP="00B473AE">
      <w:pPr>
        <w:keepNext/>
        <w:jc w:val="center"/>
      </w:pPr>
      <w:ins w:id="33" w:author="Schwartz, Matthew [USA]" w:date="2017-08-28T14:39:00Z">
        <w:r w:rsidRPr="00E366B3">
          <w:rPr>
            <w:noProof/>
            <w:lang w:eastAsia="en-US"/>
          </w:rPr>
          <w:drawing>
            <wp:inline distT="0" distB="0" distL="0" distR="0" wp14:anchorId="26B16EE0" wp14:editId="25138FC5">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ins>
      <w:del w:id="34" w:author="Schwartz, Matthew [USA]" w:date="2017-08-28T14:37:00Z">
        <w:r w:rsidR="00BB50D8">
          <w:pict w14:anchorId="7625C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pt;height:267pt">
              <v:imagedata r:id="rId21" o:title=""/>
            </v:shape>
          </w:pict>
        </w:r>
      </w:del>
    </w:p>
    <w:p w14:paraId="767F147D" w14:textId="4DC0D8BB" w:rsidR="00453261" w:rsidRDefault="00453261" w:rsidP="00B473AE">
      <w:pPr>
        <w:pStyle w:val="Caption"/>
        <w:jc w:val="center"/>
      </w:pPr>
      <w:bookmarkStart w:id="35" w:name="_Ref470259075"/>
      <w:bookmarkStart w:id="36" w:name="_Ref470259081"/>
      <w:r>
        <w:t xml:space="preserve">Figure </w:t>
      </w:r>
      <w:fldSimple w:instr=" SEQ Figure \* ARABIC ">
        <w:r w:rsidR="00771AF3">
          <w:rPr>
            <w:noProof/>
          </w:rPr>
          <w:t>1</w:t>
        </w:r>
      </w:fldSimple>
      <w:bookmarkEnd w:id="35"/>
      <w:r>
        <w:t xml:space="preserve"> - ODE System Data Producers and Consumers</w:t>
      </w:r>
      <w:bookmarkEnd w:id="36"/>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37" w:name="_Toc462052213"/>
      <w:bookmarkStart w:id="38" w:name="_Toc483908133"/>
      <w:r w:rsidRPr="00116242">
        <w:t>Audience</w:t>
      </w:r>
      <w:bookmarkEnd w:id="37"/>
      <w:bookmarkEnd w:id="38"/>
    </w:p>
    <w:p w14:paraId="447878FF" w14:textId="1E2D6DCE" w:rsidR="00C26C45" w:rsidRDefault="00C26C45" w:rsidP="00C26C45">
      <w:r>
        <w:lastRenderedPageBreak/>
        <w:t>This document is intended for use by the ODE client applications.</w:t>
      </w:r>
    </w:p>
    <w:p w14:paraId="5CC6A8C6" w14:textId="77777777" w:rsidR="00C26C45" w:rsidRPr="00116242" w:rsidRDefault="00C26C45" w:rsidP="00C26C45">
      <w:pPr>
        <w:pStyle w:val="Heading1"/>
      </w:pPr>
      <w:bookmarkStart w:id="39" w:name="_Toc462052214"/>
      <w:bookmarkStart w:id="40" w:name="_Toc483908134"/>
      <w:r w:rsidRPr="00116242">
        <w:t>Glossary</w:t>
      </w:r>
      <w:bookmarkEnd w:id="39"/>
      <w:bookmarkEnd w:id="40"/>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proofErr w:type="spellStart"/>
            <w:r w:rsidRPr="00BD73CD">
              <w:rPr>
                <w:rFonts w:ascii="Calibri" w:hAnsi="Calibri"/>
                <w:color w:val="000000"/>
              </w:rPr>
              <w:t>Git</w:t>
            </w:r>
            <w:proofErr w:type="spellEnd"/>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sidRPr="00680932">
              <w:rPr>
                <w:rFonts w:ascii="Calibri" w:hAnsi="Calibri"/>
                <w:color w:val="000000"/>
              </w:rPr>
              <w:t>Git</w:t>
            </w:r>
            <w:proofErr w:type="spellEnd"/>
            <w:r w:rsidRPr="00680932">
              <w:rPr>
                <w:rFonts w:ascii="Calibri" w:hAnsi="Calibri"/>
                <w:color w:val="000000"/>
              </w:rPr>
              <w:t xml:space="preserve"> is a free and open source distributed version control system designed to handle everything from small to very large projects with speed and efficiency. </w:t>
            </w:r>
            <w:r>
              <w:rPr>
                <w:rFonts w:ascii="Calibri" w:hAnsi="Calibri"/>
                <w:color w:val="000000"/>
              </w:rPr>
              <w:t xml:space="preserve"> </w:t>
            </w:r>
            <w:hyperlink r:id="rId22"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41" w:name="_Toc462052215"/>
      <w:bookmarkStart w:id="42" w:name="_Toc483908135"/>
      <w:r>
        <w:t xml:space="preserve">ODE </w:t>
      </w:r>
      <w:r w:rsidRPr="008F6528">
        <w:t>DEVELOPMENT ENVIRONMENT</w:t>
      </w:r>
      <w:bookmarkEnd w:id="41"/>
      <w:bookmarkEnd w:id="42"/>
    </w:p>
    <w:p w14:paraId="667C5AFA" w14:textId="52EF58AC" w:rsidR="00C26C45" w:rsidRPr="006222B8" w:rsidRDefault="00C26C45" w:rsidP="00C26C45">
      <w:pPr>
        <w:pStyle w:val="Heading2"/>
      </w:pPr>
      <w:bookmarkStart w:id="43" w:name="_Toc462052216"/>
      <w:bookmarkStart w:id="44" w:name="_Toc483908136"/>
      <w:r>
        <w:t>J</w:t>
      </w:r>
      <w:r w:rsidRPr="002F7470">
        <w:t>ava Development Tools</w:t>
      </w:r>
      <w:bookmarkEnd w:id="43"/>
      <w:bookmarkEnd w:id="44"/>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proofErr w:type="spellStart"/>
      <w:r>
        <w:t>Git</w:t>
      </w:r>
      <w:proofErr w:type="spellEnd"/>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3" w:history="1">
        <w:r w:rsidRPr="00F14CE2">
          <w:rPr>
            <w:rStyle w:val="Hyperlink"/>
          </w:rPr>
          <w:t>https://github.com/usdot-jpo-ode/jpo-ode</w:t>
        </w:r>
      </w:hyperlink>
    </w:p>
    <w:p w14:paraId="177E6F06" w14:textId="40EE1ECA" w:rsidR="00C26C45" w:rsidRPr="00176E93" w:rsidRDefault="00C26C45" w:rsidP="00C26C45">
      <w:pPr>
        <w:pStyle w:val="Heading2"/>
      </w:pPr>
      <w:bookmarkStart w:id="45" w:name="_Toc462052217"/>
      <w:bookmarkStart w:id="46" w:name="_Toc483908137"/>
      <w:r w:rsidRPr="00176E93">
        <w:t>Java</w:t>
      </w:r>
      <w:bookmarkEnd w:id="45"/>
      <w:bookmarkEnd w:id="46"/>
    </w:p>
    <w:p w14:paraId="6875E589" w14:textId="77777777" w:rsidR="00C26C45" w:rsidRDefault="00C26C45" w:rsidP="00C26C45">
      <w:r>
        <w:t>Install Java Development Kit (JDK) 1.8</w:t>
      </w:r>
    </w:p>
    <w:p w14:paraId="0DF3A6FE" w14:textId="77777777" w:rsidR="00C26C45" w:rsidRDefault="002E70FB" w:rsidP="00C26C45">
      <w:pPr>
        <w:pStyle w:val="NormalWeb"/>
      </w:pPr>
      <w:hyperlink r:id="rId24"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47" w:name="_Toc462052218"/>
      <w:bookmarkStart w:id="48" w:name="_Toc483908138"/>
      <w:r w:rsidRPr="00176E93">
        <w:t>Eclipse IDE</w:t>
      </w:r>
      <w:bookmarkEnd w:id="47"/>
      <w:bookmarkEnd w:id="48"/>
    </w:p>
    <w:p w14:paraId="3684579F" w14:textId="77777777" w:rsidR="00C26C45" w:rsidRDefault="00C26C45" w:rsidP="00C26C45">
      <w:r>
        <w:t xml:space="preserve">Download and install Eclipse. </w:t>
      </w:r>
    </w:p>
    <w:p w14:paraId="0E222FCE" w14:textId="77777777" w:rsidR="00C26C45" w:rsidRDefault="002E70FB" w:rsidP="00C26C45">
      <w:pPr>
        <w:pStyle w:val="NormalWeb"/>
      </w:pPr>
      <w:hyperlink r:id="rId25"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49" w:name="_Toc462052219"/>
      <w:bookmarkStart w:id="50" w:name="_Toc483908139"/>
      <w:r>
        <w:t>M</w:t>
      </w:r>
      <w:r w:rsidRPr="00176E93">
        <w:t>aven</w:t>
      </w:r>
      <w:bookmarkEnd w:id="49"/>
      <w:bookmarkEnd w:id="50"/>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6" w:history="1">
        <w:r w:rsidRPr="004244BE">
          <w:rPr>
            <w:rStyle w:val="Hyperlink"/>
          </w:rPr>
          <w:t>https://maven.apache.org/</w:t>
        </w:r>
      </w:hyperlink>
    </w:p>
    <w:p w14:paraId="59ADFF38" w14:textId="74DDA926" w:rsidR="00C26C45" w:rsidRDefault="00ED0E13" w:rsidP="00C26C45">
      <w:pPr>
        <w:pStyle w:val="Heading2"/>
      </w:pPr>
      <w:bookmarkStart w:id="51" w:name="_Toc462052236"/>
      <w:bookmarkStart w:id="52" w:name="_Toc483908140"/>
      <w:proofErr w:type="spellStart"/>
      <w:r>
        <w:t>Git</w:t>
      </w:r>
      <w:proofErr w:type="spellEnd"/>
      <w:r w:rsidR="00C26C45" w:rsidRPr="00D76B4F">
        <w:t xml:space="preserve"> Version Control</w:t>
      </w:r>
      <w:bookmarkEnd w:id="51"/>
      <w:bookmarkEnd w:id="52"/>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 xml:space="preserve">Tortoise </w:t>
      </w:r>
      <w:proofErr w:type="spellStart"/>
      <w:r>
        <w:t>Git</w:t>
      </w:r>
      <w:proofErr w:type="spellEnd"/>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proofErr w:type="spellStart"/>
      <w:r>
        <w:t>Git</w:t>
      </w:r>
      <w:proofErr w:type="spellEnd"/>
      <w:r>
        <w:t xml:space="preserve"> Extensions</w:t>
      </w:r>
    </w:p>
    <w:p w14:paraId="7A2F3310" w14:textId="11223535" w:rsidR="00C26C45" w:rsidRDefault="00C26C45" w:rsidP="00C26C45">
      <w:r>
        <w:t xml:space="preserve">It is recommended that GIT plug-ins are installed with </w:t>
      </w:r>
      <w:r w:rsidR="00C27C89">
        <w:t xml:space="preserve">your IDE so that your IDE is </w:t>
      </w:r>
      <w:proofErr w:type="spellStart"/>
      <w:r w:rsidR="00C27C89">
        <w:t>Git</w:t>
      </w:r>
      <w:proofErr w:type="spellEnd"/>
      <w:r>
        <w:t xml:space="preserve"> "aware". </w:t>
      </w:r>
      <w:r w:rsidR="00C27C89">
        <w:t xml:space="preserve">Newer versions of eclipse (Luna and later versions) comes pre-installed with a </w:t>
      </w:r>
      <w:proofErr w:type="spellStart"/>
      <w:r w:rsidR="00C27C89">
        <w:t>Git</w:t>
      </w:r>
      <w:proofErr w:type="spellEnd"/>
      <w:r w:rsidR="00C27C89">
        <w:t xml:space="preserve"> plug-in. </w:t>
      </w:r>
    </w:p>
    <w:p w14:paraId="66C1D469" w14:textId="1610E01E" w:rsidR="00C26C45" w:rsidRDefault="00C26C45" w:rsidP="00A91E21">
      <w:pPr>
        <w:pStyle w:val="Heading2"/>
      </w:pPr>
      <w:bookmarkStart w:id="53" w:name="_Toc462052238"/>
      <w:bookmarkStart w:id="54" w:name="_Toc483908141"/>
      <w:r w:rsidRPr="003213A4">
        <w:t>Build</w:t>
      </w:r>
      <w:r w:rsidR="00ED0E13">
        <w:t>ing</w:t>
      </w:r>
      <w:r w:rsidRPr="003213A4">
        <w:t xml:space="preserve"> </w:t>
      </w:r>
      <w:bookmarkEnd w:id="53"/>
      <w:r w:rsidR="00C110E9">
        <w:t xml:space="preserve">ODE </w:t>
      </w:r>
      <w:r w:rsidR="00ED0E13">
        <w:t>Software Artifacts</w:t>
      </w:r>
      <w:bookmarkEnd w:id="54"/>
    </w:p>
    <w:p w14:paraId="520F1036" w14:textId="77777777" w:rsidR="00263948" w:rsidRDefault="00C110E9" w:rsidP="00C26C45">
      <w:pPr>
        <w:rPr>
          <w:ins w:id="55" w:author="Schwartz, Matthew [USA]" w:date="2017-08-28T15:22:00Z"/>
        </w:rPr>
      </w:pPr>
      <w:r>
        <w:t xml:space="preserve">The ODE source code is maintained in </w:t>
      </w:r>
      <w:del w:id="56" w:author="Schwartz, Matthew [USA]" w:date="2017-08-28T15:19:00Z">
        <w:r w:rsidDel="00260A38">
          <w:delText xml:space="preserve">two </w:delText>
        </w:r>
      </w:del>
      <w:ins w:id="57" w:author="Schwartz, Matthew [USA]" w:date="2017-08-28T15:19:00Z">
        <w:r w:rsidR="00260A38">
          <w:t xml:space="preserve">several </w:t>
        </w:r>
      </w:ins>
      <w:r>
        <w:t xml:space="preserve">separate </w:t>
      </w:r>
      <w:proofErr w:type="spellStart"/>
      <w:r>
        <w:t>Git</w:t>
      </w:r>
      <w:proofErr w:type="spellEnd"/>
      <w:r>
        <w:t xml:space="preserve"> repositories</w:t>
      </w:r>
      <w:ins w:id="58" w:author="Schwartz, Matthew [USA]" w:date="2017-08-28T15:21:00Z">
        <w:r w:rsidR="00263948">
          <w:t>. I</w:t>
        </w:r>
      </w:ins>
      <w:ins w:id="59" w:author="Schwartz, Matthew [USA]" w:date="2017-08-28T15:20:00Z">
        <w:r w:rsidR="00263948">
          <w:t>nstructions for obtaining and installing the following</w:t>
        </w:r>
      </w:ins>
      <w:ins w:id="60" w:author="Schwartz, Matthew [USA]" w:date="2017-08-28T15:21:00Z">
        <w:r w:rsidR="00263948">
          <w:t xml:space="preserve"> repositories can be found in the jpo-ode/README.md document:</w:t>
        </w:r>
      </w:ins>
    </w:p>
    <w:tbl>
      <w:tblPr>
        <w:tblStyle w:val="TableGrid"/>
        <w:tblW w:w="9535" w:type="dxa"/>
        <w:tblLook w:val="04A0" w:firstRow="1" w:lastRow="0" w:firstColumn="1" w:lastColumn="0" w:noHBand="0" w:noVBand="1"/>
        <w:tblPrChange w:id="61" w:author="Schwartz, Matthew [USA]" w:date="2017-08-28T15:24:00Z">
          <w:tblPr>
            <w:tblStyle w:val="TableGrid"/>
            <w:tblW w:w="9548" w:type="dxa"/>
            <w:tblLook w:val="04A0" w:firstRow="1" w:lastRow="0" w:firstColumn="1" w:lastColumn="0" w:noHBand="0" w:noVBand="1"/>
          </w:tblPr>
        </w:tblPrChange>
      </w:tblPr>
      <w:tblGrid>
        <w:gridCol w:w="1763"/>
        <w:gridCol w:w="1176"/>
        <w:gridCol w:w="2375"/>
        <w:gridCol w:w="4221"/>
        <w:tblGridChange w:id="62">
          <w:tblGrid>
            <w:gridCol w:w="1763"/>
            <w:gridCol w:w="1176"/>
            <w:gridCol w:w="2375"/>
            <w:gridCol w:w="4221"/>
            <w:gridCol w:w="13"/>
          </w:tblGrid>
        </w:tblGridChange>
      </w:tblGrid>
      <w:tr w:rsidR="00263948" w14:paraId="0D17863D" w14:textId="387B4DA6" w:rsidTr="00263948">
        <w:trPr>
          <w:ins w:id="63" w:author="Schwartz, Matthew [USA]" w:date="2017-08-28T15:22:00Z"/>
        </w:trPr>
        <w:tc>
          <w:tcPr>
            <w:tcW w:w="1763" w:type="dxa"/>
            <w:tcPrChange w:id="64" w:author="Schwartz, Matthew [USA]" w:date="2017-08-28T15:24:00Z">
              <w:tcPr>
                <w:tcW w:w="1763" w:type="dxa"/>
              </w:tcPr>
            </w:tcPrChange>
          </w:tcPr>
          <w:p w14:paraId="2D510307" w14:textId="64A953AB" w:rsidR="00263948" w:rsidRDefault="00263948" w:rsidP="00C26C45">
            <w:pPr>
              <w:rPr>
                <w:ins w:id="65" w:author="Schwartz, Matthew [USA]" w:date="2017-08-28T15:22:00Z"/>
              </w:rPr>
            </w:pPr>
            <w:ins w:id="66" w:author="Schwartz, Matthew [USA]" w:date="2017-08-28T15:22:00Z">
              <w:r>
                <w:t>Repository</w:t>
              </w:r>
            </w:ins>
          </w:p>
        </w:tc>
        <w:tc>
          <w:tcPr>
            <w:tcW w:w="1176" w:type="dxa"/>
            <w:tcPrChange w:id="67" w:author="Schwartz, Matthew [USA]" w:date="2017-08-28T15:24:00Z">
              <w:tcPr>
                <w:tcW w:w="1176" w:type="dxa"/>
              </w:tcPr>
            </w:tcPrChange>
          </w:tcPr>
          <w:p w14:paraId="17EDF2D2" w14:textId="7ED32C83" w:rsidR="00263948" w:rsidRDefault="00263948" w:rsidP="00C26C45">
            <w:pPr>
              <w:rPr>
                <w:ins w:id="68" w:author="Schwartz, Matthew [USA]" w:date="2017-08-28T15:22:00Z"/>
              </w:rPr>
            </w:pPr>
            <w:ins w:id="69" w:author="Schwartz, Matthew [USA]" w:date="2017-08-28T15:22:00Z">
              <w:r>
                <w:t>Visibility</w:t>
              </w:r>
            </w:ins>
          </w:p>
        </w:tc>
        <w:tc>
          <w:tcPr>
            <w:tcW w:w="2375" w:type="dxa"/>
            <w:tcPrChange w:id="70" w:author="Schwartz, Matthew [USA]" w:date="2017-08-28T15:24:00Z">
              <w:tcPr>
                <w:tcW w:w="2375" w:type="dxa"/>
              </w:tcPr>
            </w:tcPrChange>
          </w:tcPr>
          <w:p w14:paraId="1E891C83" w14:textId="078181FA" w:rsidR="00263948" w:rsidRDefault="00263948" w:rsidP="00C26C45">
            <w:pPr>
              <w:rPr>
                <w:ins w:id="71" w:author="Schwartz, Matthew [USA]" w:date="2017-08-28T15:22:00Z"/>
              </w:rPr>
            </w:pPr>
            <w:ins w:id="72" w:author="Schwartz, Matthew [USA]" w:date="2017-08-28T15:22:00Z">
              <w:r>
                <w:t>Description</w:t>
              </w:r>
            </w:ins>
          </w:p>
        </w:tc>
        <w:tc>
          <w:tcPr>
            <w:tcW w:w="4221" w:type="dxa"/>
            <w:tcPrChange w:id="73" w:author="Schwartz, Matthew [USA]" w:date="2017-08-28T15:24:00Z">
              <w:tcPr>
                <w:tcW w:w="4234" w:type="dxa"/>
                <w:gridSpan w:val="2"/>
              </w:tcPr>
            </w:tcPrChange>
          </w:tcPr>
          <w:p w14:paraId="6D5EB4DD" w14:textId="5D497592" w:rsidR="00263948" w:rsidRDefault="00263948" w:rsidP="00C26C45">
            <w:pPr>
              <w:rPr>
                <w:ins w:id="74" w:author="Schwartz, Matthew [USA]" w:date="2017-08-28T15:22:00Z"/>
              </w:rPr>
            </w:pPr>
            <w:ins w:id="75" w:author="Schwartz, Matthew [USA]" w:date="2017-08-28T15:23:00Z">
              <w:r>
                <w:t>Source</w:t>
              </w:r>
            </w:ins>
          </w:p>
        </w:tc>
      </w:tr>
      <w:tr w:rsidR="00263948" w14:paraId="516C9109" w14:textId="654D8123" w:rsidTr="00263948">
        <w:trPr>
          <w:ins w:id="76" w:author="Schwartz, Matthew [USA]" w:date="2017-08-28T15:22:00Z"/>
        </w:trPr>
        <w:tc>
          <w:tcPr>
            <w:tcW w:w="1763" w:type="dxa"/>
            <w:tcPrChange w:id="77" w:author="Schwartz, Matthew [USA]" w:date="2017-08-28T15:24:00Z">
              <w:tcPr>
                <w:tcW w:w="1763" w:type="dxa"/>
              </w:tcPr>
            </w:tcPrChange>
          </w:tcPr>
          <w:p w14:paraId="5A8591EC" w14:textId="3742E435" w:rsidR="00263948" w:rsidRDefault="00263948" w:rsidP="00C26C45">
            <w:pPr>
              <w:rPr>
                <w:ins w:id="78" w:author="Schwartz, Matthew [USA]" w:date="2017-08-28T15:22:00Z"/>
              </w:rPr>
            </w:pPr>
            <w:proofErr w:type="spellStart"/>
            <w:ins w:id="79" w:author="Schwartz, Matthew [USA]" w:date="2017-08-28T15:23:00Z">
              <w:r w:rsidRPr="00263948">
                <w:t>jpo</w:t>
              </w:r>
              <w:proofErr w:type="spellEnd"/>
              <w:r w:rsidRPr="00263948">
                <w:t>-ode</w:t>
              </w:r>
            </w:ins>
          </w:p>
        </w:tc>
        <w:tc>
          <w:tcPr>
            <w:tcW w:w="1176" w:type="dxa"/>
            <w:tcPrChange w:id="80" w:author="Schwartz, Matthew [USA]" w:date="2017-08-28T15:24:00Z">
              <w:tcPr>
                <w:tcW w:w="1176" w:type="dxa"/>
              </w:tcPr>
            </w:tcPrChange>
          </w:tcPr>
          <w:p w14:paraId="513BFAAD" w14:textId="0EB4C3D3" w:rsidR="00263948" w:rsidRDefault="00263948" w:rsidP="00C26C45">
            <w:pPr>
              <w:rPr>
                <w:ins w:id="81" w:author="Schwartz, Matthew [USA]" w:date="2017-08-28T15:22:00Z"/>
              </w:rPr>
            </w:pPr>
            <w:ins w:id="82" w:author="Schwartz, Matthew [USA]" w:date="2017-08-28T15:23:00Z">
              <w:r>
                <w:t>public</w:t>
              </w:r>
            </w:ins>
          </w:p>
        </w:tc>
        <w:tc>
          <w:tcPr>
            <w:tcW w:w="2375" w:type="dxa"/>
            <w:tcPrChange w:id="83" w:author="Schwartz, Matthew [USA]" w:date="2017-08-28T15:24:00Z">
              <w:tcPr>
                <w:tcW w:w="2375" w:type="dxa"/>
              </w:tcPr>
            </w:tcPrChange>
          </w:tcPr>
          <w:p w14:paraId="050CA6ED" w14:textId="273CA1CD" w:rsidR="00263948" w:rsidRDefault="00263948" w:rsidP="00C26C45">
            <w:pPr>
              <w:rPr>
                <w:ins w:id="84" w:author="Schwartz, Matthew [USA]" w:date="2017-08-28T15:22:00Z"/>
              </w:rPr>
            </w:pPr>
            <w:ins w:id="85" w:author="Schwartz, Matthew [USA]" w:date="2017-08-28T15:23:00Z">
              <w:r>
                <w:t>Main repository</w:t>
              </w:r>
            </w:ins>
          </w:p>
        </w:tc>
        <w:tc>
          <w:tcPr>
            <w:tcW w:w="4221" w:type="dxa"/>
            <w:tcPrChange w:id="86" w:author="Schwartz, Matthew [USA]" w:date="2017-08-28T15:24:00Z">
              <w:tcPr>
                <w:tcW w:w="4234" w:type="dxa"/>
                <w:gridSpan w:val="2"/>
              </w:tcPr>
            </w:tcPrChange>
          </w:tcPr>
          <w:p w14:paraId="6960097C" w14:textId="435DDD7D" w:rsidR="00263948" w:rsidRDefault="00263948" w:rsidP="00C26C45">
            <w:pPr>
              <w:rPr>
                <w:ins w:id="87" w:author="Schwartz, Matthew [USA]" w:date="2017-08-28T15:22:00Z"/>
              </w:rPr>
            </w:pPr>
            <w:ins w:id="88" w:author="Schwartz, Matthew [USA]" w:date="2017-08-28T15:24:00Z">
              <w:r w:rsidRPr="00263948">
                <w:t>https://github.com/usdot-jpo-ode/jpo-ode</w:t>
              </w:r>
            </w:ins>
          </w:p>
        </w:tc>
      </w:tr>
      <w:tr w:rsidR="00263948" w14:paraId="7DAC382A" w14:textId="2458B7DC" w:rsidTr="00263948">
        <w:trPr>
          <w:ins w:id="89" w:author="Schwartz, Matthew [USA]" w:date="2017-08-28T15:22:00Z"/>
        </w:trPr>
        <w:tc>
          <w:tcPr>
            <w:tcW w:w="1763" w:type="dxa"/>
            <w:tcPrChange w:id="90" w:author="Schwartz, Matthew [USA]" w:date="2017-08-28T15:24:00Z">
              <w:tcPr>
                <w:tcW w:w="1763" w:type="dxa"/>
              </w:tcPr>
            </w:tcPrChange>
          </w:tcPr>
          <w:p w14:paraId="4D04F649" w14:textId="0B861E60" w:rsidR="00263948" w:rsidRDefault="00263948" w:rsidP="00C26C45">
            <w:pPr>
              <w:rPr>
                <w:ins w:id="91" w:author="Schwartz, Matthew [USA]" w:date="2017-08-28T15:22:00Z"/>
              </w:rPr>
            </w:pPr>
            <w:ins w:id="92" w:author="Schwartz, Matthew [USA]" w:date="2017-08-28T15:23:00Z">
              <w:r w:rsidRPr="00263948">
                <w:t>jpo-s3-deposit</w:t>
              </w:r>
            </w:ins>
          </w:p>
        </w:tc>
        <w:tc>
          <w:tcPr>
            <w:tcW w:w="1176" w:type="dxa"/>
            <w:tcPrChange w:id="93" w:author="Schwartz, Matthew [USA]" w:date="2017-08-28T15:24:00Z">
              <w:tcPr>
                <w:tcW w:w="1176" w:type="dxa"/>
              </w:tcPr>
            </w:tcPrChange>
          </w:tcPr>
          <w:p w14:paraId="52693D90" w14:textId="7772B476" w:rsidR="00263948" w:rsidRDefault="00263948" w:rsidP="00C26C45">
            <w:pPr>
              <w:rPr>
                <w:ins w:id="94" w:author="Schwartz, Matthew [USA]" w:date="2017-08-28T15:22:00Z"/>
              </w:rPr>
            </w:pPr>
            <w:ins w:id="95" w:author="Schwartz, Matthew [USA]" w:date="2017-08-28T15:23:00Z">
              <w:r>
                <w:t>public</w:t>
              </w:r>
            </w:ins>
          </w:p>
        </w:tc>
        <w:tc>
          <w:tcPr>
            <w:tcW w:w="2375" w:type="dxa"/>
            <w:tcPrChange w:id="96" w:author="Schwartz, Matthew [USA]" w:date="2017-08-28T15:24:00Z">
              <w:tcPr>
                <w:tcW w:w="2375" w:type="dxa"/>
              </w:tcPr>
            </w:tcPrChange>
          </w:tcPr>
          <w:p w14:paraId="2A6B9E7F" w14:textId="324D40A5" w:rsidR="00263948" w:rsidRDefault="00263948" w:rsidP="00C26C45">
            <w:pPr>
              <w:rPr>
                <w:ins w:id="97" w:author="Schwartz, Matthew [USA]" w:date="2017-08-28T15:22:00Z"/>
              </w:rPr>
            </w:pPr>
            <w:ins w:id="98" w:author="Schwartz, Matthew [USA]" w:date="2017-08-28T15:23:00Z">
              <w:r>
                <w:t>S3 depositor service</w:t>
              </w:r>
            </w:ins>
          </w:p>
        </w:tc>
        <w:tc>
          <w:tcPr>
            <w:tcW w:w="4221" w:type="dxa"/>
            <w:tcPrChange w:id="99" w:author="Schwartz, Matthew [USA]" w:date="2017-08-28T15:24:00Z">
              <w:tcPr>
                <w:tcW w:w="4234" w:type="dxa"/>
                <w:gridSpan w:val="2"/>
              </w:tcPr>
            </w:tcPrChange>
          </w:tcPr>
          <w:p w14:paraId="7A923647" w14:textId="5BF377E8" w:rsidR="00263948" w:rsidRDefault="00263948" w:rsidP="00C26C45">
            <w:pPr>
              <w:rPr>
                <w:ins w:id="100" w:author="Schwartz, Matthew [USA]" w:date="2017-08-28T15:22:00Z"/>
              </w:rPr>
            </w:pPr>
            <w:ins w:id="101" w:author="Schwartz, Matthew [USA]" w:date="2017-08-28T15:27:00Z">
              <w:r>
                <w:fldChar w:fldCharType="begin"/>
              </w:r>
              <w:r>
                <w:instrText xml:space="preserve"> HYPERLINK "</w:instrText>
              </w:r>
              <w:r w:rsidRPr="00263948">
                <w:instrText>https://github.com/usdot-jpo-ode/jpo-s3-deposit</w:instrText>
              </w:r>
              <w:r>
                <w:instrText xml:space="preserve">" </w:instrText>
              </w:r>
              <w:r>
                <w:fldChar w:fldCharType="separate"/>
              </w:r>
              <w:r w:rsidRPr="0054118F">
                <w:rPr>
                  <w:rStyle w:val="Hyperlink"/>
                </w:rPr>
                <w:t>https://github.com/usdot-jpo-ode/jpo-s3-deposit</w:t>
              </w:r>
              <w:r>
                <w:fldChar w:fldCharType="end"/>
              </w:r>
            </w:ins>
          </w:p>
        </w:tc>
      </w:tr>
      <w:tr w:rsidR="00263948" w14:paraId="74091846" w14:textId="77777777" w:rsidTr="00263948">
        <w:trPr>
          <w:ins w:id="102" w:author="Schwartz, Matthew [USA]" w:date="2017-08-28T15:24:00Z"/>
        </w:trPr>
        <w:tc>
          <w:tcPr>
            <w:tcW w:w="1763" w:type="dxa"/>
          </w:tcPr>
          <w:p w14:paraId="04313C5B" w14:textId="1A42EA70" w:rsidR="00263948" w:rsidRPr="00263948" w:rsidRDefault="00263948" w:rsidP="00C26C45">
            <w:pPr>
              <w:rPr>
                <w:ins w:id="103" w:author="Schwartz, Matthew [USA]" w:date="2017-08-28T15:24:00Z"/>
              </w:rPr>
            </w:pPr>
            <w:proofErr w:type="spellStart"/>
            <w:ins w:id="104" w:author="Schwartz, Matthew [USA]" w:date="2017-08-28T15:24:00Z">
              <w:r w:rsidRPr="00263948">
                <w:t>jpo</w:t>
              </w:r>
              <w:proofErr w:type="spellEnd"/>
              <w:r w:rsidRPr="00263948">
                <w:t>-security</w:t>
              </w:r>
            </w:ins>
          </w:p>
        </w:tc>
        <w:tc>
          <w:tcPr>
            <w:tcW w:w="1176" w:type="dxa"/>
          </w:tcPr>
          <w:p w14:paraId="6FE52B73" w14:textId="142896F8" w:rsidR="00263948" w:rsidRDefault="00263948" w:rsidP="00C26C45">
            <w:pPr>
              <w:rPr>
                <w:ins w:id="105" w:author="Schwartz, Matthew [USA]" w:date="2017-08-28T15:24:00Z"/>
              </w:rPr>
            </w:pPr>
            <w:ins w:id="106" w:author="Schwartz, Matthew [USA]" w:date="2017-08-28T15:24:00Z">
              <w:r>
                <w:t>public</w:t>
              </w:r>
            </w:ins>
          </w:p>
        </w:tc>
        <w:tc>
          <w:tcPr>
            <w:tcW w:w="2375" w:type="dxa"/>
          </w:tcPr>
          <w:p w14:paraId="45C0C40D" w14:textId="4F1AC8DC" w:rsidR="00263948" w:rsidRDefault="00263948" w:rsidP="00C26C45">
            <w:pPr>
              <w:rPr>
                <w:ins w:id="107" w:author="Schwartz, Matthew [USA]" w:date="2017-08-28T15:24:00Z"/>
              </w:rPr>
            </w:pPr>
            <w:ins w:id="108" w:author="Schwartz, Matthew [USA]" w:date="2017-08-28T15:25:00Z">
              <w:r>
                <w:t>Security dependencies</w:t>
              </w:r>
            </w:ins>
          </w:p>
        </w:tc>
        <w:tc>
          <w:tcPr>
            <w:tcW w:w="4221" w:type="dxa"/>
          </w:tcPr>
          <w:p w14:paraId="0F2E0882" w14:textId="4FDA5EA6" w:rsidR="00263948" w:rsidRDefault="00263948" w:rsidP="00C26C45">
            <w:pPr>
              <w:rPr>
                <w:ins w:id="109" w:author="Schwartz, Matthew [USA]" w:date="2017-08-28T15:24:00Z"/>
              </w:rPr>
            </w:pPr>
            <w:ins w:id="110" w:author="Schwartz, Matthew [USA]" w:date="2017-08-28T15:27:00Z">
              <w:r w:rsidRPr="00263948">
                <w:t>https://github.com/usdot-jpo-ode/jpo-security</w:t>
              </w:r>
            </w:ins>
          </w:p>
        </w:tc>
      </w:tr>
      <w:tr w:rsidR="00263948" w14:paraId="09A4E087" w14:textId="77777777" w:rsidTr="00263948">
        <w:trPr>
          <w:ins w:id="111" w:author="Schwartz, Matthew [USA]" w:date="2017-08-28T15:24:00Z"/>
        </w:trPr>
        <w:tc>
          <w:tcPr>
            <w:tcW w:w="1763" w:type="dxa"/>
          </w:tcPr>
          <w:p w14:paraId="2405A270" w14:textId="0A38D7B6" w:rsidR="00263948" w:rsidRPr="00263948" w:rsidRDefault="00263948" w:rsidP="00C26C45">
            <w:pPr>
              <w:rPr>
                <w:ins w:id="112" w:author="Schwartz, Matthew [USA]" w:date="2017-08-28T15:24:00Z"/>
              </w:rPr>
            </w:pPr>
            <w:proofErr w:type="spellStart"/>
            <w:ins w:id="113" w:author="Schwartz, Matthew [USA]" w:date="2017-08-28T15:25:00Z">
              <w:r w:rsidRPr="00263948">
                <w:t>jpo-</w:t>
              </w:r>
              <w:r>
                <w:t>cvdp</w:t>
              </w:r>
            </w:ins>
            <w:proofErr w:type="spellEnd"/>
          </w:p>
        </w:tc>
        <w:tc>
          <w:tcPr>
            <w:tcW w:w="1176" w:type="dxa"/>
          </w:tcPr>
          <w:p w14:paraId="07355E56" w14:textId="141DB201" w:rsidR="00263948" w:rsidRDefault="00263948" w:rsidP="00C26C45">
            <w:pPr>
              <w:rPr>
                <w:ins w:id="114" w:author="Schwartz, Matthew [USA]" w:date="2017-08-28T15:24:00Z"/>
              </w:rPr>
            </w:pPr>
            <w:ins w:id="115" w:author="Schwartz, Matthew [USA]" w:date="2017-08-28T15:25:00Z">
              <w:r>
                <w:t>public</w:t>
              </w:r>
            </w:ins>
          </w:p>
        </w:tc>
        <w:tc>
          <w:tcPr>
            <w:tcW w:w="2375" w:type="dxa"/>
          </w:tcPr>
          <w:p w14:paraId="2570ACD6" w14:textId="48A135FB" w:rsidR="00263948" w:rsidRDefault="00263948" w:rsidP="00263948">
            <w:pPr>
              <w:rPr>
                <w:ins w:id="116" w:author="Schwartz, Matthew [USA]" w:date="2017-08-28T15:24:00Z"/>
              </w:rPr>
            </w:pPr>
            <w:ins w:id="117" w:author="Schwartz, Matthew [USA]" w:date="2017-08-28T15:25:00Z">
              <w:r>
                <w:t>PII sanitization module</w:t>
              </w:r>
            </w:ins>
          </w:p>
        </w:tc>
        <w:tc>
          <w:tcPr>
            <w:tcW w:w="4221" w:type="dxa"/>
          </w:tcPr>
          <w:p w14:paraId="6EA34BEE" w14:textId="4BDB4732" w:rsidR="00263948" w:rsidRDefault="00263948" w:rsidP="00C26C45">
            <w:pPr>
              <w:rPr>
                <w:ins w:id="118" w:author="Schwartz, Matthew [USA]" w:date="2017-08-28T15:24:00Z"/>
              </w:rPr>
            </w:pPr>
            <w:ins w:id="119" w:author="Schwartz, Matthew [USA]" w:date="2017-08-28T15:25:00Z">
              <w:r w:rsidRPr="00263948">
                <w:t>https://github.com/usdot-jpo-ode/jpo-cvdp</w:t>
              </w:r>
            </w:ins>
          </w:p>
        </w:tc>
      </w:tr>
      <w:tr w:rsidR="00263948" w14:paraId="397C5221" w14:textId="77777777" w:rsidTr="00263948">
        <w:trPr>
          <w:ins w:id="120" w:author="Schwartz, Matthew [USA]" w:date="2017-08-28T15:24:00Z"/>
        </w:trPr>
        <w:tc>
          <w:tcPr>
            <w:tcW w:w="1763" w:type="dxa"/>
          </w:tcPr>
          <w:p w14:paraId="79102496" w14:textId="685E3470" w:rsidR="00263948" w:rsidRPr="00263948" w:rsidRDefault="00263948" w:rsidP="00C26C45">
            <w:pPr>
              <w:rPr>
                <w:ins w:id="121" w:author="Schwartz, Matthew [USA]" w:date="2017-08-28T15:24:00Z"/>
              </w:rPr>
            </w:pPr>
            <w:proofErr w:type="spellStart"/>
            <w:ins w:id="122" w:author="Schwartz, Matthew [USA]" w:date="2017-08-28T15:26:00Z">
              <w:r>
                <w:t>jpo</w:t>
              </w:r>
              <w:proofErr w:type="spellEnd"/>
              <w:r>
                <w:t>-ode-private</w:t>
              </w:r>
            </w:ins>
          </w:p>
        </w:tc>
        <w:tc>
          <w:tcPr>
            <w:tcW w:w="1176" w:type="dxa"/>
          </w:tcPr>
          <w:p w14:paraId="7B589390" w14:textId="010EA793" w:rsidR="00263948" w:rsidRDefault="00263948" w:rsidP="00C26C45">
            <w:pPr>
              <w:rPr>
                <w:ins w:id="123" w:author="Schwartz, Matthew [USA]" w:date="2017-08-28T15:24:00Z"/>
              </w:rPr>
            </w:pPr>
            <w:ins w:id="124" w:author="Schwartz, Matthew [USA]" w:date="2017-08-28T15:26:00Z">
              <w:r>
                <w:t>private</w:t>
              </w:r>
            </w:ins>
          </w:p>
        </w:tc>
        <w:tc>
          <w:tcPr>
            <w:tcW w:w="2375" w:type="dxa"/>
          </w:tcPr>
          <w:p w14:paraId="1021EBEF" w14:textId="7758F24D" w:rsidR="00263948" w:rsidRDefault="00263948" w:rsidP="00C26C45">
            <w:pPr>
              <w:rPr>
                <w:ins w:id="125" w:author="Schwartz, Matthew [USA]" w:date="2017-08-28T15:24:00Z"/>
              </w:rPr>
            </w:pPr>
            <w:ins w:id="126" w:author="Schwartz, Matthew [USA]" w:date="2017-08-28T15:26:00Z">
              <w:r>
                <w:t>Proprietary dependencies</w:t>
              </w:r>
            </w:ins>
          </w:p>
        </w:tc>
        <w:tc>
          <w:tcPr>
            <w:tcW w:w="4221" w:type="dxa"/>
          </w:tcPr>
          <w:p w14:paraId="0064E39B" w14:textId="38757934" w:rsidR="00263948" w:rsidRDefault="00395137" w:rsidP="00C26C45">
            <w:pPr>
              <w:rPr>
                <w:ins w:id="127" w:author="Schwartz, Matthew [USA]" w:date="2017-08-28T15:24:00Z"/>
              </w:rPr>
            </w:pPr>
            <w:ins w:id="128" w:author="Musavi, Hamid [USA]" w:date="2017-09-01T08:46:00Z">
              <w:r>
                <w:fldChar w:fldCharType="begin"/>
              </w:r>
              <w:r>
                <w:instrText xml:space="preserve"> HYPERLINK "</w:instrText>
              </w:r>
            </w:ins>
            <w:ins w:id="129" w:author="Schwartz, Matthew [USA]" w:date="2017-08-28T15:26:00Z">
              <w:r w:rsidRPr="00263948">
                <w:instrText>https://usdot-jpo-ode@bitbucket.org/usdot-jpo-ode/jpo-ode-private</w:instrText>
              </w:r>
            </w:ins>
            <w:ins w:id="130" w:author="Musavi, Hamid [USA]" w:date="2017-09-01T08:46:00Z">
              <w:r>
                <w:instrText xml:space="preserve">" </w:instrText>
              </w:r>
              <w:r>
                <w:fldChar w:fldCharType="separate"/>
              </w:r>
            </w:ins>
            <w:r w:rsidRPr="000213DD">
              <w:rPr>
                <w:rStyle w:val="Hyperlink"/>
              </w:rPr>
              <w:t>https://usdot-jpo-ode@bitbucket.org/usdot-jpo-ode/jpo-ode-private</w:t>
            </w:r>
            <w:ins w:id="131" w:author="Musavi, Hamid [USA]" w:date="2017-09-01T08:46:00Z">
              <w:r>
                <w:fldChar w:fldCharType="end"/>
              </w:r>
            </w:ins>
          </w:p>
        </w:tc>
      </w:tr>
      <w:tr w:rsidR="00395137" w14:paraId="54CA7521" w14:textId="77777777" w:rsidTr="00263948">
        <w:trPr>
          <w:ins w:id="132" w:author="Musavi, Hamid [USA]" w:date="2017-09-01T08:46:00Z"/>
        </w:trPr>
        <w:tc>
          <w:tcPr>
            <w:tcW w:w="1763" w:type="dxa"/>
          </w:tcPr>
          <w:p w14:paraId="359E1D14" w14:textId="2A22ADA0" w:rsidR="00395137" w:rsidRDefault="00395137" w:rsidP="00C26C45">
            <w:pPr>
              <w:rPr>
                <w:ins w:id="133" w:author="Musavi, Hamid [USA]" w:date="2017-09-01T08:46:00Z"/>
              </w:rPr>
            </w:pPr>
            <w:ins w:id="134" w:author="Musavi, Hamid [USA]" w:date="2017-09-01T08:47:00Z">
              <w:r>
                <w:t>a</w:t>
              </w:r>
            </w:ins>
            <w:ins w:id="135" w:author="Musavi, Hamid [USA]" w:date="2017-09-01T08:46:00Z">
              <w:r>
                <w:t>sn1</w:t>
              </w:r>
            </w:ins>
            <w:ins w:id="136" w:author="Musavi, Hamid [USA]" w:date="2017-09-01T08:47:00Z">
              <w:r>
                <w:t>_codec</w:t>
              </w:r>
            </w:ins>
          </w:p>
        </w:tc>
        <w:tc>
          <w:tcPr>
            <w:tcW w:w="1176" w:type="dxa"/>
          </w:tcPr>
          <w:p w14:paraId="0DCE4722" w14:textId="75E0D09C" w:rsidR="00395137" w:rsidRDefault="00395137" w:rsidP="00C26C45">
            <w:pPr>
              <w:rPr>
                <w:ins w:id="137" w:author="Musavi, Hamid [USA]" w:date="2017-09-01T08:46:00Z"/>
              </w:rPr>
            </w:pPr>
            <w:ins w:id="138" w:author="Musavi, Hamid [USA]" w:date="2017-09-01T08:47:00Z">
              <w:r>
                <w:t>public</w:t>
              </w:r>
            </w:ins>
          </w:p>
        </w:tc>
        <w:tc>
          <w:tcPr>
            <w:tcW w:w="2375" w:type="dxa"/>
          </w:tcPr>
          <w:p w14:paraId="3D8BA60A" w14:textId="46E424D6" w:rsidR="00395137" w:rsidRDefault="00395137" w:rsidP="00C26C45">
            <w:pPr>
              <w:rPr>
                <w:ins w:id="139" w:author="Musavi, Hamid [USA]" w:date="2017-09-01T08:46:00Z"/>
              </w:rPr>
            </w:pPr>
            <w:ins w:id="140" w:author="Musavi, Hamid [USA]" w:date="2017-09-01T08:47:00Z">
              <w:r>
                <w:t>ASN.1 coder/decoder</w:t>
              </w:r>
            </w:ins>
          </w:p>
        </w:tc>
        <w:tc>
          <w:tcPr>
            <w:tcW w:w="4221" w:type="dxa"/>
          </w:tcPr>
          <w:p w14:paraId="316D9A6F" w14:textId="66831A5A" w:rsidR="00395137" w:rsidRDefault="00395137" w:rsidP="00C26C45">
            <w:pPr>
              <w:rPr>
                <w:ins w:id="141" w:author="Musavi, Hamid [USA]" w:date="2017-09-01T08:46:00Z"/>
              </w:rPr>
            </w:pPr>
            <w:ins w:id="142" w:author="Musavi, Hamid [USA]" w:date="2017-09-01T08:48:00Z">
              <w:r>
                <w:fldChar w:fldCharType="begin"/>
              </w:r>
              <w:r>
                <w:instrText xml:space="preserve"> HYPERLINK "</w:instrText>
              </w:r>
              <w:r w:rsidRPr="00395137">
                <w:instrText>https://github.com/usdot-jpo-ode/asn1_codec</w:instrText>
              </w:r>
              <w:r>
                <w:instrText xml:space="preserve">" </w:instrText>
              </w:r>
              <w:r>
                <w:fldChar w:fldCharType="separate"/>
              </w:r>
            </w:ins>
            <w:r w:rsidRPr="000213DD">
              <w:rPr>
                <w:rStyle w:val="Hyperlink"/>
              </w:rPr>
              <w:t>https://github.com/usdot-jpo-ode/asn1_codec</w:t>
            </w:r>
            <w:ins w:id="143" w:author="Musavi, Hamid [USA]" w:date="2017-09-01T08:48:00Z">
              <w:r>
                <w:fldChar w:fldCharType="end"/>
              </w:r>
              <w:r>
                <w:t xml:space="preserve"> </w:t>
              </w:r>
            </w:ins>
          </w:p>
        </w:tc>
      </w:tr>
    </w:tbl>
    <w:p w14:paraId="59730D51" w14:textId="77777777" w:rsidR="00263948" w:rsidRDefault="00263948">
      <w:pPr>
        <w:pStyle w:val="Heading3"/>
        <w:numPr>
          <w:ilvl w:val="0"/>
          <w:numId w:val="0"/>
        </w:numPr>
        <w:ind w:left="720"/>
        <w:rPr>
          <w:ins w:id="144" w:author="Schwartz, Matthew [USA]" w:date="2017-08-28T15:27:00Z"/>
        </w:rPr>
        <w:pPrChange w:id="145" w:author="Schwartz, Matthew [USA]" w:date="2017-08-28T15:27:00Z">
          <w:pPr>
            <w:pStyle w:val="Heading3"/>
          </w:pPr>
        </w:pPrChange>
      </w:pPr>
    </w:p>
    <w:p w14:paraId="34FEA9B8" w14:textId="494807BC" w:rsidR="00C26C45" w:rsidDel="00263948" w:rsidRDefault="00C110E9" w:rsidP="00C26C45">
      <w:pPr>
        <w:rPr>
          <w:del w:id="146" w:author="Schwartz, Matthew [USA]" w:date="2017-08-28T15:27:00Z"/>
        </w:rPr>
      </w:pPr>
      <w:del w:id="147" w:author="Schwartz, Matthew [USA]" w:date="2017-08-28T15:20:00Z">
        <w:r w:rsidDel="00263948">
          <w:delText>.</w:delText>
        </w:r>
      </w:del>
    </w:p>
    <w:p w14:paraId="2D3E3C5E" w14:textId="537810F7" w:rsidR="00263948" w:rsidDel="00263948" w:rsidRDefault="00C110E9" w:rsidP="006820F5">
      <w:pPr>
        <w:pStyle w:val="ListParagraph"/>
        <w:numPr>
          <w:ilvl w:val="0"/>
          <w:numId w:val="15"/>
        </w:numPr>
        <w:rPr>
          <w:del w:id="148" w:author="Schwartz, Matthew [USA]" w:date="2017-08-28T15:27:00Z"/>
        </w:rPr>
      </w:pPr>
      <w:del w:id="149" w:author="Schwartz, Matthew [USA]" w:date="2017-08-28T15:27:00Z">
        <w:r w:rsidDel="00263948">
          <w:delText xml:space="preserve">The public Git repository, </w:delText>
        </w:r>
        <w:r w:rsidR="00AD4163" w:rsidDel="00263948">
          <w:fldChar w:fldCharType="begin"/>
        </w:r>
        <w:r w:rsidR="00AD4163" w:rsidDel="00263948">
          <w:delInstrText xml:space="preserve"> HYPERLINK "https://github.com/usdot-jpo-ode/jpo-ode" </w:delInstrText>
        </w:r>
        <w:r w:rsidR="00AD4163" w:rsidDel="00263948">
          <w:fldChar w:fldCharType="separate"/>
        </w:r>
        <w:r w:rsidRPr="00F14CE2" w:rsidDel="00263948">
          <w:rPr>
            <w:rStyle w:val="Hyperlink"/>
          </w:rPr>
          <w:delText>https://github.com/usdot-jpo-ode/jpo-ode</w:delText>
        </w:r>
        <w:r w:rsidR="00AD4163" w:rsidDel="00263948">
          <w:rPr>
            <w:rStyle w:val="Hyperlink"/>
          </w:rPr>
          <w:fldChar w:fldCharType="end"/>
        </w:r>
        <w:r w:rsidDel="00263948">
          <w:delText>, houses the entirety of the JPO ODE open-source software source code.</w:delText>
        </w:r>
      </w:del>
    </w:p>
    <w:p w14:paraId="1D6C0503" w14:textId="489C187B" w:rsidR="00263948" w:rsidDel="00263948" w:rsidRDefault="00C110E9" w:rsidP="006820F5">
      <w:pPr>
        <w:pStyle w:val="ListParagraph"/>
        <w:numPr>
          <w:ilvl w:val="0"/>
          <w:numId w:val="15"/>
        </w:numPr>
        <w:rPr>
          <w:del w:id="150" w:author="Schwartz, Matthew [USA]" w:date="2017-08-28T15:27:00Z"/>
        </w:rPr>
      </w:pPr>
      <w:del w:id="151" w:author="Schwartz, Matthew [USA]" w:date="2017-08-28T15:27:00Z">
        <w:r w:rsidDel="00263948">
          <w:delText xml:space="preserve">The private Git repository, </w:delText>
        </w:r>
        <w:r w:rsidR="00AD4163" w:rsidDel="00263948">
          <w:fldChar w:fldCharType="begin"/>
        </w:r>
        <w:r w:rsidR="00AD4163" w:rsidDel="00263948">
          <w:delInstrText xml:space="preserve"> HYPERLINK "https://bitbucket.org/usdot-jpo-ode/jpo-ode-private" </w:delInstrText>
        </w:r>
        <w:r w:rsidR="00AD4163" w:rsidDel="00263948">
          <w:fldChar w:fldCharType="separate"/>
        </w:r>
        <w:r w:rsidRPr="00F14CE2" w:rsidDel="00263948">
          <w:rPr>
            <w:rStyle w:val="Hyperlink"/>
          </w:rPr>
          <w:delText>https://bitbucket.org/usdot-jpo-ode/jpo-ode-private</w:delText>
        </w:r>
        <w:r w:rsidR="00AD4163" w:rsidDel="00263948">
          <w:rPr>
            <w:rStyle w:val="Hyperlink"/>
          </w:rPr>
          <w:fldChar w:fldCharType="end"/>
        </w:r>
        <w:r w:rsidDel="00263948">
          <w:delText>, holds the components of the software that may be proprietary and/or hold commercial license and therefore not permitted to be open to public use.</w:delText>
        </w:r>
      </w:del>
    </w:p>
    <w:p w14:paraId="510E9854" w14:textId="0BC2D50F" w:rsidR="00C26C45" w:rsidRDefault="008E2CCA" w:rsidP="008E2CCA">
      <w:pPr>
        <w:pStyle w:val="Heading3"/>
      </w:pPr>
      <w:bookmarkStart w:id="152" w:name="_Toc483908142"/>
      <w:r>
        <w:t xml:space="preserve">Open-Source </w:t>
      </w:r>
      <w:r w:rsidR="007038D0">
        <w:t>Repository</w:t>
      </w:r>
      <w:bookmarkEnd w:id="152"/>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proofErr w:type="spellStart"/>
      <w:r>
        <w:t>jpo</w:t>
      </w:r>
      <w:proofErr w:type="spellEnd"/>
      <w:r>
        <w:t xml:space="preserve">-ode-common: this component contains all the common classes used by other </w:t>
      </w:r>
      <w:proofErr w:type="spellStart"/>
      <w:r>
        <w:t>jpo</w:t>
      </w:r>
      <w:proofErr w:type="spellEnd"/>
      <w:r>
        <w:t>-ode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w:t>
      </w:r>
      <w:proofErr w:type="spellStart"/>
      <w:r w:rsidR="00671FAC" w:rsidRPr="00671FAC">
        <w:rPr>
          <w:i/>
        </w:rPr>
        <w:t>jpo</w:t>
      </w:r>
      <w:proofErr w:type="spellEnd"/>
      <w:r w:rsidR="00671FAC" w:rsidRPr="00671FAC">
        <w:rPr>
          <w:i/>
        </w:rPr>
        <w:t>-ode component.</w:t>
      </w:r>
    </w:p>
    <w:p w14:paraId="56216276" w14:textId="440ED425" w:rsidR="00671FAC" w:rsidRDefault="00671FAC" w:rsidP="006820F5">
      <w:pPr>
        <w:pStyle w:val="ListParagraph"/>
        <w:numPr>
          <w:ilvl w:val="0"/>
          <w:numId w:val="16"/>
        </w:numPr>
      </w:pPr>
      <w:proofErr w:type="spellStart"/>
      <w:r>
        <w:lastRenderedPageBreak/>
        <w:t>jpo</w:t>
      </w:r>
      <w:proofErr w:type="spellEnd"/>
      <w:r>
        <w:t xml:space="preserve">-ode-core: this component contains the core functions carried out by the </w:t>
      </w:r>
      <w:proofErr w:type="spellStart"/>
      <w:r>
        <w:t>jpo</w:t>
      </w:r>
      <w:proofErr w:type="spellEnd"/>
      <w:r>
        <w:t>-ode.</w:t>
      </w:r>
    </w:p>
    <w:p w14:paraId="31C89F02" w14:textId="2A167634" w:rsidR="00671FAC" w:rsidRDefault="00671FAC" w:rsidP="006820F5">
      <w:pPr>
        <w:pStyle w:val="ListParagraph"/>
        <w:numPr>
          <w:ilvl w:val="0"/>
          <w:numId w:val="16"/>
        </w:numPr>
      </w:pPr>
      <w:proofErr w:type="spellStart"/>
      <w:r>
        <w:t>jpo</w:t>
      </w:r>
      <w:proofErr w:type="spellEnd"/>
      <w:r>
        <w:t>-ode-plugins: this component contains the plug-in modules.</w:t>
      </w:r>
    </w:p>
    <w:p w14:paraId="3F689485" w14:textId="353995B3" w:rsidR="00671FAC" w:rsidRDefault="00671FAC" w:rsidP="006820F5">
      <w:pPr>
        <w:pStyle w:val="ListParagraph"/>
        <w:numPr>
          <w:ilvl w:val="0"/>
          <w:numId w:val="16"/>
        </w:numPr>
        <w:rPr>
          <w:ins w:id="153" w:author="Musavi, Hamid [USA]" w:date="2017-09-01T08:50:00Z"/>
        </w:rPr>
      </w:pPr>
      <w:proofErr w:type="spellStart"/>
      <w:r>
        <w:t>jpo</w:t>
      </w:r>
      <w:proofErr w:type="spellEnd"/>
      <w:r>
        <w:t>-ode-</w:t>
      </w:r>
      <w:proofErr w:type="spellStart"/>
      <w:r>
        <w:t>svcs</w:t>
      </w:r>
      <w:proofErr w:type="spellEnd"/>
      <w:r>
        <w:t xml:space="preserve">: </w:t>
      </w:r>
      <w:proofErr w:type="gramStart"/>
      <w:r>
        <w:t>this component and similar future components</w:t>
      </w:r>
      <w:proofErr w:type="gramEnd"/>
      <w:r>
        <w:t xml:space="preserve"> are the actual service components. This component is always a Spring Framework application and implements a specific service.</w:t>
      </w:r>
    </w:p>
    <w:p w14:paraId="7D30D5E1" w14:textId="3E0E3000" w:rsidR="00395137" w:rsidRDefault="004C5056" w:rsidP="006820F5">
      <w:pPr>
        <w:pStyle w:val="ListParagraph"/>
        <w:numPr>
          <w:ilvl w:val="0"/>
          <w:numId w:val="16"/>
        </w:numPr>
      </w:pPr>
      <w:ins w:id="154" w:author="Musavi, Hamid [USA]" w:date="2017-09-01T08:58:00Z">
        <w:r>
          <w:t xml:space="preserve">Future </w:t>
        </w:r>
      </w:ins>
      <w:ins w:id="155" w:author="Musavi, Hamid [USA]" w:date="2017-09-01T08:51:00Z">
        <w:r w:rsidR="00021523">
          <w:t>a</w:t>
        </w:r>
        <w:r w:rsidR="00395137">
          <w:t xml:space="preserve">sn1_codec: this component is a standalone module able to </w:t>
        </w:r>
      </w:ins>
      <w:ins w:id="156" w:author="Musavi, Hamid [USA]" w:date="2017-09-01T08:52:00Z">
        <w:r w:rsidR="00395137">
          <w:t>subscribing to</w:t>
        </w:r>
      </w:ins>
      <w:ins w:id="157" w:author="Musavi, Hamid [USA]" w:date="2017-09-01T08:51:00Z">
        <w:r w:rsidR="00395137">
          <w:t xml:space="preserve"> encoded</w:t>
        </w:r>
      </w:ins>
      <w:ins w:id="158" w:author="Musavi, Hamid [USA]" w:date="2017-09-01T08:54:00Z">
        <w:r w:rsidR="00021523">
          <w:t xml:space="preserve"> </w:t>
        </w:r>
      </w:ins>
      <w:ins w:id="159" w:author="Musavi, Hamid [USA]" w:date="2017-09-01T08:51:00Z">
        <w:r w:rsidR="00395137">
          <w:t xml:space="preserve">ASN.1 messages and </w:t>
        </w:r>
      </w:ins>
      <w:ins w:id="160" w:author="Musavi, Hamid [USA]" w:date="2017-09-01T08:52:00Z">
        <w:r w:rsidR="00395137">
          <w:t>pub</w:t>
        </w:r>
      </w:ins>
      <w:ins w:id="161" w:author="Musavi, Hamid [USA]" w:date="2017-09-01T08:53:00Z">
        <w:r w:rsidR="00021523">
          <w:t>lishing decoded data.</w:t>
        </w:r>
      </w:ins>
      <w:ins w:id="162" w:author="Musavi, Hamid [USA]" w:date="2017-09-01T08:51:00Z">
        <w:r w:rsidR="00395137">
          <w:t xml:space="preserve"> </w:t>
        </w:r>
      </w:ins>
      <w:ins w:id="163" w:author="Musavi, Hamid [USA]" w:date="2017-09-01T08:54:00Z">
        <w:r w:rsidR="00021523">
          <w:t xml:space="preserve">The component is also capable of encoding and publishing </w:t>
        </w:r>
      </w:ins>
      <w:ins w:id="164" w:author="Musavi, Hamid [USA]" w:date="2017-09-01T08:55:00Z">
        <w:r w:rsidR="00021523">
          <w:t xml:space="preserve">them to </w:t>
        </w:r>
      </w:ins>
      <w:ins w:id="165" w:author="Musavi, Hamid [USA]" w:date="2017-09-01T08:56:00Z">
        <w:r w:rsidR="00021523">
          <w:t xml:space="preserve">the ODE and </w:t>
        </w:r>
      </w:ins>
      <w:ins w:id="166" w:author="Musavi, Hamid [USA]" w:date="2017-09-01T08:55:00Z">
        <w:r w:rsidR="00021523">
          <w:t>other applications.</w:t>
        </w:r>
      </w:ins>
      <w:ins w:id="167" w:author="Musavi, Hamid [USA]" w:date="2017-09-01T08:58:00Z">
        <w:r>
          <w:t xml:space="preserve"> This module will replace the private repository </w:t>
        </w:r>
        <w:proofErr w:type="spellStart"/>
        <w:r>
          <w:t>jpo</w:t>
        </w:r>
        <w:proofErr w:type="spellEnd"/>
        <w:r>
          <w:t>-ode-private.</w:t>
        </w:r>
      </w:ins>
    </w:p>
    <w:p w14:paraId="1E7D9F5C" w14:textId="1C1AA971" w:rsidR="00284505" w:rsidRDefault="00D359EF" w:rsidP="00284505">
      <w:pPr>
        <w:pStyle w:val="Heading3"/>
      </w:pPr>
      <w:bookmarkStart w:id="168" w:name="_Toc483908143"/>
      <w:r>
        <w:t>Pr</w:t>
      </w:r>
      <w:r w:rsidR="00284505">
        <w:t>ivate Repository</w:t>
      </w:r>
      <w:bookmarkEnd w:id="168"/>
    </w:p>
    <w:p w14:paraId="0F2C40FB" w14:textId="64C5BF24" w:rsidR="00284505" w:rsidRPr="00284505" w:rsidRDefault="00284505" w:rsidP="00284505">
      <w:r>
        <w:t>The Private repository is intended to house the 3</w:t>
      </w:r>
      <w:r w:rsidRPr="00284505">
        <w:rPr>
          <w:vertAlign w:val="superscript"/>
        </w:rPr>
        <w:t>rd</w:t>
      </w:r>
      <w:r>
        <w: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t>
      </w:r>
      <w:hyperlink r:id="rId27" w:history="1">
        <w:r w:rsidR="00671FAC">
          <w:rPr>
            <w:rStyle w:val="Hyperlink"/>
          </w:rPr>
          <w:t xml:space="preserve">OSS </w:t>
        </w:r>
        <w:proofErr w:type="spellStart"/>
        <w:r w:rsidR="00671FAC">
          <w:rPr>
            <w:rStyle w:val="Hyperlink"/>
          </w:rPr>
          <w:t>Nokalva</w:t>
        </w:r>
        <w:proofErr w:type="spellEnd"/>
      </w:hyperlink>
      <w:r w:rsidR="00671FAC">
        <w:t> </w:t>
      </w:r>
      <w:r>
        <w:t>ASN.1 compiler and runtime libraries.</w:t>
      </w:r>
    </w:p>
    <w:p w14:paraId="3CDCB03A" w14:textId="77777777" w:rsidR="00C110E9" w:rsidRDefault="00C110E9" w:rsidP="00D359EF">
      <w:pPr>
        <w:pStyle w:val="Heading4"/>
        <w:rPr>
          <w:b/>
        </w:rPr>
      </w:pPr>
      <w:bookmarkStart w:id="169" w:name="_Toc462052239"/>
      <w:bookmarkStart w:id="170" w:name="_Ref471486364"/>
      <w:bookmarkStart w:id="171" w:name="_Ref471486373"/>
      <w:bookmarkStart w:id="172" w:name="_Toc462052247"/>
      <w:r>
        <w:t xml:space="preserve">ASN.1 </w:t>
      </w:r>
      <w:r w:rsidRPr="003213A4">
        <w:t>Java API</w:t>
      </w:r>
      <w:bookmarkEnd w:id="169"/>
      <w:bookmarkEnd w:id="170"/>
      <w:bookmarkEnd w:id="171"/>
    </w:p>
    <w:p w14:paraId="796167CD" w14:textId="6874E843"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We have acquired ASN.1 compiler and run-time libraries from </w:t>
      </w:r>
      <w:hyperlink r:id="rId28" w:history="1">
        <w:r>
          <w:rPr>
            <w:rStyle w:val="Hyperlink"/>
          </w:rPr>
          <w:t xml:space="preserve">OSS </w:t>
        </w:r>
        <w:proofErr w:type="spellStart"/>
        <w:r>
          <w:rPr>
            <w:rStyle w:val="Hyperlink"/>
          </w:rPr>
          <w:t>Nokalva</w:t>
        </w:r>
        <w:proofErr w:type="spellEnd"/>
      </w:hyperlink>
      <w:r>
        <w:t> to accomplish the decod</w:t>
      </w:r>
      <w:r w:rsidR="00284505">
        <w:t xml:space="preserve">ing/encoding of data from ASN.1 to </w:t>
      </w:r>
      <w:r>
        <w:t xml:space="preserve">POJO </w:t>
      </w:r>
      <w:r w:rsidR="00284505">
        <w:t>and vice-versa</w:t>
      </w:r>
      <w:r>
        <w:t>.</w:t>
      </w:r>
    </w:p>
    <w:p w14:paraId="03CF98C6" w14:textId="115286C1" w:rsidR="00C110E9" w:rsidRDefault="00C110E9" w:rsidP="00C110E9">
      <w:r>
        <w:t xml:space="preserve">Due to the commercial license associated with the ASN.1 compiler software, the source code generated by the compiler and the runtime libraries required to build and run the software are maintained in </w:t>
      </w:r>
      <w:r w:rsidR="00284505">
        <w:t xml:space="preserve">our </w:t>
      </w:r>
      <w:r>
        <w:t xml:space="preserve">private </w:t>
      </w:r>
      <w:proofErr w:type="spellStart"/>
      <w:r>
        <w:t>Git</w:t>
      </w:r>
      <w:proofErr w:type="spellEnd"/>
      <w:r>
        <w:t xml:space="preserve"> repository</w:t>
      </w:r>
      <w:r w:rsidR="00284505">
        <w:t>.</w:t>
      </w:r>
    </w:p>
    <w:p w14:paraId="2D262D1C" w14:textId="2E5823F7" w:rsidR="00C110E9" w:rsidRDefault="00C110E9">
      <w:pPr>
        <w:pStyle w:val="Heading3"/>
        <w:pPrChange w:id="173" w:author="Musavi, Hamid [USA]" w:date="2017-09-01T09:00:00Z">
          <w:pPr>
            <w:pStyle w:val="Heading4"/>
          </w:pPr>
        </w:pPrChange>
      </w:pPr>
      <w:bookmarkStart w:id="174" w:name="_Toc462052243"/>
      <w:r w:rsidRPr="00211532">
        <w:t>Build</w:t>
      </w:r>
      <w:r w:rsidR="00671FAC">
        <w:t xml:space="preserve"> and Deploy</w:t>
      </w:r>
      <w:r w:rsidRPr="00211532">
        <w:t xml:space="preserve"> Procedure</w:t>
      </w:r>
      <w:bookmarkEnd w:id="174"/>
    </w:p>
    <w:p w14:paraId="1142C3CA" w14:textId="543C9146" w:rsidR="00671FAC" w:rsidRPr="00671FAC" w:rsidRDefault="00671FAC" w:rsidP="00671FAC">
      <w:r>
        <w:t>Follow the steps in jpo-ode/README.md Getting Started guide for building and deploying the JPO-ODE services.</w:t>
      </w:r>
    </w:p>
    <w:p w14:paraId="65F448AD" w14:textId="40ECED32" w:rsidR="00C26C45" w:rsidRDefault="0088060F" w:rsidP="0088060F">
      <w:pPr>
        <w:pStyle w:val="Heading3"/>
        <w:rPr>
          <w:b/>
        </w:rPr>
      </w:pPr>
      <w:bookmarkStart w:id="175" w:name="_Toc462052259"/>
      <w:bookmarkStart w:id="176" w:name="_Toc483908144"/>
      <w:bookmarkStart w:id="177" w:name="_Ref489003471"/>
      <w:bookmarkEnd w:id="172"/>
      <w:r>
        <w:t xml:space="preserve">ODE </w:t>
      </w:r>
      <w:bookmarkEnd w:id="175"/>
      <w:r>
        <w:t>Application Properties</w:t>
      </w:r>
      <w:bookmarkEnd w:id="176"/>
      <w:bookmarkEnd w:id="177"/>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proofErr w:type="spellStart"/>
      <w:proofErr w:type="gramStart"/>
      <w:r w:rsidR="00CA712F" w:rsidRPr="00CA712F">
        <w:rPr>
          <w:i/>
        </w:rPr>
        <w:t>application.properties</w:t>
      </w:r>
      <w:proofErr w:type="spellEnd"/>
      <w:proofErr w:type="gramEnd"/>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w:t>
      </w:r>
      <w:proofErr w:type="spellStart"/>
      <w:proofErr w:type="gramStart"/>
      <w:r w:rsidRPr="00E916A3">
        <w:rPr>
          <w:i/>
        </w:rPr>
        <w:t>ode.</w:t>
      </w:r>
      <w:r>
        <w:rPr>
          <w:i/>
        </w:rPr>
        <w:t>propertyName</w:t>
      </w:r>
      <w:proofErr w:type="spellEnd"/>
      <w:proofErr w:type="gramEnd"/>
      <w:r w:rsidR="00A07598">
        <w:rPr>
          <w:i/>
        </w:rPr>
        <w:t>=</w:t>
      </w:r>
      <w:proofErr w:type="spellStart"/>
      <w:r>
        <w:rPr>
          <w:i/>
        </w:rPr>
        <w:t>propertyV</w:t>
      </w:r>
      <w:r w:rsidRPr="00E916A3">
        <w:rPr>
          <w:i/>
        </w:rPr>
        <w:t>alue</w:t>
      </w:r>
      <w:proofErr w:type="spellEnd"/>
      <w:r w:rsidR="008B218F">
        <w:rPr>
          <w:iCs/>
        </w:rPr>
        <w:t xml:space="preserve">. For example, add </w:t>
      </w:r>
      <w:proofErr w:type="spellStart"/>
      <w:r w:rsidR="008B218F">
        <w:rPr>
          <w:iCs/>
        </w:rPr>
        <w:t>ode.DdsCasUsername</w:t>
      </w:r>
      <w:proofErr w:type="spellEnd"/>
      <w:r w:rsidR="008B218F">
        <w:rPr>
          <w:iCs/>
        </w:rPr>
        <w:t>=</w:t>
      </w:r>
      <w:proofErr w:type="spellStart"/>
      <w:r w:rsidR="008B218F">
        <w:rPr>
          <w:iCs/>
        </w:rPr>
        <w:t>fred.flintstone@stone.age</w:t>
      </w:r>
      <w:proofErr w:type="spellEnd"/>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proofErr w:type="spellStart"/>
      <w:r w:rsidRPr="00CE6C37">
        <w:rPr>
          <w:i/>
        </w:rPr>
        <w:t>ode.DdsCasUsername</w:t>
      </w:r>
      <w:proofErr w:type="spellEnd"/>
      <w:r w:rsidRPr="00CE6C37">
        <w:rPr>
          <w:i/>
        </w:rPr>
        <w:t>=</w:t>
      </w:r>
      <w:proofErr w:type="spellStart"/>
      <w:r w:rsidRPr="00CE6C37">
        <w:rPr>
          <w:i/>
        </w:rPr>
        <w:t>fred.flintstone@stone.age</w:t>
      </w:r>
      <w:proofErr w:type="spellEnd"/>
      <w:r>
        <w:rPr>
          <w:i/>
        </w:rPr>
        <w:t>.</w:t>
      </w:r>
    </w:p>
    <w:p w14:paraId="6434F2B6" w14:textId="4FC5D8DA" w:rsidR="00E916A3" w:rsidRDefault="00E916A3" w:rsidP="009522E0">
      <w:r>
        <w:lastRenderedPageBreak/>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w:t>
      </w:r>
      <w:proofErr w:type="spellStart"/>
      <w:r>
        <w:t>OdeProperties</w:t>
      </w:r>
      <w:proofErr w:type="spellEnd"/>
      <w:r>
        <w:t xml:space="preserve"> class. The property name is the name of the </w:t>
      </w:r>
      <w:proofErr w:type="spellStart"/>
      <w:r w:rsidR="00A07598">
        <w:t>OdeProperties</w:t>
      </w:r>
      <w:proofErr w:type="spellEnd"/>
      <w:r w:rsidR="00A07598">
        <w:t xml:space="preserve"> class </w:t>
      </w:r>
      <w:r>
        <w:t>instance parameter</w:t>
      </w:r>
      <w:r w:rsidR="00CB08F3">
        <w:t>.</w:t>
      </w:r>
    </w:p>
    <w:p w14:paraId="17A4DA3B" w14:textId="77777777" w:rsidR="00D4195B" w:rsidRDefault="00D4195B" w:rsidP="00E916A3">
      <w:pPr>
        <w:sectPr w:rsidR="00D4195B" w:rsidSect="00A956BC">
          <w:footerReference w:type="default" r:id="rId29"/>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182" w:name="_Ref483487699"/>
      <w:r>
        <w:t xml:space="preserve">Table </w:t>
      </w:r>
      <w:fldSimple w:instr=" SEQ Table \* ARABIC ">
        <w:r>
          <w:rPr>
            <w:noProof/>
          </w:rPr>
          <w:t>1</w:t>
        </w:r>
      </w:fldSimple>
      <w:r>
        <w:t xml:space="preserve"> - ODE Application Properties</w:t>
      </w:r>
      <w:bookmarkEnd w:id="182"/>
    </w:p>
    <w:tbl>
      <w:tblPr>
        <w:tblStyle w:val="GridTable4-Accent11"/>
        <w:tblW w:w="13045" w:type="dxa"/>
        <w:tblLayout w:type="fixed"/>
        <w:tblLook w:val="04A0" w:firstRow="1" w:lastRow="0" w:firstColumn="1" w:lastColumn="0" w:noHBand="0" w:noVBand="1"/>
      </w:tblPr>
      <w:tblGrid>
        <w:gridCol w:w="3775"/>
        <w:gridCol w:w="3330"/>
        <w:gridCol w:w="1170"/>
        <w:gridCol w:w="4770"/>
        <w:tblGridChange w:id="183">
          <w:tblGrid>
            <w:gridCol w:w="3775"/>
            <w:gridCol w:w="3330"/>
            <w:gridCol w:w="1170"/>
            <w:gridCol w:w="4770"/>
          </w:tblGrid>
        </w:tblGridChange>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395DED" w:rsidRDefault="00D6784D" w:rsidP="00D6784D">
            <w:pPr>
              <w:rPr>
                <w:rFonts w:cstheme="minorHAnsi"/>
                <w:rPrChange w:id="184" w:author="Musavi, Hamid [USA]" w:date="2017-09-01T09:01:00Z">
                  <w:rPr>
                    <w:rFonts w:cstheme="minorHAnsi"/>
                    <w:b w:val="0"/>
                  </w:rPr>
                </w:rPrChange>
              </w:rPr>
            </w:pPr>
            <w:proofErr w:type="spellStart"/>
            <w:proofErr w:type="gramStart"/>
            <w:r w:rsidRPr="00395DED">
              <w:rPr>
                <w:rFonts w:cstheme="minorHAnsi"/>
              </w:rPr>
              <w:t>ode.kafkaBrokers</w:t>
            </w:r>
            <w:proofErr w:type="spellEnd"/>
            <w:proofErr w:type="gramEnd"/>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List of </w:t>
            </w:r>
            <w:proofErr w:type="spellStart"/>
            <w:r w:rsidRPr="00A811FA">
              <w:rPr>
                <w:rFonts w:cstheme="minorHAnsi"/>
              </w:rPr>
              <w:t>kafka</w:t>
            </w:r>
            <w:proofErr w:type="spellEnd"/>
            <w:r w:rsidRPr="00A811FA">
              <w:rPr>
                <w:rFonts w:cstheme="minorHAnsi"/>
              </w:rPr>
              <w:t xml:space="preserve">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395DED" w:rsidRDefault="00D6784D" w:rsidP="00D6784D">
            <w:pPr>
              <w:rPr>
                <w:rFonts w:cstheme="minorHAnsi"/>
                <w:rPrChange w:id="185" w:author="Musavi, Hamid [USA]" w:date="2017-09-01T09:01:00Z">
                  <w:rPr>
                    <w:rFonts w:cstheme="minorHAnsi"/>
                    <w:b w:val="0"/>
                  </w:rPr>
                </w:rPrChange>
              </w:rPr>
            </w:pPr>
            <w:proofErr w:type="spellStart"/>
            <w:proofErr w:type="gramStart"/>
            <w:r w:rsidRPr="00395DED">
              <w:rPr>
                <w:rFonts w:cstheme="minorHAnsi"/>
              </w:rPr>
              <w:t>ode.uploadLocationRoot</w:t>
            </w:r>
            <w:proofErr w:type="spellEnd"/>
            <w:proofErr w:type="gramEnd"/>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14:paraId="3D580A72"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A1396A9" w14:textId="77777777" w:rsidR="00D6784D" w:rsidRPr="00107B4D" w:rsidRDefault="00D6784D" w:rsidP="00D6784D">
            <w:pPr>
              <w:rPr>
                <w:rFonts w:cstheme="minorHAnsi"/>
              </w:rPr>
            </w:pPr>
            <w:proofErr w:type="spellStart"/>
            <w:proofErr w:type="gramStart"/>
            <w:r w:rsidRPr="00395DED">
              <w:rPr>
                <w:rFonts w:cstheme="minorHAnsi"/>
              </w:rPr>
              <w:t>ode.uploadLocationBsm</w:t>
            </w:r>
            <w:proofErr w:type="spellEnd"/>
            <w:proofErr w:type="gramEnd"/>
          </w:p>
        </w:tc>
        <w:tc>
          <w:tcPr>
            <w:tcW w:w="3330" w:type="dxa"/>
          </w:tcPr>
          <w:p w14:paraId="1C87A7CA"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roofErr w:type="spellStart"/>
            <w:r w:rsidRPr="00A811FA">
              <w:rPr>
                <w:rFonts w:cstheme="minorHAnsi"/>
              </w:rPr>
              <w:t>bsm</w:t>
            </w:r>
            <w:proofErr w:type="spellEnd"/>
          </w:p>
        </w:tc>
        <w:tc>
          <w:tcPr>
            <w:tcW w:w="1170" w:type="dxa"/>
          </w:tcPr>
          <w:p w14:paraId="1B3CB46C"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2E24404"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Specific location for BSM files without message-frame header</w:t>
            </w:r>
          </w:p>
        </w:tc>
      </w:tr>
      <w:tr w:rsidR="00D6784D" w:rsidRPr="00B900E1" w14:paraId="25CD62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75958BB5" w14:textId="77777777" w:rsidR="00D6784D" w:rsidRPr="00107B4D" w:rsidRDefault="00D6784D" w:rsidP="00D6784D">
            <w:pPr>
              <w:rPr>
                <w:rFonts w:cstheme="minorHAnsi"/>
              </w:rPr>
            </w:pPr>
            <w:proofErr w:type="spellStart"/>
            <w:proofErr w:type="gramStart"/>
            <w:r w:rsidRPr="00395DED">
              <w:rPr>
                <w:rFonts w:cstheme="minorHAnsi"/>
              </w:rPr>
              <w:t>ode.uploadLocationMessageFrame</w:t>
            </w:r>
            <w:proofErr w:type="spellEnd"/>
            <w:proofErr w:type="gramEnd"/>
          </w:p>
        </w:tc>
        <w:tc>
          <w:tcPr>
            <w:tcW w:w="3330" w:type="dxa"/>
          </w:tcPr>
          <w:p w14:paraId="051D9CD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roofErr w:type="spellStart"/>
            <w:r w:rsidRPr="00A811FA">
              <w:rPr>
                <w:rFonts w:cstheme="minorHAnsi"/>
              </w:rPr>
              <w:t>messageframe</w:t>
            </w:r>
            <w:proofErr w:type="spellEnd"/>
          </w:p>
        </w:tc>
        <w:tc>
          <w:tcPr>
            <w:tcW w:w="1170" w:type="dxa"/>
          </w:tcPr>
          <w:p w14:paraId="5C17725F"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A8B872C"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Specific location for BSM files with message-frame header</w:t>
            </w:r>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ins w:id="186" w:author="Musavi, Hamid [USA]" w:date="2017-09-01T10:00:00Z"/>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E3039EB" w:rsidR="00EC26F5" w:rsidRPr="00107B4D" w:rsidRDefault="00EC26F5" w:rsidP="00EC26F5">
            <w:pPr>
              <w:rPr>
                <w:ins w:id="187" w:author="Musavi, Hamid [USA]" w:date="2017-09-01T10:00:00Z"/>
                <w:rFonts w:cstheme="minorHAnsi"/>
              </w:rPr>
            </w:pPr>
            <w:proofErr w:type="spellStart"/>
            <w:proofErr w:type="gramStart"/>
            <w:ins w:id="188" w:author="Musavi, Hamid [USA]" w:date="2017-09-01T10:00:00Z">
              <w:r>
                <w:rPr>
                  <w:rFonts w:cstheme="minorHAnsi"/>
                </w:rPr>
                <w:t>ode.</w:t>
              </w:r>
            </w:ins>
            <w:ins w:id="189" w:author="Musavi, Hamid [USA]" w:date="2017-09-01T10:01:00Z">
              <w:r w:rsidRPr="00EC26F5">
                <w:rPr>
                  <w:rFonts w:cstheme="minorHAnsi"/>
                </w:rPr>
                <w:t>uploadLocationBsmLog</w:t>
              </w:r>
            </w:ins>
            <w:proofErr w:type="spellEnd"/>
            <w:proofErr w:type="gramEnd"/>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ins w:id="190" w:author="Musavi, Hamid [USA]" w:date="2017-09-01T10:00:00Z"/>
                <w:rFonts w:cstheme="minorHAnsi"/>
              </w:rPr>
            </w:pPr>
            <w:proofErr w:type="gramStart"/>
            <w:ins w:id="191" w:author="Musavi, Hamid [USA]" w:date="2017-09-01T10:01:00Z">
              <w:r>
                <w:rPr>
                  <w:rFonts w:cstheme="minorHAnsi"/>
                </w:rPr>
                <w:t>./</w:t>
              </w:r>
              <w:proofErr w:type="gramEnd"/>
              <w:r>
                <w:rPr>
                  <w:rFonts w:cstheme="minorHAnsi"/>
                </w:rPr>
                <w:t>uploads/</w:t>
              </w:r>
              <w:proofErr w:type="spellStart"/>
              <w:r>
                <w:rPr>
                  <w:rFonts w:cstheme="minorHAnsi"/>
                </w:rPr>
                <w:t>bsmlog</w:t>
              </w:r>
            </w:ins>
            <w:proofErr w:type="spellEnd"/>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ins w:id="192" w:author="Musavi, Hamid [USA]" w:date="2017-09-01T10:00:00Z"/>
                <w:rFonts w:cstheme="minorHAnsi"/>
              </w:rPr>
            </w:pPr>
          </w:p>
        </w:tc>
        <w:tc>
          <w:tcPr>
            <w:tcW w:w="4770" w:type="dxa"/>
          </w:tcPr>
          <w:p w14:paraId="5DDE34FD" w14:textId="47AC8B1A"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ins w:id="193" w:author="Musavi, Hamid [USA]" w:date="2017-09-01T10:00:00Z"/>
                <w:rFonts w:cstheme="minorHAnsi"/>
              </w:rPr>
            </w:pPr>
            <w:ins w:id="194" w:author="Musavi, Hamid [USA]" w:date="2017-09-01T10:01:00Z">
              <w:r w:rsidRPr="00A811FA">
                <w:rPr>
                  <w:rFonts w:cstheme="minorHAnsi"/>
                </w:rPr>
                <w:t xml:space="preserve">Specific location for BSM </w:t>
              </w:r>
              <w:r>
                <w:rPr>
                  <w:rFonts w:cstheme="minorHAnsi"/>
                </w:rPr>
                <w:t xml:space="preserve">log </w:t>
              </w:r>
              <w:r w:rsidRPr="00A811FA">
                <w:rPr>
                  <w:rFonts w:cstheme="minorHAnsi"/>
                </w:rPr>
                <w:t>files with header</w:t>
              </w:r>
            </w:ins>
            <w:ins w:id="195" w:author="Musavi, Hamid [USA]" w:date="2017-09-01T10:02:00Z">
              <w:r>
                <w:rPr>
                  <w:rFonts w:cstheme="minorHAnsi"/>
                </w:rPr>
                <w:t xml:space="preserve"> </w:t>
              </w:r>
            </w:ins>
            <w:ins w:id="196" w:author="Musavi, Hamid [USA]" w:date="2017-09-01T10:03:00Z">
              <w:r>
                <w:rPr>
                  <w:rFonts w:cstheme="minorHAnsi"/>
                </w:rPr>
                <w:t xml:space="preserve">fields </w:t>
              </w:r>
            </w:ins>
            <w:ins w:id="197" w:author="Musavi, Hamid [USA]" w:date="2017-09-01T10:02:00Z">
              <w:r>
                <w:rPr>
                  <w:rFonts w:cstheme="minorHAnsi"/>
                </w:rPr>
                <w:t xml:space="preserve">to </w:t>
              </w:r>
            </w:ins>
            <w:ins w:id="198" w:author="Musavi, Hamid [USA]" w:date="2017-09-01T10:03:00Z">
              <w:r>
                <w:rPr>
                  <w:rFonts w:cstheme="minorHAnsi"/>
                </w:rPr>
                <w:t>specify BSM</w:t>
              </w:r>
            </w:ins>
            <w:ins w:id="199" w:author="Musavi, Hamid [USA]" w:date="2017-09-01T10:02:00Z">
              <w:r>
                <w:rPr>
                  <w:rFonts w:cstheme="minorHAnsi"/>
                </w:rPr>
                <w:t xml:space="preserve"> direction, UTC timestamp, and other </w:t>
              </w:r>
            </w:ins>
            <w:ins w:id="200" w:author="Musavi, Hamid [USA]" w:date="2017-09-01T10:03:00Z">
              <w:r>
                <w:rPr>
                  <w:rFonts w:cstheme="minorHAnsi"/>
                </w:rPr>
                <w:t>metadata</w:t>
              </w:r>
            </w:ins>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proofErr w:type="spellStart"/>
            <w:proofErr w:type="gramStart"/>
            <w:r w:rsidRPr="00395DED">
              <w:rPr>
                <w:rFonts w:cstheme="minorHAnsi"/>
              </w:rPr>
              <w:t>ode.pluginsLocations</w:t>
            </w:r>
            <w:proofErr w:type="spellEnd"/>
            <w:proofErr w:type="gramEnd"/>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14:paraId="457EF61A"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98FF2CB" w14:textId="378A6470" w:rsidR="00EC26F5" w:rsidRPr="00107B4D" w:rsidRDefault="00EC26F5" w:rsidP="00EC26F5">
            <w:pPr>
              <w:rPr>
                <w:rFonts w:cstheme="minorHAnsi"/>
              </w:rPr>
            </w:pPr>
            <w:proofErr w:type="gramStart"/>
            <w:r w:rsidRPr="00395DED">
              <w:rPr>
                <w:rFonts w:cstheme="minorHAnsi"/>
              </w:rPr>
              <w:t>ode.asn</w:t>
            </w:r>
            <w:proofErr w:type="gramEnd"/>
            <w:r w:rsidRPr="00395DED">
              <w:rPr>
                <w:rFonts w:cstheme="minorHAnsi"/>
              </w:rPr>
              <w:t>1CoderClassName</w:t>
            </w:r>
          </w:p>
        </w:tc>
        <w:tc>
          <w:tcPr>
            <w:tcW w:w="3330" w:type="dxa"/>
          </w:tcPr>
          <w:p w14:paraId="72621CA0"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us.dot.its.jpo.ode.plugin.j2735.oss.OssAsn1Coder</w:t>
            </w:r>
          </w:p>
        </w:tc>
        <w:tc>
          <w:tcPr>
            <w:tcW w:w="1170" w:type="dxa"/>
          </w:tcPr>
          <w:p w14:paraId="38F11FE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5610163"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How Kafka producers write to topics: valid values are </w:t>
            </w:r>
            <w:proofErr w:type="spellStart"/>
            <w:r w:rsidRPr="00A811FA">
              <w:rPr>
                <w:rFonts w:cstheme="minorHAnsi"/>
              </w:rPr>
              <w:t>async</w:t>
            </w:r>
            <w:proofErr w:type="spellEnd"/>
            <w:r w:rsidRPr="00A811FA">
              <w:rPr>
                <w:rFonts w:cstheme="minorHAnsi"/>
              </w:rPr>
              <w:t xml:space="preserve"> and sync for asynchronous writes and synchronous writes, respectively.</w:t>
            </w:r>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proofErr w:type="spellStart"/>
            <w:proofErr w:type="gramStart"/>
            <w:r w:rsidRPr="00395DED">
              <w:rPr>
                <w:rFonts w:cstheme="minorHAnsi"/>
              </w:rPr>
              <w:t>ode.kafkaProducerType</w:t>
            </w:r>
            <w:proofErr w:type="spellEnd"/>
            <w:proofErr w:type="gramEnd"/>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r w:rsidRPr="00A811FA">
              <w:rPr>
                <w:rFonts w:cstheme="minorHAnsi"/>
              </w:rPr>
              <w:t>async</w:t>
            </w:r>
            <w:proofErr w:type="spellEnd"/>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ins w:id="201" w:author="Musavi, Hamid [USA]" w:date="2017-09-01T11:22:00Z">
              <w:r>
                <w:rPr>
                  <w:rFonts w:cstheme="minorHAnsi"/>
                </w:rPr>
                <w:t xml:space="preserve">Specifies whether publishing to Kafka will be </w:t>
              </w:r>
            </w:ins>
            <w:ins w:id="202" w:author="Musavi, Hamid [USA]" w:date="2017-09-01T11:23:00Z">
              <w:r>
                <w:rPr>
                  <w:rFonts w:cstheme="minorHAnsi"/>
                </w:rPr>
                <w:t>synchronous</w:t>
              </w:r>
            </w:ins>
            <w:ins w:id="203" w:author="Musavi, Hamid [USA]" w:date="2017-09-01T11:22:00Z">
              <w:r>
                <w:rPr>
                  <w:rFonts w:cstheme="minorHAnsi"/>
                </w:rPr>
                <w:t xml:space="preserve"> (i.e. </w:t>
              </w:r>
            </w:ins>
            <w:ins w:id="204" w:author="Musavi, Hamid [USA]" w:date="2017-09-01T11:23:00Z">
              <w:r>
                <w:rPr>
                  <w:rFonts w:cstheme="minorHAnsi"/>
                </w:rPr>
                <w:t>blocking until the data has been persisted) or asynchronous</w:t>
              </w:r>
            </w:ins>
            <w:ins w:id="205" w:author="Musavi, Hamid [USA]" w:date="2017-09-01T11:24:00Z">
              <w:r w:rsidR="00976396">
                <w:rPr>
                  <w:rFonts w:cstheme="minorHAnsi"/>
                </w:rPr>
                <w:t xml:space="preserve"> (i.e. publish and forget). Valid values are: sync or </w:t>
              </w:r>
              <w:proofErr w:type="spellStart"/>
              <w:r w:rsidR="00976396">
                <w:rPr>
                  <w:rFonts w:cstheme="minorHAnsi"/>
                </w:rPr>
                <w:t>async</w:t>
              </w:r>
              <w:proofErr w:type="spellEnd"/>
              <w:r w:rsidR="00976396">
                <w:rPr>
                  <w:rFonts w:cstheme="minorHAnsi"/>
                </w:rPr>
                <w:t xml:space="preserve">. Sync will generally be slower but more reliable, </w:t>
              </w:r>
              <w:proofErr w:type="spellStart"/>
              <w:r w:rsidR="00976396">
                <w:rPr>
                  <w:rFonts w:cstheme="minorHAnsi"/>
                </w:rPr>
                <w:t>async</w:t>
              </w:r>
              <w:proofErr w:type="spellEnd"/>
              <w:r w:rsidR="00976396">
                <w:rPr>
                  <w:rFonts w:cstheme="minorHAnsi"/>
                </w:rPr>
                <w:t xml:space="preserve"> is faster with the risk of losing data if </w:t>
              </w:r>
            </w:ins>
            <w:proofErr w:type="spellStart"/>
            <w:ins w:id="206" w:author="Musavi, Hamid [USA]" w:date="2017-09-01T11:26:00Z">
              <w:r w:rsidR="00976396">
                <w:rPr>
                  <w:rFonts w:cstheme="minorHAnsi"/>
                </w:rPr>
                <w:t>kafka</w:t>
              </w:r>
            </w:ins>
            <w:proofErr w:type="spellEnd"/>
            <w:ins w:id="207" w:author="Musavi, Hamid [USA]" w:date="2017-09-01T11:24:00Z">
              <w:r w:rsidR="00976396">
                <w:rPr>
                  <w:rFonts w:cstheme="minorHAnsi"/>
                </w:rPr>
                <w:t xml:space="preserve"> crashes during the write operation.</w:t>
              </w:r>
            </w:ins>
            <w:ins w:id="208" w:author="Musavi, Hamid [USA]" w:date="2017-09-01T11:23:00Z">
              <w:r>
                <w:rPr>
                  <w:rFonts w:cstheme="minorHAnsi"/>
                </w:rPr>
                <w:t xml:space="preserve"> </w:t>
              </w:r>
            </w:ins>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proofErr w:type="spellStart"/>
            <w:proofErr w:type="gramStart"/>
            <w:r w:rsidRPr="00395DED">
              <w:rPr>
                <w:rFonts w:cstheme="minorHAnsi"/>
              </w:rPr>
              <w:t>ode.ddsCasUsername</w:t>
            </w:r>
            <w:proofErr w:type="spellEnd"/>
            <w:proofErr w:type="gramEnd"/>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proofErr w:type="spellStart"/>
            <w:proofErr w:type="gramStart"/>
            <w:r w:rsidRPr="00395DED">
              <w:rPr>
                <w:rFonts w:cstheme="minorHAnsi"/>
              </w:rPr>
              <w:t>ode.ddsCasPassword</w:t>
            </w:r>
            <w:proofErr w:type="spellEnd"/>
            <w:proofErr w:type="gramEnd"/>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proofErr w:type="spellStart"/>
            <w:proofErr w:type="gramStart"/>
            <w:r w:rsidRPr="00395DED">
              <w:rPr>
                <w:rFonts w:cstheme="minorHAnsi"/>
              </w:rPr>
              <w:t>ode.ddsCasUrl</w:t>
            </w:r>
            <w:proofErr w:type="spellEnd"/>
            <w:proofErr w:type="gramEnd"/>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proofErr w:type="spellStart"/>
            <w:proofErr w:type="gramStart"/>
            <w:r w:rsidRPr="00395DED">
              <w:rPr>
                <w:rFonts w:cstheme="minorHAnsi"/>
              </w:rPr>
              <w:lastRenderedPageBreak/>
              <w:t>ode.ddsWebsocketUrl</w:t>
            </w:r>
            <w:proofErr w:type="spellEnd"/>
            <w:proofErr w:type="gramEnd"/>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URL of the US DOT SDW </w:t>
            </w:r>
            <w:proofErr w:type="spellStart"/>
            <w:r w:rsidRPr="00A811FA">
              <w:rPr>
                <w:rFonts w:cstheme="minorHAnsi"/>
              </w:rPr>
              <w:t>WebSockets</w:t>
            </w:r>
            <w:proofErr w:type="spellEnd"/>
            <w:r w:rsidRPr="00A811FA">
              <w:rPr>
                <w:rFonts w:cstheme="minorHAnsi"/>
              </w:rPr>
              <w:t xml:space="preserve"> API</w:t>
            </w:r>
          </w:p>
        </w:tc>
      </w:tr>
      <w:tr w:rsidR="00EC26F5" w:rsidRPr="00B900E1" w14:paraId="764AEAA8"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AC94B1A" w:rsidR="00EC26F5" w:rsidRPr="00107B4D" w:rsidRDefault="00EC26F5" w:rsidP="00EC26F5">
            <w:pPr>
              <w:rPr>
                <w:rFonts w:cstheme="minorHAnsi"/>
              </w:rPr>
            </w:pPr>
            <w:proofErr w:type="spellStart"/>
            <w:proofErr w:type="gramStart"/>
            <w:r w:rsidRPr="00395DED">
              <w:rPr>
                <w:rFonts w:cstheme="minorHAnsi"/>
              </w:rPr>
              <w:t>ode.kafkaTopicFilteredOdeBsmJson</w:t>
            </w:r>
            <w:proofErr w:type="spellEnd"/>
            <w:proofErr w:type="gramEnd"/>
          </w:p>
        </w:tc>
        <w:tc>
          <w:tcPr>
            <w:tcW w:w="3330" w:type="dxa"/>
          </w:tcPr>
          <w:p w14:paraId="3086F011" w14:textId="6752D239"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proofErr w:type="gramStart"/>
            <w:r w:rsidRPr="00A811FA">
              <w:rPr>
                <w:rFonts w:cstheme="minorHAnsi"/>
              </w:rPr>
              <w:t>topic.FilteredOdeBsmJson</w:t>
            </w:r>
            <w:proofErr w:type="spellEnd"/>
            <w:proofErr w:type="gramEnd"/>
          </w:p>
        </w:tc>
        <w:tc>
          <w:tcPr>
            <w:tcW w:w="1170" w:type="dxa"/>
          </w:tcPr>
          <w:p w14:paraId="43B4826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EFACB01" w14:textId="6F57D43B"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Name of the Kafka topic containing sanitized ODE BSM data in JSON format</w:t>
            </w:r>
          </w:p>
        </w:tc>
      </w:tr>
      <w:tr w:rsidR="00EC26F5" w:rsidRPr="00B900E1" w14:paraId="6A62AE09"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86E41AC" w14:textId="71025F15" w:rsidR="00EC26F5" w:rsidRPr="00107B4D" w:rsidRDefault="00EC26F5" w:rsidP="00EC26F5">
            <w:pPr>
              <w:rPr>
                <w:rFonts w:cstheme="minorHAnsi"/>
              </w:rPr>
            </w:pPr>
            <w:proofErr w:type="spellStart"/>
            <w:proofErr w:type="gramStart"/>
            <w:r w:rsidRPr="00395DED">
              <w:rPr>
                <w:rFonts w:cstheme="minorHAnsi"/>
              </w:rPr>
              <w:t>ode.kafkaTopicOdeBsmPojo</w:t>
            </w:r>
            <w:proofErr w:type="spellEnd"/>
            <w:proofErr w:type="gramEnd"/>
          </w:p>
        </w:tc>
        <w:tc>
          <w:tcPr>
            <w:tcW w:w="3330" w:type="dxa"/>
          </w:tcPr>
          <w:p w14:paraId="68DA63AF" w14:textId="30D879CE"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proofErr w:type="gramStart"/>
            <w:r w:rsidRPr="00A811FA">
              <w:rPr>
                <w:rFonts w:cstheme="minorHAnsi"/>
              </w:rPr>
              <w:t>topic.OdeBsmPojo</w:t>
            </w:r>
            <w:proofErr w:type="spellEnd"/>
            <w:proofErr w:type="gramEnd"/>
          </w:p>
        </w:tc>
        <w:tc>
          <w:tcPr>
            <w:tcW w:w="1170" w:type="dxa"/>
          </w:tcPr>
          <w:p w14:paraId="1D2F289D"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535C210" w14:textId="5188AE45"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Name of the Kafka topic containing serialized POJOs of </w:t>
            </w:r>
            <w:proofErr w:type="spellStart"/>
            <w:r w:rsidRPr="00A811FA">
              <w:rPr>
                <w:rFonts w:cstheme="minorHAnsi"/>
              </w:rPr>
              <w:t>OdeBsmData</w:t>
            </w:r>
            <w:proofErr w:type="spellEnd"/>
            <w:r w:rsidRPr="00A811FA">
              <w:rPr>
                <w:rFonts w:cstheme="minorHAnsi"/>
              </w:rPr>
              <w:t xml:space="preserve"> objects</w:t>
            </w:r>
          </w:p>
        </w:tc>
      </w:tr>
      <w:tr w:rsidR="00EC26F5" w:rsidRPr="00B900E1" w14:paraId="1BAFF61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6BB8162" w14:textId="247C9A79" w:rsidR="00EC26F5" w:rsidRPr="00107B4D" w:rsidRDefault="00EC26F5" w:rsidP="00EC26F5">
            <w:pPr>
              <w:rPr>
                <w:rFonts w:cstheme="minorHAnsi"/>
              </w:rPr>
            </w:pPr>
            <w:proofErr w:type="spellStart"/>
            <w:proofErr w:type="gramStart"/>
            <w:r w:rsidRPr="00395DED">
              <w:rPr>
                <w:rFonts w:cstheme="minorHAnsi"/>
              </w:rPr>
              <w:t>ode.kafkaTopicOdeBsmJson</w:t>
            </w:r>
            <w:proofErr w:type="spellEnd"/>
            <w:proofErr w:type="gramEnd"/>
          </w:p>
        </w:tc>
        <w:tc>
          <w:tcPr>
            <w:tcW w:w="3330" w:type="dxa"/>
          </w:tcPr>
          <w:p w14:paraId="425F7EF1" w14:textId="7CABE73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proofErr w:type="gramStart"/>
            <w:r w:rsidRPr="00A811FA">
              <w:rPr>
                <w:rFonts w:cstheme="minorHAnsi"/>
              </w:rPr>
              <w:t>topic.OdeBsmJson</w:t>
            </w:r>
            <w:proofErr w:type="spellEnd"/>
            <w:proofErr w:type="gramEnd"/>
          </w:p>
        </w:tc>
        <w:tc>
          <w:tcPr>
            <w:tcW w:w="1170" w:type="dxa"/>
          </w:tcPr>
          <w:p w14:paraId="6495C46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09DAAD7" w14:textId="7AA4B01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Name of the Kafka topic containing </w:t>
            </w:r>
            <w:proofErr w:type="spellStart"/>
            <w:r w:rsidRPr="00A811FA">
              <w:rPr>
                <w:rFonts w:cstheme="minorHAnsi"/>
              </w:rPr>
              <w:t>OdeBsmData</w:t>
            </w:r>
            <w:proofErr w:type="spellEnd"/>
            <w:r w:rsidRPr="00A811FA">
              <w:rPr>
                <w:rFonts w:cstheme="minorHAnsi"/>
              </w:rPr>
              <w:t xml:space="preserve"> objects in JSON format</w:t>
            </w:r>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proofErr w:type="spellStart"/>
            <w:proofErr w:type="gramStart"/>
            <w:r w:rsidRPr="00A811FA">
              <w:rPr>
                <w:rFonts w:cstheme="minorHAnsi"/>
              </w:rPr>
              <w:t>ode.sdcIp</w:t>
            </w:r>
            <w:proofErr w:type="spellEnd"/>
            <w:proofErr w:type="gramEnd"/>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proofErr w:type="spellStart"/>
            <w:proofErr w:type="gramStart"/>
            <w:r w:rsidRPr="00A811FA">
              <w:rPr>
                <w:rFonts w:cstheme="minorHAnsi"/>
              </w:rPr>
              <w:t>ode.sdcPort</w:t>
            </w:r>
            <w:proofErr w:type="spellEnd"/>
            <w:proofErr w:type="gramEnd"/>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proofErr w:type="spellStart"/>
            <w:proofErr w:type="gramStart"/>
            <w:ins w:id="209" w:author="Schwartz, Matthew [USA]" w:date="2017-08-28T14:40:00Z">
              <w:r w:rsidRPr="00A811FA">
                <w:rPr>
                  <w:rFonts w:cstheme="minorHAnsi"/>
                </w:rPr>
                <w:t>ode.</w:t>
              </w:r>
            </w:ins>
            <w:r w:rsidRPr="00A811FA">
              <w:rPr>
                <w:rFonts w:cstheme="minorHAnsi"/>
              </w:rPr>
              <w:t>bsmReceiverPort</w:t>
            </w:r>
            <w:proofErr w:type="spellEnd"/>
            <w:proofErr w:type="gramEnd"/>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10" w:author="Musavi, Hamid [USA]" w:date="2017-09-01T09:04:00Z">
              <w:r>
                <w:rPr>
                  <w:rFonts w:cstheme="minorHAnsi"/>
                </w:rPr>
                <w:t xml:space="preserve">The </w:t>
              </w:r>
            </w:ins>
            <w:ins w:id="211" w:author="Musavi, Hamid [USA]" w:date="2017-09-01T09:05:00Z">
              <w:r>
                <w:rPr>
                  <w:rFonts w:cstheme="minorHAnsi"/>
                </w:rPr>
                <w:t>UDP</w:t>
              </w:r>
            </w:ins>
            <w:ins w:id="212" w:author="Musavi, Hamid [USA]" w:date="2017-09-01T09:04:00Z">
              <w:r>
                <w:rPr>
                  <w:rFonts w:cstheme="minorHAnsi"/>
                </w:rPr>
                <w:t xml:space="preserve"> port that ODE will use to listen to </w:t>
              </w:r>
            </w:ins>
            <w:ins w:id="213" w:author="Musavi, Hamid [USA]" w:date="2017-09-01T09:05:00Z">
              <w:r>
                <w:rPr>
                  <w:rFonts w:cstheme="minorHAnsi"/>
                </w:rPr>
                <w:t>BSM messages.</w:t>
              </w:r>
            </w:ins>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proofErr w:type="spellStart"/>
            <w:proofErr w:type="gramStart"/>
            <w:ins w:id="214" w:author="Schwartz, Matthew [USA]" w:date="2017-08-28T14:40:00Z">
              <w:r w:rsidRPr="00A811FA">
                <w:rPr>
                  <w:rFonts w:cstheme="minorHAnsi"/>
                </w:rPr>
                <w:t>ode.</w:t>
              </w:r>
            </w:ins>
            <w:r w:rsidRPr="00A811FA">
              <w:rPr>
                <w:rFonts w:cstheme="minorHAnsi"/>
              </w:rPr>
              <w:t>bsmBufferSize</w:t>
            </w:r>
            <w:proofErr w:type="spellEnd"/>
            <w:proofErr w:type="gramEnd"/>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15" w:author="Musavi, Hamid [USA]" w:date="2017-09-01T09:11:00Z">
              <w:r>
                <w:rPr>
                  <w:rFonts w:cstheme="minorHAnsi"/>
                </w:rPr>
                <w:t>Size of the buffer allocated for receiving BSM messages through UDP interface</w:t>
              </w:r>
            </w:ins>
          </w:p>
        </w:tc>
      </w:tr>
      <w:tr w:rsidR="00EC26F5" w:rsidRPr="00B900E1" w:rsidDel="00EC26F5" w14:paraId="3E31ADE5" w14:textId="0E9CF293" w:rsidTr="002F74C6">
        <w:trPr>
          <w:trHeight w:val="197"/>
          <w:del w:id="216" w:author="Musavi, Hamid [USA]" w:date="2017-09-01T09:57:00Z"/>
        </w:trPr>
        <w:tc>
          <w:tcPr>
            <w:cnfStyle w:val="001000000000" w:firstRow="0" w:lastRow="0" w:firstColumn="1" w:lastColumn="0" w:oddVBand="0" w:evenVBand="0" w:oddHBand="0" w:evenHBand="0" w:firstRowFirstColumn="0" w:firstRowLastColumn="0" w:lastRowFirstColumn="0" w:lastRowLastColumn="0"/>
            <w:tcW w:w="3775" w:type="dxa"/>
          </w:tcPr>
          <w:p w14:paraId="49CE00ED" w14:textId="5F6D7112" w:rsidR="00EC26F5" w:rsidRPr="00A811FA" w:rsidDel="00EC26F5" w:rsidRDefault="00EC26F5" w:rsidP="00EC26F5">
            <w:pPr>
              <w:rPr>
                <w:del w:id="217" w:author="Musavi, Hamid [USA]" w:date="2017-09-01T09:57:00Z"/>
                <w:rFonts w:cstheme="minorHAnsi"/>
                <w:b w:val="0"/>
              </w:rPr>
            </w:pPr>
            <w:ins w:id="218" w:author="Schwartz, Matthew [USA]" w:date="2017-08-28T14:40:00Z">
              <w:del w:id="219" w:author="Musavi, Hamid [USA]" w:date="2017-09-01T09:57:00Z">
                <w:r w:rsidRPr="00A811FA" w:rsidDel="00EC26F5">
                  <w:rPr>
                    <w:rFonts w:cstheme="minorHAnsi"/>
                  </w:rPr>
                  <w:delText>ode.</w:delText>
                </w:r>
              </w:del>
            </w:ins>
            <w:del w:id="220" w:author="Musavi, Hamid [USA]" w:date="2017-09-01T09:57:00Z">
              <w:r w:rsidRPr="00A811FA" w:rsidDel="00EC26F5">
                <w:rPr>
                  <w:rFonts w:cstheme="minorHAnsi"/>
                </w:rPr>
                <w:delText>enabledVsdKafkaTopic</w:delText>
              </w:r>
            </w:del>
          </w:p>
        </w:tc>
        <w:tc>
          <w:tcPr>
            <w:tcW w:w="3330" w:type="dxa"/>
          </w:tcPr>
          <w:p w14:paraId="7F0656D1" w14:textId="1B166D0D" w:rsidR="00EC26F5" w:rsidRPr="00A811FA" w:rsidDel="00EC26F5" w:rsidRDefault="00EC26F5" w:rsidP="00EC26F5">
            <w:pPr>
              <w:cnfStyle w:val="000000000000" w:firstRow="0" w:lastRow="0" w:firstColumn="0" w:lastColumn="0" w:oddVBand="0" w:evenVBand="0" w:oddHBand="0" w:evenHBand="0" w:firstRowFirstColumn="0" w:firstRowLastColumn="0" w:lastRowFirstColumn="0" w:lastRowLastColumn="0"/>
              <w:rPr>
                <w:del w:id="221" w:author="Musavi, Hamid [USA]" w:date="2017-09-01T09:57:00Z"/>
                <w:rFonts w:cstheme="minorHAnsi"/>
              </w:rPr>
            </w:pPr>
            <w:del w:id="222" w:author="Musavi, Hamid [USA]" w:date="2017-09-01T09:57:00Z">
              <w:r w:rsidRPr="00A811FA" w:rsidDel="00EC26F5">
                <w:rPr>
                  <w:rFonts w:cstheme="minorHAnsi"/>
                </w:rPr>
                <w:delText>true</w:delText>
              </w:r>
            </w:del>
            <w:ins w:id="223" w:author="Schwartz, Matthew [USA]" w:date="2017-08-28T14:48:00Z">
              <w:del w:id="224" w:author="Musavi, Hamid [USA]" w:date="2017-09-01T09:57:00Z">
                <w:r w:rsidDel="00EC26F5">
                  <w:rPr>
                    <w:rFonts w:cstheme="minorHAnsi"/>
                  </w:rPr>
                  <w:delText>false</w:delText>
                </w:r>
              </w:del>
            </w:ins>
          </w:p>
        </w:tc>
        <w:tc>
          <w:tcPr>
            <w:tcW w:w="1170" w:type="dxa"/>
          </w:tcPr>
          <w:p w14:paraId="313D7E26" w14:textId="4662505B" w:rsidR="00EC26F5" w:rsidRPr="00A811FA" w:rsidDel="00EC26F5" w:rsidRDefault="00EC26F5" w:rsidP="00EC26F5">
            <w:pPr>
              <w:jc w:val="center"/>
              <w:cnfStyle w:val="000000000000" w:firstRow="0" w:lastRow="0" w:firstColumn="0" w:lastColumn="0" w:oddVBand="0" w:evenVBand="0" w:oddHBand="0" w:evenHBand="0" w:firstRowFirstColumn="0" w:firstRowLastColumn="0" w:lastRowFirstColumn="0" w:lastRowLastColumn="0"/>
              <w:rPr>
                <w:del w:id="225" w:author="Musavi, Hamid [USA]" w:date="2017-09-01T09:57:00Z"/>
                <w:rFonts w:cstheme="minorHAnsi"/>
              </w:rPr>
            </w:pPr>
          </w:p>
        </w:tc>
        <w:tc>
          <w:tcPr>
            <w:tcW w:w="4770" w:type="dxa"/>
          </w:tcPr>
          <w:p w14:paraId="1F1D32C7" w14:textId="5E52192E" w:rsidR="00EC26F5" w:rsidRPr="00A811FA" w:rsidDel="00EC26F5" w:rsidRDefault="00EC26F5" w:rsidP="00EC26F5">
            <w:pPr>
              <w:cnfStyle w:val="000000000000" w:firstRow="0" w:lastRow="0" w:firstColumn="0" w:lastColumn="0" w:oddVBand="0" w:evenVBand="0" w:oddHBand="0" w:evenHBand="0" w:firstRowFirstColumn="0" w:firstRowLastColumn="0" w:lastRowFirstColumn="0" w:lastRowLastColumn="0"/>
              <w:rPr>
                <w:del w:id="226" w:author="Musavi, Hamid [USA]" w:date="2017-09-01T09:57:00Z"/>
                <w:rFonts w:cstheme="minorHAnsi"/>
              </w:rPr>
            </w:pPr>
            <w:ins w:id="227" w:author="Schwartz, Matthew [USA]" w:date="2017-08-28T14:48:00Z">
              <w:del w:id="228" w:author="Musavi, Hamid [USA]" w:date="2017-09-01T09:57:00Z">
                <w:r w:rsidDel="00EC26F5">
                  <w:rPr>
                    <w:rFonts w:cstheme="minorHAnsi"/>
                  </w:rPr>
                  <w:delText>Enables VSD kafka topic</w:delText>
                </w:r>
              </w:del>
            </w:ins>
          </w:p>
        </w:tc>
      </w:tr>
      <w:tr w:rsidR="00EC26F5" w:rsidRPr="00B900E1" w14:paraId="036E255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0CD85DBB" w:rsidR="00EC26F5" w:rsidRPr="00395DED" w:rsidRDefault="00EC26F5" w:rsidP="00EC26F5">
            <w:pPr>
              <w:rPr>
                <w:rFonts w:cstheme="minorHAnsi"/>
                <w:rPrChange w:id="229" w:author="Musavi, Hamid [USA]" w:date="2017-09-01T09:01:00Z">
                  <w:rPr>
                    <w:rFonts w:cstheme="minorHAnsi"/>
                    <w:b w:val="0"/>
                  </w:rPr>
                </w:rPrChange>
              </w:rPr>
            </w:pPr>
            <w:ins w:id="230" w:author="Schwartz, Matthew [USA]" w:date="2017-08-28T14:40:00Z">
              <w:r w:rsidRPr="00107B4D">
                <w:rPr>
                  <w:rFonts w:cstheme="minorHAnsi"/>
                </w:rPr>
                <w:t>ode.</w:t>
              </w:r>
            </w:ins>
            <w:ins w:id="231" w:author="Schwartz, Matthew [USA]" w:date="2017-08-28T14:49:00Z">
              <w:r w:rsidRPr="00DE7CA4">
                <w:t xml:space="preserve"> </w:t>
              </w:r>
              <w:proofErr w:type="spellStart"/>
              <w:r w:rsidRPr="00395DED">
                <w:rPr>
                  <w:rFonts w:cstheme="minorHAnsi"/>
                </w:rPr>
                <w:t>kafkaTopicVsdPojo</w:t>
              </w:r>
            </w:ins>
            <w:proofErr w:type="spellEnd"/>
            <w:del w:id="232" w:author="Schwartz, Matthew [USA]" w:date="2017-08-28T14:49:00Z">
              <w:r w:rsidRPr="00107B4D" w:rsidDel="00862B1F">
                <w:rPr>
                  <w:rFonts w:cstheme="minorHAnsi"/>
                </w:rPr>
                <w:delText>kafkaTopicEncodedVsd</w:delText>
              </w:r>
            </w:del>
          </w:p>
        </w:tc>
        <w:tc>
          <w:tcPr>
            <w:tcW w:w="3330" w:type="dxa"/>
          </w:tcPr>
          <w:p w14:paraId="0481F889" w14:textId="5F127C2F"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ins w:id="233" w:author="Schwartz, Matthew [USA]" w:date="2017-08-28T14:50:00Z">
              <w:r w:rsidRPr="00862B1F">
                <w:rPr>
                  <w:rFonts w:cstheme="minorHAnsi"/>
                </w:rPr>
                <w:t>AsnVsdPojo</w:t>
              </w:r>
            </w:ins>
            <w:proofErr w:type="spellEnd"/>
            <w:del w:id="234" w:author="Schwartz, Matthew [USA]" w:date="2017-08-28T14:50:00Z">
              <w:r w:rsidRPr="00A811FA" w:rsidDel="00862B1F">
                <w:rPr>
                  <w:rFonts w:cstheme="minorHAnsi"/>
                </w:rPr>
                <w:delText>encodedVsd</w:delText>
              </w:r>
            </w:del>
          </w:p>
        </w:tc>
        <w:tc>
          <w:tcPr>
            <w:tcW w:w="1170" w:type="dxa"/>
          </w:tcPr>
          <w:p w14:paraId="092853EC"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35" w:author="Musavi, Hamid [USA]" w:date="2017-09-01T09:10:00Z">
              <w:r>
                <w:rPr>
                  <w:rFonts w:cstheme="minorHAnsi"/>
                </w:rPr>
                <w:t xml:space="preserve">The topic that contains VSDs if </w:t>
              </w:r>
              <w:proofErr w:type="spellStart"/>
              <w:proofErr w:type="gramStart"/>
              <w:r w:rsidRPr="00340BBE">
                <w:rPr>
                  <w:rFonts w:cstheme="minorHAnsi"/>
                </w:rPr>
                <w:t>ode.enabledVsdKafkaTopic</w:t>
              </w:r>
              <w:proofErr w:type="spellEnd"/>
              <w:proofErr w:type="gramEnd"/>
              <w:r>
                <w:rPr>
                  <w:rFonts w:cstheme="minorHAnsi"/>
                </w:rPr>
                <w:t xml:space="preserve"> is enabled.</w:t>
              </w:r>
            </w:ins>
          </w:p>
        </w:tc>
      </w:tr>
      <w:tr w:rsidR="00EC26F5" w:rsidRPr="00B900E1" w14:paraId="2B6BB410"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proofErr w:type="spellStart"/>
            <w:proofErr w:type="gramStart"/>
            <w:ins w:id="236" w:author="Schwartz, Matthew [USA]" w:date="2017-08-28T14:40:00Z">
              <w:r w:rsidRPr="00A811FA">
                <w:rPr>
                  <w:rFonts w:cstheme="minorHAnsi"/>
                </w:rPr>
                <w:t>ode.</w:t>
              </w:r>
            </w:ins>
            <w:r w:rsidRPr="00A811FA">
              <w:rPr>
                <w:rFonts w:cstheme="minorHAnsi"/>
              </w:rPr>
              <w:t>vsdBufferSize</w:t>
            </w:r>
            <w:proofErr w:type="spellEnd"/>
            <w:proofErr w:type="gramEnd"/>
          </w:p>
        </w:tc>
        <w:tc>
          <w:tcPr>
            <w:tcW w:w="3330" w:type="dxa"/>
          </w:tcPr>
          <w:p w14:paraId="41C3DF88" w14:textId="5A9CD421"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37" w:author="Musavi, Hamid [USA]" w:date="2017-09-01T09:16:00Z">
              <w:r>
                <w:rPr>
                  <w:rFonts w:cstheme="minorHAnsi"/>
                </w:rPr>
                <w:t>Size of the buffer allocated for receiving VSD messages through UDP interface</w:t>
              </w:r>
            </w:ins>
          </w:p>
        </w:tc>
      </w:tr>
      <w:tr w:rsidR="00EC26F5" w:rsidRPr="00B900E1" w14:paraId="2BB6FD9D"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proofErr w:type="spellStart"/>
            <w:proofErr w:type="gramStart"/>
            <w:ins w:id="238" w:author="Schwartz, Matthew [USA]" w:date="2017-08-28T14:40:00Z">
              <w:r w:rsidRPr="00A811FA">
                <w:rPr>
                  <w:rFonts w:cstheme="minorHAnsi"/>
                </w:rPr>
                <w:t>ode.</w:t>
              </w:r>
            </w:ins>
            <w:r w:rsidRPr="00A811FA">
              <w:rPr>
                <w:rFonts w:cstheme="minorHAnsi"/>
              </w:rPr>
              <w:t>vsdReceiverPort</w:t>
            </w:r>
            <w:proofErr w:type="spellEnd"/>
            <w:proofErr w:type="gramEnd"/>
          </w:p>
        </w:tc>
        <w:tc>
          <w:tcPr>
            <w:tcW w:w="3330" w:type="dxa"/>
          </w:tcPr>
          <w:p w14:paraId="42DA800C" w14:textId="35AA7180"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39" w:author="Musavi, Hamid [USA]" w:date="2017-09-01T09:11:00Z">
              <w:r>
                <w:rPr>
                  <w:rFonts w:cstheme="minorHAnsi"/>
                </w:rPr>
                <w:t>The UDP port that ODE will use to listen to VSD messages.</w:t>
              </w:r>
            </w:ins>
          </w:p>
        </w:tc>
      </w:tr>
      <w:tr w:rsidR="00EC26F5" w:rsidRPr="00B900E1" w14:paraId="4A469CFE"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proofErr w:type="spellStart"/>
            <w:proofErr w:type="gramStart"/>
            <w:ins w:id="240" w:author="Schwartz, Matthew [USA]" w:date="2017-08-28T14:40:00Z">
              <w:r w:rsidRPr="00A811FA">
                <w:rPr>
                  <w:rFonts w:cstheme="minorHAnsi"/>
                </w:rPr>
                <w:t>ode.</w:t>
              </w:r>
            </w:ins>
            <w:r w:rsidRPr="00A811FA">
              <w:rPr>
                <w:rFonts w:cstheme="minorHAnsi"/>
              </w:rPr>
              <w:t>vsdDepositorPort</w:t>
            </w:r>
            <w:proofErr w:type="spellEnd"/>
            <w:proofErr w:type="gramEnd"/>
          </w:p>
        </w:tc>
        <w:tc>
          <w:tcPr>
            <w:tcW w:w="3330" w:type="dxa"/>
          </w:tcPr>
          <w:p w14:paraId="42660D9E" w14:textId="63C2C75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41" w:author="Musavi, Hamid [USA]" w:date="2017-09-01T09:11:00Z">
              <w:r>
                <w:rPr>
                  <w:rFonts w:cstheme="minorHAnsi"/>
                </w:rPr>
                <w:t>The UDP port that ODE will use to send VSD messages</w:t>
              </w:r>
            </w:ins>
            <w:ins w:id="242" w:author="Musavi, Hamid [USA]" w:date="2017-09-01T09:12:00Z">
              <w:r>
                <w:rPr>
                  <w:rFonts w:cstheme="minorHAnsi"/>
                </w:rPr>
                <w:t xml:space="preserve"> to SDC for deposit</w:t>
              </w:r>
            </w:ins>
            <w:ins w:id="243" w:author="Musavi, Hamid [USA]" w:date="2017-09-01T09:11:00Z">
              <w:r>
                <w:rPr>
                  <w:rFonts w:cstheme="minorHAnsi"/>
                </w:rPr>
                <w:t>.</w:t>
              </w:r>
            </w:ins>
          </w:p>
        </w:tc>
      </w:tr>
      <w:tr w:rsidR="00EC26F5" w:rsidRPr="00B900E1" w14:paraId="2857D1D5"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proofErr w:type="spellStart"/>
            <w:proofErr w:type="gramStart"/>
            <w:ins w:id="244" w:author="Schwartz, Matthew [USA]" w:date="2017-08-28T14:40:00Z">
              <w:r w:rsidRPr="00A811FA">
                <w:rPr>
                  <w:rFonts w:cstheme="minorHAnsi"/>
                </w:rPr>
                <w:t>ode.</w:t>
              </w:r>
            </w:ins>
            <w:r w:rsidRPr="00A811FA">
              <w:rPr>
                <w:rFonts w:cstheme="minorHAnsi"/>
              </w:rPr>
              <w:t>vsdTrustport</w:t>
            </w:r>
            <w:proofErr w:type="spellEnd"/>
            <w:proofErr w:type="gramEnd"/>
          </w:p>
        </w:tc>
        <w:tc>
          <w:tcPr>
            <w:tcW w:w="3330" w:type="dxa"/>
          </w:tcPr>
          <w:p w14:paraId="78CA7BDF" w14:textId="787BB6AD"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45" w:author="Musavi, Hamid [USA]" w:date="2017-09-01T09:12:00Z">
              <w:r>
                <w:rPr>
                  <w:rFonts w:cstheme="minorHAnsi"/>
                </w:rPr>
                <w:t xml:space="preserve">The UDP port that ODE will use to </w:t>
              </w:r>
            </w:ins>
            <w:ins w:id="246" w:author="Musavi, Hamid [USA]" w:date="2017-09-01T09:13:00Z">
              <w:r>
                <w:rPr>
                  <w:rFonts w:cstheme="minorHAnsi"/>
                </w:rPr>
                <w:t>establish trust with the SDC</w:t>
              </w:r>
            </w:ins>
            <w:ins w:id="247" w:author="Musavi, Hamid [USA]" w:date="2017-09-01T09:17:00Z">
              <w:r>
                <w:rPr>
                  <w:rFonts w:cstheme="minorHAnsi"/>
                </w:rPr>
                <w:t xml:space="preserve"> for VSD messages</w:t>
              </w:r>
            </w:ins>
            <w:ins w:id="248" w:author="Musavi, Hamid [USA]" w:date="2017-09-01T09:12:00Z">
              <w:r>
                <w:rPr>
                  <w:rFonts w:cstheme="minorHAnsi"/>
                </w:rPr>
                <w:t>.</w:t>
              </w:r>
            </w:ins>
          </w:p>
        </w:tc>
      </w:tr>
      <w:tr w:rsidR="00EC26F5" w:rsidRPr="00B900E1" w14:paraId="7ABA52B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proofErr w:type="spellStart"/>
            <w:proofErr w:type="gramStart"/>
            <w:r w:rsidRPr="00A811FA">
              <w:rPr>
                <w:rFonts w:cstheme="minorHAnsi"/>
              </w:rPr>
              <w:t>ode.caCertPath</w:t>
            </w:r>
            <w:proofErr w:type="spellEnd"/>
            <w:proofErr w:type="gramEnd"/>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CaCertFile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${ODE_CA_CERT_PATH}</w:t>
            </w:r>
          </w:p>
        </w:tc>
      </w:tr>
      <w:tr w:rsidR="00EC26F5" w:rsidRPr="00B900E1" w14:paraId="0582E885"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proofErr w:type="spellStart"/>
            <w:proofErr w:type="gramStart"/>
            <w:r w:rsidRPr="00A811FA">
              <w:rPr>
                <w:rFonts w:cstheme="minorHAnsi"/>
              </w:rPr>
              <w:t>ode.selfCertPath</w:t>
            </w:r>
            <w:proofErr w:type="spellEnd"/>
            <w:proofErr w:type="gramEnd"/>
          </w:p>
        </w:tc>
        <w:tc>
          <w:tcPr>
            <w:tcW w:w="3330" w:type="dxa"/>
          </w:tcPr>
          <w:p w14:paraId="20F44282" w14:textId="6A2C953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${ODE_SELF_CERT_PATH}</w:t>
            </w:r>
          </w:p>
        </w:tc>
      </w:tr>
      <w:tr w:rsidR="00EC26F5" w:rsidRPr="00B900E1" w14:paraId="3799028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proofErr w:type="spellStart"/>
            <w:proofErr w:type="gramStart"/>
            <w:r w:rsidRPr="00A811FA">
              <w:rPr>
                <w:rFonts w:cstheme="minorHAnsi"/>
              </w:rPr>
              <w:t>ode.selfPrivateKeyReconstructionFilePath</w:t>
            </w:r>
            <w:proofErr w:type="spellEnd"/>
            <w:proofErr w:type="gramEnd"/>
          </w:p>
        </w:tc>
        <w:tc>
          <w:tcPr>
            <w:tcW w:w="3330" w:type="dxa"/>
          </w:tcPr>
          <w:p w14:paraId="59276B6D" w14:textId="4B64DC82"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selfPrivateKeyReconstructionFile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${ODE_SELF_PRIVATE_KEY_RECONSTRUCTION_FILE_PATH}</w:t>
            </w:r>
          </w:p>
        </w:tc>
      </w:tr>
      <w:tr w:rsidR="00EC26F5" w:rsidRPr="00B900E1" w14:paraId="65D35EA8"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proofErr w:type="spellStart"/>
            <w:proofErr w:type="gramStart"/>
            <w:r w:rsidRPr="00A811FA">
              <w:rPr>
                <w:rFonts w:cstheme="minorHAnsi"/>
              </w:rPr>
              <w:t>ode.selfSigningPrivateKeyFilePath</w:t>
            </w:r>
            <w:proofErr w:type="spellEnd"/>
            <w:proofErr w:type="gramEnd"/>
          </w:p>
        </w:tc>
        <w:tc>
          <w:tcPr>
            <w:tcW w:w="3330" w:type="dxa"/>
          </w:tcPr>
          <w:p w14:paraId="42B2F0DF" w14:textId="776C414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selfSigningPrivateKeyFile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w:t>
            </w:r>
            <w:r w:rsidRPr="00A811FA">
              <w:rPr>
                <w:rFonts w:cstheme="minorHAnsi"/>
              </w:rPr>
              <w:lastRenderedPageBreak/>
              <w:t>${ODE_SELF_SIGNING_PRIVATE_KEY_FILE_PATH}</w:t>
            </w:r>
          </w:p>
        </w:tc>
      </w:tr>
      <w:tr w:rsidR="00EC26F5" w:rsidRPr="00B900E1" w14:paraId="39456039" w14:textId="77777777" w:rsidTr="00340BBE">
        <w:tblPrEx>
          <w:tblW w:w="13045" w:type="dxa"/>
          <w:tblLayout w:type="fixed"/>
          <w:tblPrExChange w:id="249" w:author="Schwartz, Matthew [USA]" w:date="2017-08-28T14:54:00Z">
            <w:tblPrEx>
              <w:tblW w:w="13045" w:type="dxa"/>
              <w:tblLayout w:type="fixed"/>
            </w:tblPrEx>
          </w:tblPrExChange>
        </w:tblPrEx>
        <w:trPr>
          <w:trHeight w:val="296"/>
          <w:ins w:id="250" w:author="Schwartz, Matthew [USA]" w:date="2017-08-28T14:43:00Z"/>
          <w:trPrChange w:id="251" w:author="Schwartz, Matthew [USA]" w:date="2017-08-28T14:54:00Z">
            <w:trPr>
              <w:trHeight w:val="224"/>
            </w:trPr>
          </w:trPrChange>
        </w:trPr>
        <w:tc>
          <w:tcPr>
            <w:cnfStyle w:val="001000000000" w:firstRow="0" w:lastRow="0" w:firstColumn="1" w:lastColumn="0" w:oddVBand="0" w:evenVBand="0" w:oddHBand="0" w:evenHBand="0" w:firstRowFirstColumn="0" w:firstRowLastColumn="0" w:lastRowFirstColumn="0" w:lastRowLastColumn="0"/>
            <w:tcW w:w="0" w:type="dxa"/>
            <w:tcPrChange w:id="252" w:author="Schwartz, Matthew [USA]" w:date="2017-08-28T14:54:00Z">
              <w:tcPr>
                <w:tcW w:w="3775" w:type="dxa"/>
              </w:tcPr>
            </w:tcPrChange>
          </w:tcPr>
          <w:p w14:paraId="75518CCA" w14:textId="18A08FEA" w:rsidR="00EC26F5" w:rsidRPr="00702B8B" w:rsidRDefault="00EC26F5" w:rsidP="00EC26F5">
            <w:pPr>
              <w:rPr>
                <w:ins w:id="253" w:author="Schwartz, Matthew [USA]" w:date="2017-08-28T14:43:00Z"/>
                <w:rFonts w:cstheme="minorHAnsi"/>
                <w:b w:val="0"/>
                <w:rPrChange w:id="254" w:author="Schwartz, Matthew [USA]" w:date="2017-08-28T14:57:00Z">
                  <w:rPr>
                    <w:ins w:id="255" w:author="Schwartz, Matthew [USA]" w:date="2017-08-28T14:43:00Z"/>
                    <w:rFonts w:cstheme="minorHAnsi"/>
                  </w:rPr>
                </w:rPrChange>
              </w:rPr>
            </w:pPr>
            <w:proofErr w:type="spellStart"/>
            <w:ins w:id="256" w:author="Schwartz, Matthew [USA]" w:date="2017-08-28T14:45:00Z">
              <w:r w:rsidRPr="00702B8B">
                <w:rPr>
                  <w:rFonts w:cstheme="minorHAnsi"/>
                </w:rPr>
                <w:lastRenderedPageBreak/>
                <w:t>ode.</w:t>
              </w:r>
              <w:del w:id="257" w:author="Musavi, Hamid [USA]" w:date="2017-09-01T09:39:00Z">
                <w:r w:rsidRPr="00702B8B" w:rsidDel="0067731F">
                  <w:rPr>
                    <w:rFonts w:cstheme="minorHAnsi"/>
                  </w:rPr>
                  <w:delText xml:space="preserve"> </w:delText>
                </w:r>
              </w:del>
              <w:r w:rsidRPr="00702B8B">
                <w:rPr>
                  <w:rFonts w:cstheme="minorHAnsi"/>
                </w:rPr>
                <w:t>kafkaTopicOdeTimPojo</w:t>
              </w:r>
            </w:ins>
            <w:proofErr w:type="spellEnd"/>
          </w:p>
        </w:tc>
        <w:tc>
          <w:tcPr>
            <w:tcW w:w="0" w:type="dxa"/>
            <w:tcPrChange w:id="258" w:author="Schwartz, Matthew [USA]" w:date="2017-08-28T14:54:00Z">
              <w:tcPr>
                <w:tcW w:w="3330" w:type="dxa"/>
              </w:tcPr>
            </w:tcPrChange>
          </w:tcPr>
          <w:p w14:paraId="549316CB" w14:textId="1923091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59" w:author="Schwartz, Matthew [USA]" w:date="2017-08-28T14:43:00Z"/>
                <w:rFonts w:cstheme="minorHAnsi"/>
              </w:rPr>
            </w:pPr>
            <w:proofErr w:type="spellStart"/>
            <w:proofErr w:type="gramStart"/>
            <w:ins w:id="260" w:author="Schwartz, Matthew [USA]" w:date="2017-08-28T14:45:00Z">
              <w:r w:rsidRPr="00702B8B">
                <w:rPr>
                  <w:rFonts w:cstheme="minorHAnsi"/>
                </w:rPr>
                <w:t>topic.OdeTimPojo</w:t>
              </w:r>
            </w:ins>
            <w:proofErr w:type="spellEnd"/>
            <w:proofErr w:type="gramEnd"/>
          </w:p>
        </w:tc>
        <w:tc>
          <w:tcPr>
            <w:tcW w:w="0" w:type="dxa"/>
            <w:tcPrChange w:id="261" w:author="Schwartz, Matthew [USA]" w:date="2017-08-28T14:54:00Z">
              <w:tcPr>
                <w:tcW w:w="1170" w:type="dxa"/>
              </w:tcPr>
            </w:tcPrChange>
          </w:tcPr>
          <w:p w14:paraId="29DE5BDD"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262" w:author="Schwartz, Matthew [USA]" w:date="2017-08-28T14:43:00Z"/>
                <w:rFonts w:cstheme="minorHAnsi"/>
              </w:rPr>
            </w:pPr>
          </w:p>
        </w:tc>
        <w:tc>
          <w:tcPr>
            <w:tcW w:w="0" w:type="dxa"/>
            <w:tcPrChange w:id="263" w:author="Schwartz, Matthew [USA]" w:date="2017-08-28T14:54:00Z">
              <w:tcPr>
                <w:tcW w:w="4770" w:type="dxa"/>
              </w:tcPr>
            </w:tcPrChange>
          </w:tcPr>
          <w:p w14:paraId="5276F943" w14:textId="374B3C04"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64" w:author="Schwartz, Matthew [USA]" w:date="2017-08-28T14:43:00Z"/>
                <w:rFonts w:cstheme="minorHAnsi"/>
              </w:rPr>
            </w:pPr>
            <w:ins w:id="265" w:author="Musavi, Hamid [USA]" w:date="2017-09-01T09:13:00Z">
              <w:r>
                <w:rPr>
                  <w:rFonts w:cstheme="minorHAnsi"/>
                </w:rPr>
                <w:t xml:space="preserve">The </w:t>
              </w:r>
              <w:proofErr w:type="spellStart"/>
              <w:r>
                <w:rPr>
                  <w:rFonts w:cstheme="minorHAnsi"/>
                </w:rPr>
                <w:t>kafka</w:t>
              </w:r>
              <w:proofErr w:type="spellEnd"/>
              <w:r>
                <w:rPr>
                  <w:rFonts w:cstheme="minorHAnsi"/>
                </w:rPr>
                <w:t xml:space="preserve"> topic to which </w:t>
              </w:r>
            </w:ins>
            <w:ins w:id="266" w:author="Musavi, Hamid [USA]" w:date="2017-09-01T09:14:00Z">
              <w:r>
                <w:rPr>
                  <w:rFonts w:cstheme="minorHAnsi"/>
                </w:rPr>
                <w:t xml:space="preserve">serialized </w:t>
              </w:r>
            </w:ins>
            <w:ins w:id="267" w:author="Musavi, Hamid [USA]" w:date="2017-09-01T09:13:00Z">
              <w:r>
                <w:rPr>
                  <w:rFonts w:cstheme="minorHAnsi"/>
                </w:rPr>
                <w:t xml:space="preserve">TIM </w:t>
              </w:r>
            </w:ins>
            <w:ins w:id="268" w:author="Musavi, Hamid [USA]" w:date="2017-09-01T09:14:00Z">
              <w:r>
                <w:rPr>
                  <w:rFonts w:cstheme="minorHAnsi"/>
                </w:rPr>
                <w:t>Java objects</w:t>
              </w:r>
            </w:ins>
            <w:ins w:id="269" w:author="Musavi, Hamid [USA]" w:date="2017-09-01T09:13:00Z">
              <w:r>
                <w:rPr>
                  <w:rFonts w:cstheme="minorHAnsi"/>
                </w:rPr>
                <w:t xml:space="preserve"> are </w:t>
              </w:r>
            </w:ins>
            <w:ins w:id="270" w:author="Musavi, Hamid [USA]" w:date="2017-09-01T09:14:00Z">
              <w:r>
                <w:rPr>
                  <w:rFonts w:cstheme="minorHAnsi"/>
                </w:rPr>
                <w:t>published</w:t>
              </w:r>
            </w:ins>
            <w:ins w:id="271" w:author="Musavi, Hamid [USA]" w:date="2017-09-01T09:13:00Z">
              <w:r>
                <w:rPr>
                  <w:rFonts w:cstheme="minorHAnsi"/>
                </w:rPr>
                <w:t>.</w:t>
              </w:r>
            </w:ins>
          </w:p>
        </w:tc>
      </w:tr>
      <w:tr w:rsidR="00EC26F5" w:rsidRPr="00B900E1" w14:paraId="32E5BE0D" w14:textId="77777777" w:rsidTr="002F74C6">
        <w:trPr>
          <w:cnfStyle w:val="000000100000" w:firstRow="0" w:lastRow="0" w:firstColumn="0" w:lastColumn="0" w:oddVBand="0" w:evenVBand="0" w:oddHBand="1" w:evenHBand="0" w:firstRowFirstColumn="0" w:firstRowLastColumn="0" w:lastRowFirstColumn="0" w:lastRowLastColumn="0"/>
          <w:trHeight w:val="224"/>
          <w:ins w:id="272"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2EFD1BA" w14:textId="3D907530" w:rsidR="00EC26F5" w:rsidRPr="00702B8B" w:rsidRDefault="00EC26F5" w:rsidP="00EC26F5">
            <w:pPr>
              <w:rPr>
                <w:ins w:id="273" w:author="Schwartz, Matthew [USA]" w:date="2017-08-28T14:43:00Z"/>
                <w:rFonts w:cstheme="minorHAnsi"/>
                <w:b w:val="0"/>
                <w:rPrChange w:id="274" w:author="Schwartz, Matthew [USA]" w:date="2017-08-28T14:57:00Z">
                  <w:rPr>
                    <w:ins w:id="275" w:author="Schwartz, Matthew [USA]" w:date="2017-08-28T14:43:00Z"/>
                    <w:rFonts w:cstheme="minorHAnsi"/>
                  </w:rPr>
                </w:rPrChange>
              </w:rPr>
            </w:pPr>
            <w:proofErr w:type="spellStart"/>
            <w:ins w:id="276" w:author="Schwartz, Matthew [USA]" w:date="2017-08-28T14:45:00Z">
              <w:r w:rsidRPr="00702B8B">
                <w:rPr>
                  <w:rFonts w:cstheme="minorHAnsi"/>
                </w:rPr>
                <w:t>ode.</w:t>
              </w:r>
              <w:del w:id="277" w:author="Musavi, Hamid [USA]" w:date="2017-09-01T09:39:00Z">
                <w:r w:rsidRPr="00702B8B" w:rsidDel="0067731F">
                  <w:rPr>
                    <w:rFonts w:cstheme="minorHAnsi"/>
                  </w:rPr>
                  <w:delText xml:space="preserve"> </w:delText>
                </w:r>
              </w:del>
              <w:r w:rsidRPr="00702B8B">
                <w:rPr>
                  <w:rFonts w:cstheme="minorHAnsi"/>
                </w:rPr>
                <w:t>kafkaTopicOdeTimJson</w:t>
              </w:r>
            </w:ins>
            <w:proofErr w:type="spellEnd"/>
          </w:p>
        </w:tc>
        <w:tc>
          <w:tcPr>
            <w:tcW w:w="3330" w:type="dxa"/>
          </w:tcPr>
          <w:p w14:paraId="654DA44F" w14:textId="0E2C0E9E"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278" w:author="Schwartz, Matthew [USA]" w:date="2017-08-28T14:43:00Z"/>
                <w:rFonts w:cstheme="minorHAnsi"/>
              </w:rPr>
            </w:pPr>
            <w:proofErr w:type="spellStart"/>
            <w:proofErr w:type="gramStart"/>
            <w:ins w:id="279" w:author="Schwartz, Matthew [USA]" w:date="2017-08-28T14:45:00Z">
              <w:r w:rsidRPr="00702B8B">
                <w:rPr>
                  <w:rFonts w:cstheme="minorHAnsi"/>
                </w:rPr>
                <w:t>topic.OdeTimJson</w:t>
              </w:r>
            </w:ins>
            <w:proofErr w:type="spellEnd"/>
            <w:proofErr w:type="gramEnd"/>
          </w:p>
        </w:tc>
        <w:tc>
          <w:tcPr>
            <w:tcW w:w="1170" w:type="dxa"/>
          </w:tcPr>
          <w:p w14:paraId="6EA55F6F"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280" w:author="Schwartz, Matthew [USA]" w:date="2017-08-28T14:43:00Z"/>
                <w:rFonts w:cstheme="minorHAnsi"/>
              </w:rPr>
            </w:pPr>
          </w:p>
        </w:tc>
        <w:tc>
          <w:tcPr>
            <w:tcW w:w="4770" w:type="dxa"/>
          </w:tcPr>
          <w:p w14:paraId="594B2560" w14:textId="2BC9BBF7"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281" w:author="Schwartz, Matthew [USA]" w:date="2017-08-28T14:43:00Z"/>
                <w:rFonts w:cstheme="minorHAnsi"/>
              </w:rPr>
            </w:pPr>
            <w:ins w:id="282" w:author="Musavi, Hamid [USA]" w:date="2017-09-01T09:14:00Z">
              <w:r>
                <w:rPr>
                  <w:rFonts w:cstheme="minorHAnsi"/>
                </w:rPr>
                <w:t xml:space="preserve">The </w:t>
              </w:r>
              <w:proofErr w:type="spellStart"/>
              <w:r>
                <w:rPr>
                  <w:rFonts w:cstheme="minorHAnsi"/>
                </w:rPr>
                <w:t>kafka</w:t>
              </w:r>
              <w:proofErr w:type="spellEnd"/>
              <w:r>
                <w:rPr>
                  <w:rFonts w:cstheme="minorHAnsi"/>
                </w:rPr>
                <w:t xml:space="preserve"> topic to which TIM </w:t>
              </w:r>
            </w:ins>
            <w:proofErr w:type="spellStart"/>
            <w:ins w:id="283" w:author="Musavi, Hamid [USA]" w:date="2017-09-01T09:15:00Z">
              <w:r>
                <w:rPr>
                  <w:rFonts w:cstheme="minorHAnsi"/>
                </w:rPr>
                <w:t>stringified</w:t>
              </w:r>
              <w:proofErr w:type="spellEnd"/>
              <w:r>
                <w:rPr>
                  <w:rFonts w:cstheme="minorHAnsi"/>
                </w:rPr>
                <w:t xml:space="preserve"> JSON</w:t>
              </w:r>
            </w:ins>
            <w:ins w:id="284" w:author="Musavi, Hamid [USA]" w:date="2017-09-01T09:14:00Z">
              <w:r>
                <w:rPr>
                  <w:rFonts w:cstheme="minorHAnsi"/>
                </w:rPr>
                <w:t xml:space="preserve"> formatted objects are published.</w:t>
              </w:r>
            </w:ins>
          </w:p>
        </w:tc>
      </w:tr>
      <w:tr w:rsidR="00EC26F5" w:rsidRPr="00B900E1" w14:paraId="07172BE3" w14:textId="77777777" w:rsidTr="002F74C6">
        <w:trPr>
          <w:trHeight w:val="224"/>
          <w:ins w:id="285"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580CE4C4" w14:textId="68BC2B7F" w:rsidR="00EC26F5" w:rsidRPr="00702B8B" w:rsidRDefault="00EC26F5" w:rsidP="00EC26F5">
            <w:pPr>
              <w:rPr>
                <w:ins w:id="286" w:author="Schwartz, Matthew [USA]" w:date="2017-08-28T14:43:00Z"/>
                <w:rFonts w:cstheme="minorHAnsi"/>
                <w:b w:val="0"/>
                <w:rPrChange w:id="287" w:author="Schwartz, Matthew [USA]" w:date="2017-08-28T14:57:00Z">
                  <w:rPr>
                    <w:ins w:id="288" w:author="Schwartz, Matthew [USA]" w:date="2017-08-28T14:43:00Z"/>
                    <w:rFonts w:cstheme="minorHAnsi"/>
                  </w:rPr>
                </w:rPrChange>
              </w:rPr>
            </w:pPr>
            <w:proofErr w:type="spellStart"/>
            <w:ins w:id="289" w:author="Schwartz, Matthew [USA]" w:date="2017-08-28T14:50:00Z">
              <w:r w:rsidRPr="00702B8B">
                <w:rPr>
                  <w:rFonts w:cstheme="minorHAnsi"/>
                </w:rPr>
                <w:t>ode.</w:t>
              </w:r>
              <w:del w:id="290" w:author="Musavi, Hamid [USA]" w:date="2017-09-01T09:39:00Z">
                <w:r w:rsidRPr="00702B8B" w:rsidDel="0067731F">
                  <w:rPr>
                    <w:rFonts w:cstheme="minorHAnsi"/>
                  </w:rPr>
                  <w:delText xml:space="preserve"> </w:delText>
                </w:r>
              </w:del>
              <w:r w:rsidRPr="00702B8B">
                <w:rPr>
                  <w:rFonts w:cstheme="minorHAnsi"/>
                </w:rPr>
                <w:t>kafkaTopicIsdPojo</w:t>
              </w:r>
            </w:ins>
            <w:proofErr w:type="spellEnd"/>
          </w:p>
        </w:tc>
        <w:tc>
          <w:tcPr>
            <w:tcW w:w="3330" w:type="dxa"/>
          </w:tcPr>
          <w:p w14:paraId="01B124B9" w14:textId="72E3CF5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91" w:author="Schwartz, Matthew [USA]" w:date="2017-08-28T14:43:00Z"/>
                <w:rFonts w:cstheme="minorHAnsi"/>
              </w:rPr>
            </w:pPr>
            <w:proofErr w:type="spellStart"/>
            <w:ins w:id="292" w:author="Schwartz, Matthew [USA]" w:date="2017-08-28T14:55:00Z">
              <w:r w:rsidRPr="00702B8B">
                <w:rPr>
                  <w:rFonts w:cstheme="minorHAnsi"/>
                </w:rPr>
                <w:t>AsnIsdPojo</w:t>
              </w:r>
            </w:ins>
            <w:proofErr w:type="spellEnd"/>
          </w:p>
        </w:tc>
        <w:tc>
          <w:tcPr>
            <w:tcW w:w="1170" w:type="dxa"/>
          </w:tcPr>
          <w:p w14:paraId="03DA87CE"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293" w:author="Schwartz, Matthew [USA]" w:date="2017-08-28T14:43:00Z"/>
                <w:rFonts w:cstheme="minorHAnsi"/>
              </w:rPr>
            </w:pPr>
          </w:p>
        </w:tc>
        <w:tc>
          <w:tcPr>
            <w:tcW w:w="4770" w:type="dxa"/>
          </w:tcPr>
          <w:p w14:paraId="71989EF6" w14:textId="2CE2043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94" w:author="Schwartz, Matthew [USA]" w:date="2017-08-28T14:43:00Z"/>
                <w:rFonts w:cstheme="minorHAnsi"/>
              </w:rPr>
            </w:pPr>
            <w:ins w:id="295" w:author="Musavi, Hamid [USA]" w:date="2017-09-01T09:15:00Z">
              <w:r>
                <w:rPr>
                  <w:rFonts w:cstheme="minorHAnsi"/>
                </w:rPr>
                <w:t xml:space="preserve">The </w:t>
              </w:r>
              <w:proofErr w:type="spellStart"/>
              <w:r>
                <w:rPr>
                  <w:rFonts w:cstheme="minorHAnsi"/>
                </w:rPr>
                <w:t>kafka</w:t>
              </w:r>
              <w:proofErr w:type="spellEnd"/>
              <w:r>
                <w:rPr>
                  <w:rFonts w:cstheme="minorHAnsi"/>
                </w:rPr>
                <w:t xml:space="preserve"> topic to which serialized ISD Java objects are published.</w:t>
              </w:r>
            </w:ins>
          </w:p>
        </w:tc>
      </w:tr>
      <w:tr w:rsidR="00EC26F5" w:rsidRPr="00B900E1" w14:paraId="02CD32CE" w14:textId="77777777" w:rsidTr="00340BBE">
        <w:tblPrEx>
          <w:tblW w:w="13045" w:type="dxa"/>
          <w:tblLayout w:type="fixed"/>
          <w:tblPrExChange w:id="296" w:author="Schwartz, Matthew [USA]" w:date="2017-08-28T14:46:00Z">
            <w:tblPrEx>
              <w:tblW w:w="1304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99"/>
          <w:ins w:id="297" w:author="Schwartz, Matthew [USA]" w:date="2017-08-28T14:43:00Z"/>
          <w:trPrChange w:id="298" w:author="Schwartz, Matthew [USA]" w:date="2017-08-28T14:46:00Z">
            <w:trPr>
              <w:trHeight w:val="224"/>
            </w:trPr>
          </w:trPrChange>
        </w:trPr>
        <w:tc>
          <w:tcPr>
            <w:cnfStyle w:val="001000000000" w:firstRow="0" w:lastRow="0" w:firstColumn="1" w:lastColumn="0" w:oddVBand="0" w:evenVBand="0" w:oddHBand="0" w:evenHBand="0" w:firstRowFirstColumn="0" w:firstRowLastColumn="0" w:lastRowFirstColumn="0" w:lastRowLastColumn="0"/>
            <w:tcW w:w="0" w:type="dxa"/>
            <w:tcPrChange w:id="299" w:author="Schwartz, Matthew [USA]" w:date="2017-08-28T14:46:00Z">
              <w:tcPr>
                <w:tcW w:w="3775" w:type="dxa"/>
              </w:tcPr>
            </w:tcPrChange>
          </w:tcPr>
          <w:p w14:paraId="5F9DE2F9" w14:textId="11EDEFA0" w:rsidR="00EC26F5" w:rsidRPr="00702B8B" w:rsidRDefault="00EC26F5" w:rsidP="00EC26F5">
            <w:pPr>
              <w:cnfStyle w:val="001000100000" w:firstRow="0" w:lastRow="0" w:firstColumn="1" w:lastColumn="0" w:oddVBand="0" w:evenVBand="0" w:oddHBand="1" w:evenHBand="0" w:firstRowFirstColumn="0" w:firstRowLastColumn="0" w:lastRowFirstColumn="0" w:lastRowLastColumn="0"/>
              <w:rPr>
                <w:ins w:id="300" w:author="Schwartz, Matthew [USA]" w:date="2017-08-28T14:43:00Z"/>
                <w:rFonts w:cstheme="minorHAnsi"/>
                <w:b w:val="0"/>
                <w:rPrChange w:id="301" w:author="Schwartz, Matthew [USA]" w:date="2017-08-28T14:57:00Z">
                  <w:rPr>
                    <w:ins w:id="302" w:author="Schwartz, Matthew [USA]" w:date="2017-08-28T14:43:00Z"/>
                    <w:rFonts w:cstheme="minorHAnsi"/>
                  </w:rPr>
                </w:rPrChange>
              </w:rPr>
            </w:pPr>
            <w:proofErr w:type="spellStart"/>
            <w:ins w:id="303" w:author="Schwartz, Matthew [USA]" w:date="2017-08-28T14:50:00Z">
              <w:r w:rsidRPr="00702B8B">
                <w:rPr>
                  <w:rFonts w:cstheme="minorHAnsi"/>
                </w:rPr>
                <w:t>ode.</w:t>
              </w:r>
              <w:del w:id="304" w:author="Musavi, Hamid [USA]" w:date="2017-09-01T09:39:00Z">
                <w:r w:rsidRPr="00702B8B" w:rsidDel="0067731F">
                  <w:rPr>
                    <w:rFonts w:cstheme="minorHAnsi"/>
                  </w:rPr>
                  <w:delText xml:space="preserve"> </w:delText>
                </w:r>
              </w:del>
              <w:r w:rsidRPr="00702B8B">
                <w:rPr>
                  <w:rFonts w:cstheme="minorHAnsi"/>
                </w:rPr>
                <w:t>isdBufferSize</w:t>
              </w:r>
            </w:ins>
            <w:proofErr w:type="spellEnd"/>
          </w:p>
        </w:tc>
        <w:tc>
          <w:tcPr>
            <w:tcW w:w="0" w:type="dxa"/>
            <w:tcPrChange w:id="305" w:author="Schwartz, Matthew [USA]" w:date="2017-08-28T14:46:00Z">
              <w:tcPr>
                <w:tcW w:w="3330" w:type="dxa"/>
              </w:tcPr>
            </w:tcPrChange>
          </w:tcPr>
          <w:p w14:paraId="4719627E" w14:textId="35EDE5CA"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06" w:author="Schwartz, Matthew [USA]" w:date="2017-08-28T14:43:00Z"/>
                <w:rFonts w:cstheme="minorHAnsi"/>
              </w:rPr>
            </w:pPr>
            <w:ins w:id="307" w:author="Schwartz, Matthew [USA]" w:date="2017-08-28T14:55:00Z">
              <w:r w:rsidRPr="00702B8B">
                <w:rPr>
                  <w:rFonts w:cstheme="minorHAnsi"/>
                </w:rPr>
                <w:t>500</w:t>
              </w:r>
            </w:ins>
          </w:p>
        </w:tc>
        <w:tc>
          <w:tcPr>
            <w:tcW w:w="0" w:type="dxa"/>
            <w:tcPrChange w:id="308" w:author="Schwartz, Matthew [USA]" w:date="2017-08-28T14:46:00Z">
              <w:tcPr>
                <w:tcW w:w="1170" w:type="dxa"/>
              </w:tcPr>
            </w:tcPrChange>
          </w:tcPr>
          <w:p w14:paraId="33E4552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09" w:author="Schwartz, Matthew [USA]" w:date="2017-08-28T14:43:00Z"/>
                <w:rFonts w:cstheme="minorHAnsi"/>
              </w:rPr>
            </w:pPr>
          </w:p>
        </w:tc>
        <w:tc>
          <w:tcPr>
            <w:tcW w:w="0" w:type="dxa"/>
            <w:tcPrChange w:id="310" w:author="Schwartz, Matthew [USA]" w:date="2017-08-28T14:46:00Z">
              <w:tcPr>
                <w:tcW w:w="4770" w:type="dxa"/>
              </w:tcPr>
            </w:tcPrChange>
          </w:tcPr>
          <w:p w14:paraId="59A3FA7B" w14:textId="385FDC17"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11" w:author="Schwartz, Matthew [USA]" w:date="2017-08-28T14:43:00Z"/>
                <w:rFonts w:cstheme="minorHAnsi"/>
              </w:rPr>
            </w:pPr>
            <w:ins w:id="312" w:author="Musavi, Hamid [USA]" w:date="2017-09-01T09:36:00Z">
              <w:r>
                <w:rPr>
                  <w:rFonts w:cstheme="minorHAnsi"/>
                </w:rPr>
                <w:t>Size of the buffer allocated for receiving ISD messages through UDP interface</w:t>
              </w:r>
            </w:ins>
          </w:p>
        </w:tc>
      </w:tr>
      <w:tr w:rsidR="00EC26F5" w:rsidRPr="00B900E1" w14:paraId="041CF456" w14:textId="77777777" w:rsidTr="002F74C6">
        <w:trPr>
          <w:trHeight w:val="224"/>
          <w:ins w:id="313"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1AC7521" w14:textId="76792A9C" w:rsidR="00EC26F5" w:rsidRPr="00702B8B" w:rsidRDefault="00EC26F5" w:rsidP="00EC26F5">
            <w:pPr>
              <w:rPr>
                <w:ins w:id="314" w:author="Schwartz, Matthew [USA]" w:date="2017-08-28T14:43:00Z"/>
                <w:rFonts w:cstheme="minorHAnsi"/>
                <w:b w:val="0"/>
                <w:rPrChange w:id="315" w:author="Schwartz, Matthew [USA]" w:date="2017-08-28T14:57:00Z">
                  <w:rPr>
                    <w:ins w:id="316" w:author="Schwartz, Matthew [USA]" w:date="2017-08-28T14:43:00Z"/>
                    <w:rFonts w:cstheme="minorHAnsi"/>
                  </w:rPr>
                </w:rPrChange>
              </w:rPr>
            </w:pPr>
            <w:proofErr w:type="spellStart"/>
            <w:ins w:id="317" w:author="Schwartz, Matthew [USA]" w:date="2017-08-28T14:51:00Z">
              <w:r w:rsidRPr="00702B8B">
                <w:rPr>
                  <w:rFonts w:cstheme="minorHAnsi"/>
                </w:rPr>
                <w:t>ode.</w:t>
              </w:r>
              <w:del w:id="318" w:author="Musavi, Hamid [USA]" w:date="2017-09-01T09:39:00Z">
                <w:r w:rsidRPr="00702B8B" w:rsidDel="0067731F">
                  <w:rPr>
                    <w:rFonts w:cstheme="minorHAnsi"/>
                  </w:rPr>
                  <w:delText xml:space="preserve"> </w:delText>
                </w:r>
              </w:del>
              <w:r w:rsidRPr="00702B8B">
                <w:rPr>
                  <w:rFonts w:cstheme="minorHAnsi"/>
                </w:rPr>
                <w:t>isdReceiverPort</w:t>
              </w:r>
            </w:ins>
            <w:proofErr w:type="spellEnd"/>
          </w:p>
        </w:tc>
        <w:tc>
          <w:tcPr>
            <w:tcW w:w="3330" w:type="dxa"/>
          </w:tcPr>
          <w:p w14:paraId="50162976" w14:textId="11B214A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19" w:author="Schwartz, Matthew [USA]" w:date="2017-08-28T14:43:00Z"/>
                <w:rFonts w:cstheme="minorHAnsi"/>
              </w:rPr>
            </w:pPr>
            <w:ins w:id="320" w:author="Schwartz, Matthew [USA]" w:date="2017-08-28T14:55:00Z">
              <w:r w:rsidRPr="00702B8B">
                <w:rPr>
                  <w:rFonts w:cstheme="minorHAnsi"/>
                </w:rPr>
                <w:t>46801</w:t>
              </w:r>
            </w:ins>
          </w:p>
        </w:tc>
        <w:tc>
          <w:tcPr>
            <w:tcW w:w="1170" w:type="dxa"/>
          </w:tcPr>
          <w:p w14:paraId="7D416FB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21" w:author="Schwartz, Matthew [USA]" w:date="2017-08-28T14:43:00Z"/>
                <w:rFonts w:cstheme="minorHAnsi"/>
              </w:rPr>
            </w:pPr>
          </w:p>
        </w:tc>
        <w:tc>
          <w:tcPr>
            <w:tcW w:w="4770" w:type="dxa"/>
          </w:tcPr>
          <w:p w14:paraId="52683DF0" w14:textId="555BAE92"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22" w:author="Schwartz, Matthew [USA]" w:date="2017-08-28T14:43:00Z"/>
                <w:rFonts w:cstheme="minorHAnsi"/>
              </w:rPr>
            </w:pPr>
            <w:ins w:id="323" w:author="Musavi, Hamid [USA]" w:date="2017-09-01T09:16:00Z">
              <w:r>
                <w:rPr>
                  <w:rFonts w:cstheme="minorHAnsi"/>
                </w:rPr>
                <w:t>The UDP port that ODE will use to listen to ISD messages.</w:t>
              </w:r>
            </w:ins>
          </w:p>
        </w:tc>
      </w:tr>
      <w:tr w:rsidR="00EC26F5" w:rsidRPr="00B900E1" w14:paraId="18A5B556" w14:textId="77777777" w:rsidTr="002F74C6">
        <w:trPr>
          <w:cnfStyle w:val="000000100000" w:firstRow="0" w:lastRow="0" w:firstColumn="0" w:lastColumn="0" w:oddVBand="0" w:evenVBand="0" w:oddHBand="1" w:evenHBand="0" w:firstRowFirstColumn="0" w:firstRowLastColumn="0" w:lastRowFirstColumn="0" w:lastRowLastColumn="0"/>
          <w:trHeight w:val="224"/>
          <w:ins w:id="324"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D32B4AC" w14:textId="4910E579" w:rsidR="00EC26F5" w:rsidRPr="00702B8B" w:rsidRDefault="00EC26F5" w:rsidP="00EC26F5">
            <w:pPr>
              <w:rPr>
                <w:ins w:id="325" w:author="Schwartz, Matthew [USA]" w:date="2017-08-28T14:43:00Z"/>
                <w:rFonts w:cstheme="minorHAnsi"/>
                <w:b w:val="0"/>
                <w:rPrChange w:id="326" w:author="Schwartz, Matthew [USA]" w:date="2017-08-28T14:57:00Z">
                  <w:rPr>
                    <w:ins w:id="327" w:author="Schwartz, Matthew [USA]" w:date="2017-08-28T14:43:00Z"/>
                    <w:rFonts w:cstheme="minorHAnsi"/>
                  </w:rPr>
                </w:rPrChange>
              </w:rPr>
            </w:pPr>
            <w:proofErr w:type="spellStart"/>
            <w:ins w:id="328" w:author="Schwartz, Matthew [USA]" w:date="2017-08-28T14:51:00Z">
              <w:r w:rsidRPr="00702B8B">
                <w:rPr>
                  <w:rFonts w:cstheme="minorHAnsi"/>
                </w:rPr>
                <w:t>ode.</w:t>
              </w:r>
              <w:del w:id="329" w:author="Musavi, Hamid [USA]" w:date="2017-09-01T09:39:00Z">
                <w:r w:rsidRPr="00702B8B" w:rsidDel="0067731F">
                  <w:rPr>
                    <w:rFonts w:cstheme="minorHAnsi"/>
                  </w:rPr>
                  <w:delText xml:space="preserve"> </w:delText>
                </w:r>
              </w:del>
              <w:r w:rsidRPr="00702B8B">
                <w:rPr>
                  <w:rFonts w:cstheme="minorHAnsi"/>
                </w:rPr>
                <w:t>isdDepositorPort</w:t>
              </w:r>
            </w:ins>
            <w:proofErr w:type="spellEnd"/>
          </w:p>
        </w:tc>
        <w:tc>
          <w:tcPr>
            <w:tcW w:w="3330" w:type="dxa"/>
          </w:tcPr>
          <w:p w14:paraId="0D49F711" w14:textId="59E6F089"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30" w:author="Schwartz, Matthew [USA]" w:date="2017-08-28T14:43:00Z"/>
                <w:rFonts w:cstheme="minorHAnsi"/>
              </w:rPr>
            </w:pPr>
            <w:ins w:id="331" w:author="Schwartz, Matthew [USA]" w:date="2017-08-28T14:55:00Z">
              <w:r w:rsidRPr="00702B8B">
                <w:rPr>
                  <w:rFonts w:cstheme="minorHAnsi"/>
                </w:rPr>
                <w:t>6666</w:t>
              </w:r>
            </w:ins>
          </w:p>
        </w:tc>
        <w:tc>
          <w:tcPr>
            <w:tcW w:w="1170" w:type="dxa"/>
          </w:tcPr>
          <w:p w14:paraId="6997ECB6"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32" w:author="Schwartz, Matthew [USA]" w:date="2017-08-28T14:43:00Z"/>
                <w:rFonts w:cstheme="minorHAnsi"/>
              </w:rPr>
            </w:pPr>
          </w:p>
        </w:tc>
        <w:tc>
          <w:tcPr>
            <w:tcW w:w="4770" w:type="dxa"/>
          </w:tcPr>
          <w:p w14:paraId="04610266" w14:textId="7EF4976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33" w:author="Schwartz, Matthew [USA]" w:date="2017-08-28T14:43:00Z"/>
                <w:rFonts w:cstheme="minorHAnsi"/>
              </w:rPr>
            </w:pPr>
            <w:ins w:id="334" w:author="Musavi, Hamid [USA]" w:date="2017-09-01T09:17:00Z">
              <w:r>
                <w:rPr>
                  <w:rFonts w:cstheme="minorHAnsi"/>
                </w:rPr>
                <w:t>The UDP port that ODE will use to send ISD messages to SDC for deposit.</w:t>
              </w:r>
            </w:ins>
          </w:p>
        </w:tc>
      </w:tr>
      <w:tr w:rsidR="00EC26F5" w:rsidRPr="00B900E1" w14:paraId="16F7E097" w14:textId="77777777" w:rsidTr="002F74C6">
        <w:trPr>
          <w:trHeight w:val="224"/>
          <w:ins w:id="335"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5566AA7" w14:textId="2DD0BDD3" w:rsidR="00EC26F5" w:rsidRPr="00702B8B" w:rsidRDefault="00EC26F5" w:rsidP="00EC26F5">
            <w:pPr>
              <w:rPr>
                <w:ins w:id="336" w:author="Schwartz, Matthew [USA]" w:date="2017-08-28T14:43:00Z"/>
                <w:rFonts w:cstheme="minorHAnsi"/>
                <w:b w:val="0"/>
                <w:rPrChange w:id="337" w:author="Schwartz, Matthew [USA]" w:date="2017-08-28T14:57:00Z">
                  <w:rPr>
                    <w:ins w:id="338" w:author="Schwartz, Matthew [USA]" w:date="2017-08-28T14:43:00Z"/>
                    <w:rFonts w:cstheme="minorHAnsi"/>
                  </w:rPr>
                </w:rPrChange>
              </w:rPr>
            </w:pPr>
            <w:proofErr w:type="spellStart"/>
            <w:ins w:id="339" w:author="Schwartz, Matthew [USA]" w:date="2017-08-28T14:51:00Z">
              <w:r w:rsidRPr="00702B8B">
                <w:rPr>
                  <w:rFonts w:cstheme="minorHAnsi"/>
                </w:rPr>
                <w:t>ode.</w:t>
              </w:r>
              <w:del w:id="340" w:author="Musavi, Hamid [USA]" w:date="2017-09-01T09:39:00Z">
                <w:r w:rsidRPr="00702B8B" w:rsidDel="0067731F">
                  <w:rPr>
                    <w:rFonts w:cstheme="minorHAnsi"/>
                  </w:rPr>
                  <w:delText xml:space="preserve"> </w:delText>
                </w:r>
              </w:del>
              <w:r w:rsidRPr="00702B8B">
                <w:rPr>
                  <w:rFonts w:cstheme="minorHAnsi"/>
                </w:rPr>
                <w:t>isdTrustPort</w:t>
              </w:r>
            </w:ins>
            <w:proofErr w:type="spellEnd"/>
          </w:p>
        </w:tc>
        <w:tc>
          <w:tcPr>
            <w:tcW w:w="3330" w:type="dxa"/>
          </w:tcPr>
          <w:p w14:paraId="5F463EEA" w14:textId="0BA6AC7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41" w:author="Schwartz, Matthew [USA]" w:date="2017-08-28T14:43:00Z"/>
                <w:rFonts w:cstheme="minorHAnsi"/>
              </w:rPr>
            </w:pPr>
            <w:ins w:id="342" w:author="Schwartz, Matthew [USA]" w:date="2017-08-28T14:55:00Z">
              <w:r w:rsidRPr="00702B8B">
                <w:rPr>
                  <w:rFonts w:cstheme="minorHAnsi"/>
                </w:rPr>
                <w:t>6667</w:t>
              </w:r>
            </w:ins>
          </w:p>
        </w:tc>
        <w:tc>
          <w:tcPr>
            <w:tcW w:w="1170" w:type="dxa"/>
          </w:tcPr>
          <w:p w14:paraId="24E88455"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43" w:author="Schwartz, Matthew [USA]" w:date="2017-08-28T14:43:00Z"/>
                <w:rFonts w:cstheme="minorHAnsi"/>
              </w:rPr>
            </w:pPr>
          </w:p>
        </w:tc>
        <w:tc>
          <w:tcPr>
            <w:tcW w:w="4770" w:type="dxa"/>
          </w:tcPr>
          <w:p w14:paraId="072964E2" w14:textId="3312C974"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44" w:author="Schwartz, Matthew [USA]" w:date="2017-08-28T14:43:00Z"/>
                <w:rFonts w:cstheme="minorHAnsi"/>
              </w:rPr>
            </w:pPr>
            <w:ins w:id="345" w:author="Musavi, Hamid [USA]" w:date="2017-09-01T09:17:00Z">
              <w:r>
                <w:rPr>
                  <w:rFonts w:cstheme="minorHAnsi"/>
                </w:rPr>
                <w:t>The UDP port that ODE will use to establish trust with the SDC for ISD messages.</w:t>
              </w:r>
            </w:ins>
          </w:p>
        </w:tc>
      </w:tr>
      <w:tr w:rsidR="00EC26F5" w:rsidRPr="00B900E1" w14:paraId="65D828AD" w14:textId="77777777" w:rsidTr="002F74C6">
        <w:trPr>
          <w:cnfStyle w:val="000000100000" w:firstRow="0" w:lastRow="0" w:firstColumn="0" w:lastColumn="0" w:oddVBand="0" w:evenVBand="0" w:oddHBand="1" w:evenHBand="0" w:firstRowFirstColumn="0" w:firstRowLastColumn="0" w:lastRowFirstColumn="0" w:lastRowLastColumn="0"/>
          <w:trHeight w:val="224"/>
          <w:ins w:id="346"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2614EBA7" w14:textId="41BF7DCA" w:rsidR="00EC26F5" w:rsidRPr="00702B8B" w:rsidRDefault="00EC26F5" w:rsidP="00EC26F5">
            <w:pPr>
              <w:rPr>
                <w:ins w:id="347" w:author="Schwartz, Matthew [USA]" w:date="2017-08-28T14:54:00Z"/>
                <w:rFonts w:cstheme="minorHAnsi"/>
                <w:b w:val="0"/>
                <w:rPrChange w:id="348" w:author="Schwartz, Matthew [USA]" w:date="2017-08-28T14:57:00Z">
                  <w:rPr>
                    <w:ins w:id="349" w:author="Schwartz, Matthew [USA]" w:date="2017-08-28T14:54:00Z"/>
                    <w:rFonts w:cstheme="minorHAnsi"/>
                  </w:rPr>
                </w:rPrChange>
              </w:rPr>
            </w:pPr>
            <w:proofErr w:type="spellStart"/>
            <w:ins w:id="350" w:author="Schwartz, Matthew [USA]" w:date="2017-08-28T14:54:00Z">
              <w:r w:rsidRPr="00702B8B">
                <w:rPr>
                  <w:rFonts w:cstheme="minorHAnsi"/>
                </w:rPr>
                <w:t>ode.</w:t>
              </w:r>
              <w:del w:id="351" w:author="Musavi, Hamid [USA]" w:date="2017-09-01T09:39:00Z">
                <w:r w:rsidRPr="00702B8B" w:rsidDel="0067731F">
                  <w:rPr>
                    <w:rFonts w:cstheme="minorHAnsi"/>
                  </w:rPr>
                  <w:delText xml:space="preserve"> </w:delText>
                </w:r>
              </w:del>
              <w:r w:rsidRPr="00702B8B">
                <w:rPr>
                  <w:rFonts w:cstheme="minorHAnsi"/>
                </w:rPr>
                <w:t>dataReceiptBufferSize</w:t>
              </w:r>
              <w:proofErr w:type="spellEnd"/>
            </w:ins>
          </w:p>
        </w:tc>
        <w:tc>
          <w:tcPr>
            <w:tcW w:w="3330" w:type="dxa"/>
          </w:tcPr>
          <w:p w14:paraId="0BA12D9A" w14:textId="374F217F"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52" w:author="Schwartz, Matthew [USA]" w:date="2017-08-28T14:54:00Z"/>
                <w:rFonts w:cstheme="minorHAnsi"/>
              </w:rPr>
            </w:pPr>
            <w:ins w:id="353" w:author="Schwartz, Matthew [USA]" w:date="2017-08-28T14:55:00Z">
              <w:r w:rsidRPr="00702B8B">
                <w:rPr>
                  <w:rFonts w:cstheme="minorHAnsi"/>
                </w:rPr>
                <w:t>null</w:t>
              </w:r>
            </w:ins>
          </w:p>
        </w:tc>
        <w:tc>
          <w:tcPr>
            <w:tcW w:w="1170" w:type="dxa"/>
          </w:tcPr>
          <w:p w14:paraId="415F2ECF"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54" w:author="Schwartz, Matthew [USA]" w:date="2017-08-28T14:54:00Z"/>
                <w:rFonts w:cstheme="minorHAnsi"/>
              </w:rPr>
            </w:pPr>
          </w:p>
        </w:tc>
        <w:tc>
          <w:tcPr>
            <w:tcW w:w="4770" w:type="dxa"/>
          </w:tcPr>
          <w:p w14:paraId="7B938813" w14:textId="613CFD3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55" w:author="Schwartz, Matthew [USA]" w:date="2017-08-28T14:54:00Z"/>
                <w:rFonts w:cstheme="minorHAnsi"/>
              </w:rPr>
            </w:pPr>
            <w:ins w:id="356" w:author="Musavi, Hamid [USA]" w:date="2017-09-01T09:36:00Z">
              <w:r>
                <w:rPr>
                  <w:rFonts w:cstheme="minorHAnsi"/>
                </w:rPr>
                <w:t>Size of the buffer allocated for receiving ISD receipt messages through UDP interface</w:t>
              </w:r>
            </w:ins>
          </w:p>
        </w:tc>
      </w:tr>
      <w:tr w:rsidR="00EC26F5" w:rsidRPr="00B900E1" w14:paraId="2D1DFA8E" w14:textId="77777777" w:rsidTr="002F74C6">
        <w:trPr>
          <w:trHeight w:val="224"/>
          <w:ins w:id="357"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3738C6A3" w14:textId="7F5BB311" w:rsidR="00EC26F5" w:rsidRPr="00702B8B" w:rsidRDefault="00EC26F5" w:rsidP="00EC26F5">
            <w:pPr>
              <w:rPr>
                <w:ins w:id="358" w:author="Schwartz, Matthew [USA]" w:date="2017-08-28T14:54:00Z"/>
                <w:rFonts w:cstheme="minorHAnsi"/>
                <w:b w:val="0"/>
                <w:rPrChange w:id="359" w:author="Schwartz, Matthew [USA]" w:date="2017-08-28T15:01:00Z">
                  <w:rPr>
                    <w:ins w:id="360" w:author="Schwartz, Matthew [USA]" w:date="2017-08-28T14:54:00Z"/>
                    <w:rFonts w:cstheme="minorHAnsi"/>
                  </w:rPr>
                </w:rPrChange>
              </w:rPr>
            </w:pPr>
            <w:proofErr w:type="spellStart"/>
            <w:ins w:id="361" w:author="Schwartz, Matthew [USA]" w:date="2017-08-28T15:00:00Z">
              <w:r w:rsidRPr="00702B8B">
                <w:rPr>
                  <w:rFonts w:cstheme="minorHAnsi"/>
                </w:rPr>
                <w:t>ode.</w:t>
              </w:r>
              <w:del w:id="362" w:author="Musavi, Hamid [USA]" w:date="2017-09-01T09:39:00Z">
                <w:r w:rsidRPr="00702B8B" w:rsidDel="0067731F">
                  <w:rPr>
                    <w:rFonts w:cstheme="minorHAnsi"/>
                  </w:rPr>
                  <w:delText xml:space="preserve"> </w:delText>
                </w:r>
              </w:del>
              <w:r w:rsidRPr="00702B8B">
                <w:rPr>
                  <w:rFonts w:cstheme="minorHAnsi"/>
                </w:rPr>
                <w:t>depositSanitizedBsmToSdc</w:t>
              </w:r>
            </w:ins>
            <w:proofErr w:type="spellEnd"/>
          </w:p>
        </w:tc>
        <w:tc>
          <w:tcPr>
            <w:tcW w:w="3330" w:type="dxa"/>
          </w:tcPr>
          <w:p w14:paraId="18291F7A" w14:textId="41BDF472"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63" w:author="Schwartz, Matthew [USA]" w:date="2017-08-28T14:54:00Z"/>
                <w:rFonts w:cstheme="minorHAnsi"/>
              </w:rPr>
            </w:pPr>
            <w:ins w:id="364" w:author="Schwartz, Matthew [USA]" w:date="2017-08-28T14:59:00Z">
              <w:r w:rsidRPr="00702B8B">
                <w:rPr>
                  <w:rFonts w:cstheme="minorHAnsi"/>
                </w:rPr>
                <w:t>false</w:t>
              </w:r>
            </w:ins>
          </w:p>
        </w:tc>
        <w:tc>
          <w:tcPr>
            <w:tcW w:w="1170" w:type="dxa"/>
          </w:tcPr>
          <w:p w14:paraId="7CA95100"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65" w:author="Schwartz, Matthew [USA]" w:date="2017-08-28T14:54:00Z"/>
                <w:rFonts w:cstheme="minorHAnsi"/>
              </w:rPr>
            </w:pPr>
          </w:p>
        </w:tc>
        <w:tc>
          <w:tcPr>
            <w:tcW w:w="4770" w:type="dxa"/>
          </w:tcPr>
          <w:p w14:paraId="06956A5C" w14:textId="2C14F0A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66" w:author="Schwartz, Matthew [USA]" w:date="2017-08-28T14:54:00Z"/>
                <w:rFonts w:cstheme="minorHAnsi"/>
              </w:rPr>
            </w:pPr>
            <w:ins w:id="367" w:author="Schwartz, Matthew [USA]" w:date="2017-08-28T14:59:00Z">
              <w:r w:rsidRPr="00702B8B">
                <w:rPr>
                  <w:rFonts w:cstheme="minorHAnsi"/>
                </w:rPr>
                <w:t xml:space="preserve">Enable/disable </w:t>
              </w:r>
            </w:ins>
            <w:ins w:id="368" w:author="Musavi, Hamid [USA]" w:date="2017-09-01T09:57:00Z">
              <w:r>
                <w:rPr>
                  <w:rFonts w:cstheme="minorHAnsi"/>
                </w:rPr>
                <w:t xml:space="preserve">packaging of </w:t>
              </w:r>
            </w:ins>
            <w:ins w:id="369" w:author="Schwartz, Matthew [USA]" w:date="2017-08-28T14:59:00Z">
              <w:r w:rsidRPr="00702B8B">
                <w:rPr>
                  <w:rFonts w:cstheme="minorHAnsi"/>
                </w:rPr>
                <w:t>BSM</w:t>
              </w:r>
            </w:ins>
            <w:ins w:id="370" w:author="Musavi, Hamid [USA]" w:date="2017-09-01T09:57:00Z">
              <w:r>
                <w:rPr>
                  <w:rFonts w:cstheme="minorHAnsi"/>
                </w:rPr>
                <w:t>s</w:t>
              </w:r>
            </w:ins>
            <w:ins w:id="371" w:author="Schwartz, Matthew [USA]" w:date="2017-08-28T15:00:00Z">
              <w:r w:rsidRPr="00702B8B">
                <w:rPr>
                  <w:rFonts w:cstheme="minorHAnsi"/>
                </w:rPr>
                <w:t xml:space="preserve"> </w:t>
              </w:r>
              <w:del w:id="372" w:author="Musavi, Hamid [USA]" w:date="2017-09-01T09:57:00Z">
                <w:r w:rsidRPr="00702B8B" w:rsidDel="008A7C4E">
                  <w:rPr>
                    <w:rFonts w:cstheme="minorHAnsi"/>
                  </w:rPr>
                  <w:delText xml:space="preserve">(packaged </w:delText>
                </w:r>
              </w:del>
              <w:r w:rsidRPr="00702B8B">
                <w:rPr>
                  <w:rFonts w:cstheme="minorHAnsi"/>
                </w:rPr>
                <w:t>in</w:t>
              </w:r>
            </w:ins>
            <w:ins w:id="373" w:author="Musavi, Hamid [USA]" w:date="2017-09-01T09:57:00Z">
              <w:r>
                <w:rPr>
                  <w:rFonts w:cstheme="minorHAnsi"/>
                </w:rPr>
                <w:t>to</w:t>
              </w:r>
            </w:ins>
            <w:ins w:id="374" w:author="Schwartz, Matthew [USA]" w:date="2017-08-28T15:00:00Z">
              <w:r w:rsidRPr="00702B8B">
                <w:rPr>
                  <w:rFonts w:cstheme="minorHAnsi"/>
                </w:rPr>
                <w:t xml:space="preserve"> VSD</w:t>
              </w:r>
              <w:del w:id="375" w:author="Musavi, Hamid [USA]" w:date="2017-09-01T09:57:00Z">
                <w:r w:rsidRPr="00702B8B" w:rsidDel="008A7C4E">
                  <w:rPr>
                    <w:rFonts w:cstheme="minorHAnsi"/>
                  </w:rPr>
                  <w:delText>)</w:delText>
                </w:r>
              </w:del>
            </w:ins>
            <w:ins w:id="376" w:author="Musavi, Hamid [USA]" w:date="2017-09-01T09:57:00Z">
              <w:r>
                <w:rPr>
                  <w:rFonts w:cstheme="minorHAnsi"/>
                </w:rPr>
                <w:t>s</w:t>
              </w:r>
            </w:ins>
            <w:ins w:id="377" w:author="Schwartz, Matthew [USA]" w:date="2017-08-28T14:59:00Z">
              <w:r w:rsidRPr="00702B8B">
                <w:rPr>
                  <w:rFonts w:cstheme="minorHAnsi"/>
                </w:rPr>
                <w:t xml:space="preserve"> </w:t>
              </w:r>
            </w:ins>
            <w:ins w:id="378" w:author="Musavi, Hamid [USA]" w:date="2017-09-01T09:57:00Z">
              <w:r>
                <w:rPr>
                  <w:rFonts w:cstheme="minorHAnsi"/>
                </w:rPr>
                <w:t xml:space="preserve">and depositing VSDs to </w:t>
              </w:r>
            </w:ins>
            <w:ins w:id="379" w:author="Schwartz, Matthew [USA]" w:date="2017-08-28T14:59:00Z">
              <w:del w:id="380" w:author="Musavi, Hamid [USA]" w:date="2017-09-01T09:57:00Z">
                <w:r w:rsidRPr="00702B8B" w:rsidDel="008A7C4E">
                  <w:rPr>
                    <w:rFonts w:cstheme="minorHAnsi"/>
                  </w:rPr>
                  <w:delText xml:space="preserve">depositor service </w:delText>
                </w:r>
              </w:del>
            </w:ins>
            <w:ins w:id="381" w:author="Musavi, Hamid [USA]" w:date="2017-09-01T09:57:00Z">
              <w:r>
                <w:rPr>
                  <w:rFonts w:cstheme="minorHAnsi"/>
                </w:rPr>
                <w:t>SDC</w:t>
              </w:r>
            </w:ins>
          </w:p>
        </w:tc>
      </w:tr>
      <w:tr w:rsidR="00EC26F5" w:rsidRPr="00B900E1" w14:paraId="36C6C790" w14:textId="77777777" w:rsidTr="002F74C6">
        <w:trPr>
          <w:cnfStyle w:val="000000100000" w:firstRow="0" w:lastRow="0" w:firstColumn="0" w:lastColumn="0" w:oddVBand="0" w:evenVBand="0" w:oddHBand="1" w:evenHBand="0" w:firstRowFirstColumn="0" w:firstRowLastColumn="0" w:lastRowFirstColumn="0" w:lastRowLastColumn="0"/>
          <w:trHeight w:val="224"/>
          <w:ins w:id="382"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56C11940" w14:textId="475C3F03" w:rsidR="00EC26F5" w:rsidRPr="00702B8B" w:rsidRDefault="00EC26F5" w:rsidP="00EC26F5">
            <w:pPr>
              <w:rPr>
                <w:ins w:id="383" w:author="Schwartz, Matthew [USA]" w:date="2017-08-28T14:54:00Z"/>
                <w:rFonts w:cstheme="minorHAnsi"/>
                <w:b w:val="0"/>
                <w:rPrChange w:id="384" w:author="Schwartz, Matthew [USA]" w:date="2017-08-28T15:01:00Z">
                  <w:rPr>
                    <w:ins w:id="385" w:author="Schwartz, Matthew [USA]" w:date="2017-08-28T14:54:00Z"/>
                    <w:rFonts w:cstheme="minorHAnsi"/>
                  </w:rPr>
                </w:rPrChange>
              </w:rPr>
            </w:pPr>
            <w:proofErr w:type="spellStart"/>
            <w:ins w:id="386" w:author="Schwartz, Matthew [USA]" w:date="2017-08-28T15:00:00Z">
              <w:r w:rsidRPr="00702B8B">
                <w:rPr>
                  <w:rFonts w:cstheme="minorHAnsi"/>
                </w:rPr>
                <w:t>ode.</w:t>
              </w:r>
            </w:ins>
            <w:ins w:id="387" w:author="Schwartz, Matthew [USA]" w:date="2017-08-28T15:01:00Z">
              <w:del w:id="388" w:author="Musavi, Hamid [USA]" w:date="2017-09-01T09:39:00Z">
                <w:r w:rsidRPr="00702B8B" w:rsidDel="0067731F">
                  <w:rPr>
                    <w:rFonts w:cstheme="minorHAnsi"/>
                  </w:rPr>
                  <w:delText xml:space="preserve"> </w:delText>
                </w:r>
              </w:del>
              <w:r w:rsidRPr="00702B8B">
                <w:rPr>
                  <w:rFonts w:cstheme="minorHAnsi"/>
                </w:rPr>
                <w:t>serviceRespExpirationSeconds</w:t>
              </w:r>
            </w:ins>
            <w:proofErr w:type="spellEnd"/>
          </w:p>
        </w:tc>
        <w:tc>
          <w:tcPr>
            <w:tcW w:w="3330" w:type="dxa"/>
          </w:tcPr>
          <w:p w14:paraId="48F293F3" w14:textId="75FC1E61"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89" w:author="Schwartz, Matthew [USA]" w:date="2017-08-28T14:54:00Z"/>
                <w:rFonts w:cstheme="minorHAnsi"/>
              </w:rPr>
            </w:pPr>
            <w:ins w:id="390" w:author="Schwartz, Matthew [USA]" w:date="2017-08-28T15:01:00Z">
              <w:r w:rsidRPr="00702B8B">
                <w:rPr>
                  <w:rFonts w:cstheme="minorHAnsi"/>
                </w:rPr>
                <w:t>10</w:t>
              </w:r>
            </w:ins>
          </w:p>
        </w:tc>
        <w:tc>
          <w:tcPr>
            <w:tcW w:w="1170" w:type="dxa"/>
          </w:tcPr>
          <w:p w14:paraId="1D22BA1B"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91" w:author="Schwartz, Matthew [USA]" w:date="2017-08-28T14:54:00Z"/>
                <w:rFonts w:cstheme="minorHAnsi"/>
              </w:rPr>
            </w:pPr>
          </w:p>
        </w:tc>
        <w:tc>
          <w:tcPr>
            <w:tcW w:w="4770" w:type="dxa"/>
          </w:tcPr>
          <w:p w14:paraId="584A55B4" w14:textId="2D3FD1D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92" w:author="Schwartz, Matthew [USA]" w:date="2017-08-28T14:54:00Z"/>
                <w:rFonts w:cstheme="minorHAnsi"/>
              </w:rPr>
            </w:pPr>
            <w:ins w:id="393" w:author="Musavi, Hamid [USA]" w:date="2017-09-01T09:58:00Z">
              <w:r>
                <w:rPr>
                  <w:rFonts w:cstheme="minorHAnsi"/>
                </w:rPr>
                <w:t>Number of seconds the trust manager will wait to receive service request response before timing out.</w:t>
              </w:r>
            </w:ins>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394" w:name="_Toc483908145"/>
      <w:r>
        <w:t>ODE Log</w:t>
      </w:r>
      <w:r w:rsidR="00316B55">
        <w:t>ging</w:t>
      </w:r>
      <w:r>
        <w:t xml:space="preserve"> Properties</w:t>
      </w:r>
      <w:bookmarkEnd w:id="394"/>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proofErr w:type="spellStart"/>
      <w:r w:rsidR="00A6029C" w:rsidRPr="00A6029C">
        <w:rPr>
          <w:i/>
        </w:rPr>
        <w:t>src</w:t>
      </w:r>
      <w:proofErr w:type="spellEnd"/>
      <w:r w:rsidR="00A6029C" w:rsidRPr="00A6029C">
        <w:rPr>
          <w:i/>
        </w:rPr>
        <w:t>/main/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proofErr w:type="spellStart"/>
      <w:r w:rsidR="00A6029C" w:rsidRPr="00A6029C">
        <w:rPr>
          <w:i/>
        </w:rPr>
        <w:t>src</w:t>
      </w:r>
      <w:proofErr w:type="spellEnd"/>
      <w:r w:rsidR="00A6029C" w:rsidRPr="00A6029C">
        <w:rPr>
          <w:i/>
        </w:rPr>
        <w:t>/main/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395" w:name="_Toc462052285"/>
      <w:bookmarkStart w:id="396" w:name="_Toc483908146"/>
      <w:r>
        <w:t>ODE</w:t>
      </w:r>
      <w:r w:rsidR="00C26C45" w:rsidRPr="001E40C7">
        <w:t xml:space="preserve"> </w:t>
      </w:r>
      <w:r w:rsidR="00A529B3">
        <w:t>Features</w:t>
      </w:r>
      <w:bookmarkEnd w:id="395"/>
      <w:bookmarkEnd w:id="396"/>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397" w:name="_Toc483908147"/>
      <w:r>
        <w:t>Managing SNMP Devices</w:t>
      </w:r>
      <w:bookmarkEnd w:id="397"/>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398" w:name="_Toc483908148"/>
      <w:r>
        <w:t>Query Parameters</w:t>
      </w:r>
      <w:bookmarkEnd w:id="398"/>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 xml:space="preserve">The published </w:t>
      </w:r>
      <w:proofErr w:type="spellStart"/>
      <w:r>
        <w:rPr>
          <w:rFonts w:ascii="Segoe UI" w:hAnsi="Segoe UI" w:cs="Segoe UI"/>
          <w:color w:val="24292E"/>
        </w:rPr>
        <w:t>ip</w:t>
      </w:r>
      <w:proofErr w:type="spellEnd"/>
      <w:r>
        <w:rPr>
          <w:rFonts w:ascii="Segoe UI" w:hAnsi="Segoe UI" w:cs="Segoe UI"/>
          <w:color w:val="24292E"/>
        </w:rPr>
        <w:t xml:space="preserve">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399" w:name="_Toc483908149"/>
      <w:r>
        <w:lastRenderedPageBreak/>
        <w:t>API Details</w:t>
      </w:r>
      <w:bookmarkEnd w:id="399"/>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w:t>
      </w:r>
      <w:proofErr w:type="spellStart"/>
      <w:proofErr w:type="gramStart"/>
      <w:r>
        <w:rPr>
          <w:rStyle w:val="HTMLCode"/>
          <w:rFonts w:cs="Consolas"/>
          <w:color w:val="24292E"/>
          <w:bdr w:val="none" w:sz="0" w:space="0" w:color="auto" w:frame="1"/>
        </w:rPr>
        <w:t>rsuHeartbeat?ip</w:t>
      </w:r>
      <w:proofErr w:type="spellEnd"/>
      <w:proofErr w:type="gramEnd"/>
      <w:r>
        <w:rPr>
          <w:rStyle w:val="HTMLCode"/>
          <w:rFonts w:cs="Consolas"/>
          <w:color w:val="24292E"/>
          <w:bdr w:val="none" w:sz="0" w:space="0" w:color="auto" w:frame="1"/>
        </w:rPr>
        <w:t>=&lt;</w:t>
      </w:r>
      <w:proofErr w:type="spellStart"/>
      <w:r>
        <w:rPr>
          <w:rStyle w:val="HTMLCode"/>
          <w:rFonts w:cs="Consolas"/>
          <w:color w:val="24292E"/>
          <w:bdr w:val="none" w:sz="0" w:space="0" w:color="auto" w:frame="1"/>
        </w:rPr>
        <w:t>ip_address</w:t>
      </w:r>
      <w:proofErr w:type="spellEnd"/>
      <w:r>
        <w:rPr>
          <w:rStyle w:val="HTMLCode"/>
          <w:rFonts w:cs="Consolas"/>
          <w:color w:val="24292E"/>
          <w:bdr w:val="none" w:sz="0" w:space="0" w:color="auto" w:frame="1"/>
        </w:rPr>
        <w:t>&gt;&amp;</w:t>
      </w:r>
      <w:proofErr w:type="spellStart"/>
      <w:r>
        <w:rPr>
          <w:rStyle w:val="HTMLCode"/>
          <w:rFonts w:cs="Consolas"/>
          <w:color w:val="24292E"/>
          <w:bdr w:val="none" w:sz="0" w:space="0" w:color="auto" w:frame="1"/>
        </w:rPr>
        <w:t>oid</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oid_string</w:t>
      </w:r>
      <w:proofErr w:type="spellEnd"/>
      <w:r>
        <w:rPr>
          <w:rStyle w:val="HTMLCode"/>
          <w:rFonts w:cs="Consolas"/>
          <w:color w:val="24292E"/>
          <w:bdr w:val="none" w:sz="0" w:space="0" w:color="auto" w:frame="1"/>
        </w:rPr>
        <w:t>&gt;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400" w:name="_Toc483908150"/>
      <w:r>
        <w:t>Web Based View</w:t>
      </w:r>
      <w:bookmarkEnd w:id="400"/>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401" w:name="_Toc483908151"/>
      <w:r>
        <w:t>Additional Features/ Discussion Points</w:t>
      </w:r>
      <w:bookmarkEnd w:id="401"/>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402" w:name="_Toc483908152"/>
      <w:r>
        <w:t>Logging Events</w:t>
      </w:r>
      <w:bookmarkEnd w:id="402"/>
    </w:p>
    <w:p w14:paraId="51AC34B0" w14:textId="1CF8E8AB" w:rsidR="001D5BB2" w:rsidRDefault="001D5BB2" w:rsidP="001D5BB2">
      <w:r>
        <w:t xml:space="preserve">ODE uses </w:t>
      </w:r>
      <w:proofErr w:type="spellStart"/>
      <w:r>
        <w:t>Logback</w:t>
      </w:r>
      <w:proofErr w:type="spellEnd"/>
      <w:r>
        <w:t xml:space="preserve"> logging framework to log application and data events.</w:t>
      </w:r>
    </w:p>
    <w:p w14:paraId="566E2472" w14:textId="77777777" w:rsidR="001D5BB2" w:rsidRDefault="001D5BB2" w:rsidP="001D5BB2">
      <w:pPr>
        <w:pStyle w:val="Heading3"/>
      </w:pPr>
      <w:bookmarkStart w:id="403" w:name="_Toc483908153"/>
      <w:r>
        <w:t>Log Levels</w:t>
      </w:r>
      <w:bookmarkEnd w:id="403"/>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404" w:name="_Toc483908154"/>
      <w:r>
        <w:t>Logging setup</w:t>
      </w:r>
      <w:bookmarkEnd w:id="404"/>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current setup of the logging framework is very minimal. It contains four loggers and two </w:t>
      </w:r>
      <w:proofErr w:type="spellStart"/>
      <w:r>
        <w:rPr>
          <w:rFonts w:ascii="Segoe UI" w:hAnsi="Segoe UI" w:cs="Segoe UI"/>
          <w:color w:val="24292E"/>
        </w:rPr>
        <w:t>appenders</w:t>
      </w:r>
      <w:proofErr w:type="spellEnd"/>
      <w:r>
        <w:rPr>
          <w:rFonts w:ascii="Segoe UI" w:hAnsi="Segoe UI" w:cs="Segoe UI"/>
          <w:color w:val="24292E"/>
        </w:rPr>
        <w:t xml:space="preserve"> for the respective files. The </w:t>
      </w:r>
      <w:proofErr w:type="spellStart"/>
      <w:r>
        <w:rPr>
          <w:rFonts w:ascii="Segoe UI" w:hAnsi="Segoe UI" w:cs="Segoe UI"/>
          <w:color w:val="24292E"/>
        </w:rPr>
        <w:t>logback</w:t>
      </w:r>
      <w:proofErr w:type="spellEnd"/>
      <w:r>
        <w:rPr>
          <w:rFonts w:ascii="Segoe UI" w:hAnsi="Segoe UI" w:cs="Segoe UI"/>
          <w:color w:val="24292E"/>
        </w:rPr>
        <w:t xml:space="preserve">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0"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405" w:name="_Toc483908155"/>
      <w:r>
        <w:t>Steps to turn on/off logging during application runtime.</w:t>
      </w:r>
      <w:bookmarkEnd w:id="405"/>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w:t>
      </w:r>
      <w:proofErr w:type="spellStart"/>
      <w:r>
        <w:rPr>
          <w:rFonts w:ascii="Segoe UI" w:hAnsi="Segoe UI" w:cs="Segoe UI"/>
          <w:color w:val="24292E"/>
        </w:rPr>
        <w:t>jconsole</w:t>
      </w:r>
      <w:proofErr w:type="spellEnd"/>
      <w:r>
        <w:rPr>
          <w:rFonts w:ascii="Segoe UI" w:hAnsi="Segoe UI" w:cs="Segoe UI"/>
          <w:color w:val="24292E"/>
        </w:rPr>
        <w:t>".</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Input the </w:t>
      </w:r>
      <w:proofErr w:type="spellStart"/>
      <w:r>
        <w:rPr>
          <w:rFonts w:ascii="Segoe UI" w:hAnsi="Segoe UI" w:cs="Segoe UI"/>
          <w:color w:val="24292E"/>
        </w:rPr>
        <w:t>ip</w:t>
      </w:r>
      <w:proofErr w:type="spellEnd"/>
      <w:r>
        <w:rPr>
          <w:rFonts w:ascii="Segoe UI" w:hAnsi="Segoe UI" w:cs="Segoe UI"/>
          <w:color w:val="24292E"/>
        </w:rPr>
        <w:t xml:space="preserve">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MBeans</w:t>
      </w:r>
      <w:proofErr w:type="spellEnd"/>
      <w:r>
        <w:rPr>
          <w:rFonts w:ascii="Segoe UI" w:hAnsi="Segoe UI" w:cs="Segoe UI"/>
          <w:color w:val="24292E"/>
        </w:rPr>
        <w:t xml:space="preserve">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Expand the folder </w:t>
      </w:r>
      <w:proofErr w:type="spellStart"/>
      <w:proofErr w:type="gramStart"/>
      <w:r>
        <w:rPr>
          <w:rFonts w:ascii="Segoe UI" w:hAnsi="Segoe UI" w:cs="Segoe UI"/>
          <w:color w:val="24292E"/>
        </w:rPr>
        <w:t>ch.qos.logback</w:t>
      </w:r>
      <w:proofErr w:type="gramEnd"/>
      <w:r>
        <w:rPr>
          <w:rFonts w:ascii="Segoe UI" w:hAnsi="Segoe UI" w:cs="Segoe UI"/>
          <w:color w:val="24292E"/>
        </w:rPr>
        <w:t>.classic</w:t>
      </w:r>
      <w:proofErr w:type="spellEnd"/>
      <w:r>
        <w:rPr>
          <w:rFonts w:ascii="Segoe UI" w:hAnsi="Segoe UI" w:cs="Segoe UI"/>
          <w:color w:val="24292E"/>
        </w:rPr>
        <w:t xml:space="preserve">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reloadbyfilename</w:t>
      </w:r>
      <w:proofErr w:type="spellEnd"/>
      <w:r>
        <w:rPr>
          <w:rFonts w:ascii="Segoe UI" w:hAnsi="Segoe UI" w:cs="Segoe UI"/>
          <w:color w:val="24292E"/>
        </w:rPr>
        <w:t xml:space="preserv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Edit logback.xml inside of the </w:t>
      </w:r>
      <w:proofErr w:type="spellStart"/>
      <w:r>
        <w:rPr>
          <w:rFonts w:ascii="Segoe UI" w:hAnsi="Segoe UI" w:cs="Segoe UI"/>
          <w:color w:val="24292E"/>
        </w:rPr>
        <w:t>docker</w:t>
      </w:r>
      <w:proofErr w:type="spellEnd"/>
      <w:r>
        <w:rPr>
          <w:rFonts w:ascii="Segoe UI" w:hAnsi="Segoe UI" w:cs="Segoe UI"/>
          <w:color w:val="24292E"/>
        </w:rPr>
        <w:t xml:space="preserve"> container for ode and </w:t>
      </w:r>
      <w:proofErr w:type="spellStart"/>
      <w:r>
        <w:rPr>
          <w:rFonts w:ascii="Segoe UI" w:hAnsi="Segoe UI" w:cs="Segoe UI"/>
          <w:color w:val="24292E"/>
        </w:rPr>
        <w:t>modifiy</w:t>
      </w:r>
      <w:proofErr w:type="spellEnd"/>
      <w:r>
        <w:rPr>
          <w:rFonts w:ascii="Segoe UI" w:hAnsi="Segoe UI" w:cs="Segoe UI"/>
          <w:color w:val="24292E"/>
        </w:rPr>
        <w:t xml:space="preserve">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Save the file and go back to the </w:t>
      </w:r>
      <w:proofErr w:type="spellStart"/>
      <w:r>
        <w:rPr>
          <w:rFonts w:ascii="Segoe UI" w:hAnsi="Segoe UI" w:cs="Segoe UI"/>
          <w:color w:val="24292E"/>
        </w:rPr>
        <w:t>jconsole</w:t>
      </w:r>
      <w:proofErr w:type="spellEnd"/>
      <w:r>
        <w:rPr>
          <w:rFonts w:ascii="Segoe UI" w:hAnsi="Segoe UI" w:cs="Segoe UI"/>
          <w:color w:val="24292E"/>
        </w:rPr>
        <w:t xml:space="preserve"> and click the button </w:t>
      </w:r>
      <w:proofErr w:type="spellStart"/>
      <w:r>
        <w:rPr>
          <w:rFonts w:ascii="Segoe UI" w:hAnsi="Segoe UI" w:cs="Segoe UI"/>
          <w:color w:val="24292E"/>
        </w:rPr>
        <w:t>reloadbyfilename</w:t>
      </w:r>
      <w:proofErr w:type="spellEnd"/>
      <w:r>
        <w:rPr>
          <w:rFonts w:ascii="Segoe UI" w:hAnsi="Segoe UI" w:cs="Segoe UI"/>
          <w:color w:val="24292E"/>
        </w:rPr>
        <w:t xml:space="preserv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406" w:name="_Toc483908156"/>
      <w:r>
        <w:t>IEEE 1609.2 Compliance</w:t>
      </w:r>
      <w:bookmarkEnd w:id="406"/>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ode.caCertPath</w:t>
            </w:r>
            <w:proofErr w:type="spellEnd"/>
            <w:proofErr w:type="gramEnd"/>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ode.selfCertPath</w:t>
            </w:r>
            <w:proofErr w:type="spellEnd"/>
            <w:proofErr w:type="gramEnd"/>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ode.selfPrivateKeyReconstructionFilePath</w:t>
            </w:r>
            <w:proofErr w:type="spellEnd"/>
            <w:proofErr w:type="gramEnd"/>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ode.selfSigningPrivateKeyFilePath</w:t>
            </w:r>
            <w:proofErr w:type="spellEnd"/>
            <w:proofErr w:type="gramEnd"/>
          </w:p>
        </w:tc>
      </w:tr>
    </w:tbl>
    <w:p w14:paraId="7F51093E" w14:textId="231BFE6C" w:rsidR="00817A59" w:rsidRDefault="00CB4AD1" w:rsidP="00C26C45">
      <w:r>
        <w:t xml:space="preserve">Upon validation, the Boolean field variable </w:t>
      </w:r>
      <w:proofErr w:type="spellStart"/>
      <w:r w:rsidRPr="002F74C6">
        <w:rPr>
          <w:rFonts w:ascii="Courier New" w:hAnsi="Courier New" w:cs="Courier New"/>
        </w:rPr>
        <w:t>validSignature</w:t>
      </w:r>
      <w:proofErr w:type="spellEnd"/>
      <w:r>
        <w:t xml:space="preserve"> in the metadata fie</w:t>
      </w:r>
      <w:r w:rsidR="00BB7C94">
        <w:t>l</w:t>
      </w:r>
      <w:r>
        <w:t xml:space="preserve">d of </w:t>
      </w:r>
      <w:proofErr w:type="spellStart"/>
      <w:r>
        <w:t>OdeBsmData</w:t>
      </w:r>
      <w:proofErr w:type="spellEnd"/>
      <w:r>
        <w:t xml:space="preserve"> message will be set to true or false according to the validation result. </w:t>
      </w:r>
    </w:p>
    <w:p w14:paraId="746F15F0" w14:textId="77777777" w:rsidR="001A3B89" w:rsidRDefault="001A3B89" w:rsidP="00CA4BB4">
      <w:pPr>
        <w:pStyle w:val="Heading2"/>
      </w:pPr>
      <w:bookmarkStart w:id="407" w:name="_Toc483908157"/>
      <w:r>
        <w:t>SCMS Certificate Management</w:t>
      </w:r>
      <w:bookmarkEnd w:id="407"/>
    </w:p>
    <w:p w14:paraId="64A99D1C" w14:textId="77777777" w:rsidR="001A3B89" w:rsidRDefault="001A3B89" w:rsidP="00CA4BB4">
      <w:r>
        <w:t>TBD</w:t>
      </w:r>
    </w:p>
    <w:p w14:paraId="59FD1E00" w14:textId="77777777" w:rsidR="001A3B89" w:rsidRDefault="001A3B89" w:rsidP="00CA4BB4">
      <w:pPr>
        <w:pStyle w:val="Heading2"/>
      </w:pPr>
      <w:bookmarkStart w:id="408" w:name="_Toc483908158"/>
      <w:r>
        <w:t>Inbound BSM Distribution</w:t>
      </w:r>
      <w:bookmarkEnd w:id="408"/>
    </w:p>
    <w:p w14:paraId="5E74D63E" w14:textId="77777777" w:rsidR="001A3B89" w:rsidRDefault="001A3B89" w:rsidP="00CA4BB4">
      <w:r>
        <w:t xml:space="preserve">ODE accepts Inbound BSMs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76126D52" w:rsidR="001A3B89" w:rsidRDefault="001A3B89" w:rsidP="00CA4BB4">
      <w:r>
        <w:t xml:space="preserve">The ODE propagates BSM data to applications via a subscription service provided by Kafka messaging hub. </w:t>
      </w:r>
      <w:r w:rsidR="006916B6">
        <w:t>The ODE offers two Kafka BSM subscription formats, JSON and serialized</w:t>
      </w:r>
      <w:r w:rsidR="0007578F">
        <w:t xml:space="preserve"> Java objects (also referred to as POJO)</w:t>
      </w:r>
      <w:r w:rsidR="006916B6">
        <w:t xml:space="preserve">. </w:t>
      </w:r>
      <w:r w:rsidR="0007578F">
        <w:t xml:space="preserve">ODE uses </w:t>
      </w:r>
      <w:proofErr w:type="spellStart"/>
      <w:r w:rsidR="0007578F">
        <w:t>Kryo</w:t>
      </w:r>
      <w:proofErr w:type="spellEnd"/>
      <w:r w:rsidR="0007578F">
        <w:t xml:space="preserve"> </w:t>
      </w:r>
      <w:proofErr w:type="spellStart"/>
      <w:r w:rsidR="0007578F">
        <w:t>serializer</w:t>
      </w:r>
      <w:proofErr w:type="spellEnd"/>
      <w:r w:rsidR="0007578F">
        <w:t xml:space="preserve">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030FF98F" w14:textId="69E9EED7" w:rsidR="00B63D68" w:rsidRDefault="00B63D68" w:rsidP="00B63D68">
      <w:pPr>
        <w:pStyle w:val="Heading2"/>
      </w:pPr>
      <w:bookmarkStart w:id="409" w:name="_Toc483908159"/>
      <w:r>
        <w:t>Probe D</w:t>
      </w:r>
      <w:r w:rsidR="00C90428">
        <w:t>ata</w:t>
      </w:r>
      <w:r>
        <w:t xml:space="preserve"> Management</w:t>
      </w:r>
      <w:bookmarkEnd w:id="409"/>
    </w:p>
    <w:p w14:paraId="16E5983A" w14:textId="6714A775" w:rsidR="00B63D68" w:rsidRDefault="00A82113" w:rsidP="00B63D68">
      <w:r>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410" w:name="_Toc483908160"/>
      <w:r>
        <w:t>PDM Broadcast Request Quick Start Guide</w:t>
      </w:r>
      <w:bookmarkEnd w:id="410"/>
    </w:p>
    <w:p w14:paraId="0FEEE74E" w14:textId="6F3227D4" w:rsidR="00A82113" w:rsidRDefault="00A82113" w:rsidP="00A82113">
      <w:r>
        <w:lastRenderedPageBreak/>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w:t>
      </w:r>
      <w:proofErr w:type="spellStart"/>
      <w:r>
        <w:t>snmp</w:t>
      </w:r>
      <w:proofErr w:type="spellEnd"/>
      <w:r>
        <w:t>” and “</w:t>
      </w:r>
      <w:proofErr w:type="spellStart"/>
      <w:r>
        <w:t>rsus</w:t>
      </w:r>
      <w:proofErr w:type="spellEnd"/>
      <w:r>
        <w:t>”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w:t>
      </w:r>
      <w:proofErr w:type="spellStart"/>
      <w:proofErr w:type="gramStart"/>
      <w:r w:rsidRPr="00C12352">
        <w:rPr>
          <w:rFonts w:ascii="Courier New" w:hAnsi="Courier New" w:cs="Courier New"/>
          <w:sz w:val="20"/>
        </w:rPr>
        <w:t>us.dot.its.jpo.ode.traveler</w:t>
      </w:r>
      <w:proofErr w:type="gramEnd"/>
      <w:r w:rsidRPr="00C12352">
        <w:rPr>
          <w:rFonts w:ascii="Courier New" w:hAnsi="Courier New" w:cs="Courier New"/>
          <w:sz w:val="20"/>
        </w:rPr>
        <w:t>.TimMessageException</w:t>
      </w:r>
      <w:proofErr w:type="spellEnd"/>
      <w:r w:rsidRPr="00C12352">
        <w:rPr>
          <w:rFonts w:ascii="Courier New" w:hAnsi="Courier New" w:cs="Courier New"/>
          <w:sz w:val="20"/>
        </w:rPr>
        <w:t>",</w:t>
      </w:r>
      <w:r w:rsidRPr="00C12352">
        <w:rPr>
          <w:rFonts w:ascii="Courier New" w:hAnsi="Courier New" w:cs="Courier New"/>
          <w:sz w:val="20"/>
        </w:rPr>
        <w:br/>
        <w:t xml:space="preserve">   "message":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 Empty response from RSU 127.0.0.1",</w:t>
      </w:r>
      <w:r w:rsidRPr="00C12352">
        <w:rPr>
          <w:rFonts w:ascii="Courier New" w:hAnsi="Courier New" w:cs="Courier New"/>
          <w:sz w:val="20"/>
        </w:rPr>
        <w:br/>
        <w:t xml:space="preserve">   "path": "/</w:t>
      </w:r>
      <w:proofErr w:type="spellStart"/>
      <w:r w:rsidRPr="00C12352">
        <w:rPr>
          <w:rFonts w:ascii="Courier New" w:hAnsi="Courier New" w:cs="Courier New"/>
          <w:sz w:val="20"/>
        </w:rPr>
        <w:t>tim</w:t>
      </w:r>
      <w:proofErr w:type="spellEnd"/>
      <w:r w:rsidRPr="00C12352">
        <w:rPr>
          <w:rFonts w:ascii="Courier New" w:hAnsi="Courier New" w:cs="Courier New"/>
          <w:sz w:val="20"/>
        </w:rPr>
        <w:t>"</w:t>
      </w:r>
      <w:r w:rsidRPr="00C12352">
        <w:rPr>
          <w:rFonts w:ascii="Courier New" w:hAnsi="Courier New" w:cs="Courier New"/>
          <w:sz w:val="20"/>
        </w:rPr>
        <w:br/>
        <w:t>}</w:t>
      </w:r>
    </w:p>
    <w:p w14:paraId="010DA22C" w14:textId="77777777" w:rsidR="001A3B89" w:rsidRDefault="001A3B89" w:rsidP="00CA4BB4">
      <w:pPr>
        <w:pStyle w:val="Heading2"/>
      </w:pPr>
      <w:bookmarkStart w:id="411" w:name="_Toc483908161"/>
      <w:r>
        <w:t>Outbound TIM Broadcast</w:t>
      </w:r>
      <w:bookmarkEnd w:id="411"/>
    </w:p>
    <w:p w14:paraId="031325D7" w14:textId="2D095C14" w:rsidR="001A3B89" w:rsidRDefault="001A3B89" w:rsidP="001A3B89">
      <w:r>
        <w:t xml:space="preserve">ODE accepts TIM messages and other metadata parameters for broadcasting TIM messages via the REST API interface. The ODE accepts data elements in JSON format from which a fully formed ASN.1 compliant J2735 </w:t>
      </w:r>
      <w:proofErr w:type="spellStart"/>
      <w:r>
        <w:t>TravelerInformation</w:t>
      </w:r>
      <w:proofErr w:type="spellEnd"/>
      <w:r>
        <w:t xml:space="preserve"> message will be constructed and sent</w:t>
      </w:r>
      <w:r w:rsidR="00A82113">
        <w:t xml:space="preserve"> to an array of RSUs</w:t>
      </w:r>
      <w:r>
        <w:t xml:space="preserve">. The RSUs must be specified in the TIM broadcast message received by the ODE. In addition to the RSU devices, the TIM message is also deposited to the US DOT Situation Data Warehouse (SDW) from which the </w:t>
      </w:r>
      <w:proofErr w:type="spellStart"/>
      <w:r>
        <w:t>SiriusXM</w:t>
      </w:r>
      <w:proofErr w:type="spellEnd"/>
      <w:r>
        <w:t xml:space="preserve"> satellites will pull from and broadcast to vehicles that are not within range of RSUs. SDW parameters are also specified in the TIM REST interface. Please refer to the Swagger file documentation for details of a TIM REST interface.</w:t>
      </w:r>
    </w:p>
    <w:p w14:paraId="10A32AF1" w14:textId="789211CC" w:rsidR="00271DD3" w:rsidRDefault="00271DD3" w:rsidP="00271DD3">
      <w:pPr>
        <w:pStyle w:val="Heading3"/>
      </w:pPr>
      <w:bookmarkStart w:id="412" w:name="_Toc483908162"/>
      <w:r>
        <w:t xml:space="preserve">Outbound TIM </w:t>
      </w:r>
      <w:ins w:id="413" w:author="Schwartz, Matthew [USA]" w:date="2017-09-06T12:35:00Z">
        <w:r w:rsidR="002E70FB">
          <w:t xml:space="preserve">to SDW </w:t>
        </w:r>
      </w:ins>
      <w:proofErr w:type="spellStart"/>
      <w:ins w:id="414" w:author="Schwartz, Matthew [USA]" w:date="2017-09-06T12:28:00Z">
        <w:r w:rsidR="00BB50D8">
          <w:t>Websocket</w:t>
        </w:r>
        <w:proofErr w:type="spellEnd"/>
        <w:r w:rsidR="00BB50D8">
          <w:t xml:space="preserve"> </w:t>
        </w:r>
      </w:ins>
      <w:r>
        <w:t>Setup</w:t>
      </w:r>
      <w:bookmarkEnd w:id="412"/>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proofErr w:type="spellStart"/>
      <w:proofErr w:type="gramStart"/>
      <w:r w:rsidRPr="00271DD3">
        <w:rPr>
          <w:rFonts w:ascii="Consolas" w:eastAsia="Times New Roman" w:hAnsi="Consolas" w:cs="Consolas"/>
          <w:color w:val="24292E"/>
          <w:sz w:val="20"/>
          <w:szCs w:val="20"/>
          <w:lang w:eastAsia="en-US"/>
        </w:rPr>
        <w:t>application.properties</w:t>
      </w:r>
      <w:proofErr w:type="spellEnd"/>
      <w:proofErr w:type="gramEnd"/>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e and password for Webapp2/</w:t>
      </w:r>
      <w:proofErr w:type="spellStart"/>
      <w:r w:rsidR="00B23540">
        <w:rPr>
          <w:rFonts w:ascii="Segoe UI" w:eastAsia="Times New Roman" w:hAnsi="Segoe UI" w:cs="Segoe UI"/>
          <w:color w:val="24292E"/>
          <w:sz w:val="24"/>
          <w:szCs w:val="24"/>
          <w:lang w:eastAsia="en-US"/>
        </w:rPr>
        <w:t>sdw</w:t>
      </w:r>
      <w:proofErr w:type="spellEnd"/>
      <w:r w:rsidR="00B23540">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proofErr w:type="spellStart"/>
      <w:proofErr w:type="gramStart"/>
      <w:r w:rsidR="00C06ADA">
        <w:rPr>
          <w:rFonts w:ascii="Consolas" w:eastAsia="Times New Roman" w:hAnsi="Consolas" w:cs="Consolas"/>
          <w:color w:val="24292E"/>
          <w:sz w:val="20"/>
          <w:szCs w:val="20"/>
          <w:bdr w:val="none" w:sz="0" w:space="0" w:color="auto" w:frame="1"/>
          <w:lang w:eastAsia="en-US"/>
        </w:rPr>
        <w:t>ode.ddsCasUsername</w:t>
      </w:r>
      <w:proofErr w:type="spellEnd"/>
      <w:proofErr w:type="gramEnd"/>
      <w:r w:rsidR="00C06ADA">
        <w:rPr>
          <w:rFonts w:ascii="Consolas" w:eastAsia="Times New Roman" w:hAnsi="Consolas" w:cs="Consolas"/>
          <w:color w:val="24292E"/>
          <w:sz w:val="20"/>
          <w:szCs w:val="20"/>
          <w:bdr w:val="none" w:sz="0" w:space="0" w:color="auto" w:frame="1"/>
          <w:lang w:eastAsia="en-US"/>
        </w:rPr>
        <w:t>=&lt;SDWUSERNAME&gt;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ins w:id="415" w:author="Musavi, Hamid [USA]" w:date="2017-09-01T10:04:00Z">
        <w:r>
          <w:rPr>
            <w:rFonts w:ascii="Consolas" w:eastAsia="Times New Roman" w:hAnsi="Consolas" w:cs="Consolas"/>
            <w:color w:val="24292E"/>
            <w:sz w:val="20"/>
            <w:szCs w:val="20"/>
            <w:bdr w:val="none" w:sz="0" w:space="0" w:color="auto" w:frame="1"/>
            <w:lang w:eastAsia="en-US"/>
          </w:rPr>
          <w:tab/>
        </w:r>
      </w:ins>
      <w:r w:rsidR="00E811E3">
        <w:rPr>
          <w:rFonts w:ascii="Consolas" w:eastAsia="Times New Roman" w:hAnsi="Consolas" w:cs="Consolas"/>
          <w:color w:val="24292E"/>
          <w:sz w:val="20"/>
          <w:szCs w:val="20"/>
          <w:bdr w:val="none" w:sz="0" w:space="0" w:color="auto" w:frame="1"/>
          <w:lang w:eastAsia="en-US"/>
        </w:rPr>
        <w:t xml:space="preserve">OR defined the following command line arguments while launching </w:t>
      </w:r>
      <w:proofErr w:type="spellStart"/>
      <w:r w:rsidR="00E811E3">
        <w:rPr>
          <w:rFonts w:ascii="Consolas" w:eastAsia="Times New Roman" w:hAnsi="Consolas" w:cs="Consolas"/>
          <w:color w:val="24292E"/>
          <w:sz w:val="20"/>
          <w:szCs w:val="20"/>
          <w:bdr w:val="none" w:sz="0" w:space="0" w:color="auto" w:frame="1"/>
          <w:lang w:eastAsia="en-US"/>
        </w:rPr>
        <w:t>jpo</w:t>
      </w:r>
      <w:proofErr w:type="spellEnd"/>
      <w:r w:rsidR="00E811E3">
        <w:rPr>
          <w:rFonts w:ascii="Consolas" w:eastAsia="Times New Roman" w:hAnsi="Consolas" w:cs="Consolas"/>
          <w:color w:val="24292E"/>
          <w:sz w:val="20"/>
          <w:szCs w:val="20"/>
          <w:bdr w:val="none" w:sz="0" w:space="0" w:color="auto" w:frame="1"/>
          <w:lang w:eastAsia="en-US"/>
        </w:rPr>
        <w:t>-ode-</w:t>
      </w:r>
      <w:proofErr w:type="spellStart"/>
      <w:r w:rsidR="00E811E3">
        <w:rPr>
          <w:rFonts w:ascii="Consolas" w:eastAsia="Times New Roman" w:hAnsi="Consolas" w:cs="Consolas"/>
          <w:color w:val="24292E"/>
          <w:sz w:val="20"/>
          <w:szCs w:val="20"/>
          <w:bdr w:val="none" w:sz="0" w:space="0" w:color="auto" w:frame="1"/>
          <w:lang w:eastAsia="en-US"/>
        </w:rPr>
        <w:t>svcs</w:t>
      </w:r>
      <w:proofErr w:type="spellEnd"/>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lastRenderedPageBreak/>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w:t>
      </w:r>
      <w:proofErr w:type="spellStart"/>
      <w:r>
        <w:t>tim</w:t>
      </w:r>
      <w:proofErr w:type="spellEnd"/>
      <w:r>
        <w:t xml:space="preserve"> REST service sends the TIM messages to RSUs if both “</w:t>
      </w:r>
      <w:proofErr w:type="spellStart"/>
      <w:r>
        <w:t>rsus</w:t>
      </w:r>
      <w:proofErr w:type="spellEnd"/>
      <w:r>
        <w:t>” and “</w:t>
      </w:r>
      <w:proofErr w:type="spellStart"/>
      <w:r>
        <w:t>snmp</w:t>
      </w:r>
      <w:proofErr w:type="spellEnd"/>
      <w:r>
        <w:t>” elements of the request body are defined and valid. If either “</w:t>
      </w:r>
      <w:proofErr w:type="spellStart"/>
      <w:r>
        <w:t>rsus</w:t>
      </w:r>
      <w:proofErr w:type="spellEnd"/>
      <w:r>
        <w:t>” or “</w:t>
      </w:r>
      <w:proofErr w:type="spellStart"/>
      <w:r>
        <w:t>snmp</w:t>
      </w:r>
      <w:proofErr w:type="spellEnd"/>
      <w:r>
        <w:t>”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w:t>
      </w:r>
      <w:proofErr w:type="spellStart"/>
      <w:r>
        <w:t>tim</w:t>
      </w:r>
      <w:proofErr w:type="spellEnd"/>
      <w:r>
        <w:t xml:space="preserve"> REST service sends the TIM messages to SDW if the “</w:t>
      </w:r>
      <w:proofErr w:type="spellStart"/>
      <w:r>
        <w:t>sdw</w:t>
      </w:r>
      <w:proofErr w:type="spellEnd"/>
      <w:r>
        <w:t>” element of the request body is defined and valid. If “</w:t>
      </w:r>
      <w:proofErr w:type="spellStart"/>
      <w:r>
        <w:t>sdw</w:t>
      </w:r>
      <w:proofErr w:type="spellEnd"/>
      <w:r>
        <w:t xml:space="preserve">” element is missing, the request will not be sent to the </w:t>
      </w:r>
      <w:r w:rsidR="00E77EC6">
        <w:t>SDW</w:t>
      </w:r>
      <w:r>
        <w:t>.</w:t>
      </w:r>
    </w:p>
    <w:p w14:paraId="14604813" w14:textId="61D2F8B0" w:rsidR="00BB50D8" w:rsidRDefault="00BB50D8" w:rsidP="00BB50D8">
      <w:pPr>
        <w:pStyle w:val="Heading3"/>
        <w:rPr>
          <w:ins w:id="416" w:author="Schwartz, Matthew [USA]" w:date="2017-09-06T12:31:00Z"/>
        </w:rPr>
      </w:pPr>
      <w:bookmarkStart w:id="417" w:name="_Toc483908163"/>
      <w:ins w:id="418" w:author="Schwartz, Matthew [USA]" w:date="2017-09-06T12:30:00Z">
        <w:r>
          <w:t xml:space="preserve">Outbound TIM </w:t>
        </w:r>
      </w:ins>
      <w:ins w:id="419" w:author="Schwartz, Matthew [USA]" w:date="2017-09-06T12:35:00Z">
        <w:r w:rsidR="002E70FB">
          <w:t xml:space="preserve">to </w:t>
        </w:r>
      </w:ins>
      <w:ins w:id="420" w:author="Schwartz, Matthew [USA]" w:date="2017-09-06T12:30:00Z">
        <w:r>
          <w:t xml:space="preserve">S3 </w:t>
        </w:r>
      </w:ins>
      <w:ins w:id="421" w:author="Schwartz, Matthew [USA]" w:date="2017-09-06T12:35:00Z">
        <w:r w:rsidR="002E70FB">
          <w:t xml:space="preserve">Bucket </w:t>
        </w:r>
      </w:ins>
      <w:ins w:id="422" w:author="Schwartz, Matthew [USA]" w:date="2017-09-06T12:30:00Z">
        <w:r>
          <w:t>Setup</w:t>
        </w:r>
      </w:ins>
    </w:p>
    <w:p w14:paraId="4A31597A" w14:textId="289CDA88" w:rsidR="00BB50D8" w:rsidRDefault="00BB50D8" w:rsidP="00BB50D8">
      <w:pPr>
        <w:rPr>
          <w:ins w:id="423" w:author="Schwartz, Matthew [USA]" w:date="2017-09-06T12:33:00Z"/>
        </w:rPr>
        <w:pPrChange w:id="424" w:author="Schwartz, Matthew [USA]" w:date="2017-09-06T12:31:00Z">
          <w:pPr>
            <w:pStyle w:val="Heading3"/>
          </w:pPr>
        </w:pPrChange>
      </w:pPr>
      <w:ins w:id="425" w:author="Schwartz, Matthew [USA]" w:date="2017-09-06T12:31:00Z">
        <w:r>
          <w:t xml:space="preserve">Depositing a TIM message </w:t>
        </w:r>
      </w:ins>
      <w:ins w:id="426" w:author="Schwartz, Matthew [USA]" w:date="2017-09-06T12:36:00Z">
        <w:r w:rsidR="002E70FB">
          <w:t>to an</w:t>
        </w:r>
      </w:ins>
      <w:ins w:id="427" w:author="Schwartz, Matthew [USA]" w:date="2017-09-06T12:31:00Z">
        <w:r>
          <w:t xml:space="preserve"> S3</w:t>
        </w:r>
      </w:ins>
      <w:ins w:id="428" w:author="Schwartz, Matthew [USA]" w:date="2017-09-06T12:36:00Z">
        <w:r w:rsidR="002E70FB">
          <w:t xml:space="preserve"> bucket</w:t>
        </w:r>
      </w:ins>
      <w:ins w:id="429" w:author="Schwartz, Matthew [USA]" w:date="2017-09-06T12:31:00Z">
        <w:r>
          <w:t xml:space="preserve"> can be done using the</w:t>
        </w:r>
      </w:ins>
      <w:ins w:id="430" w:author="Schwartz, Matthew [USA]" w:date="2017-09-06T12:33:00Z">
        <w:r w:rsidR="002E70FB">
          <w:t xml:space="preserve"> pre-built</w:t>
        </w:r>
      </w:ins>
      <w:ins w:id="431" w:author="Schwartz, Matthew [USA]" w:date="2017-09-06T12:31:00Z">
        <w:r>
          <w:t xml:space="preserve"> jpo-s3-depositor repository.</w:t>
        </w:r>
      </w:ins>
      <w:ins w:id="432" w:author="Schwartz, Matthew [USA]" w:date="2017-09-06T12:33:00Z">
        <w:r w:rsidR="002E70FB">
          <w:t xml:space="preserve"> To set this service up:</w:t>
        </w:r>
      </w:ins>
    </w:p>
    <w:p w14:paraId="31FFBF64" w14:textId="32223C64" w:rsidR="002E70FB" w:rsidRDefault="002E70FB" w:rsidP="002E70FB">
      <w:pPr>
        <w:pStyle w:val="ListParagraph"/>
        <w:numPr>
          <w:ilvl w:val="1"/>
          <w:numId w:val="43"/>
        </w:numPr>
        <w:rPr>
          <w:ins w:id="433" w:author="Schwartz, Matthew [USA]" w:date="2017-09-06T12:34:00Z"/>
        </w:rPr>
        <w:pPrChange w:id="434" w:author="Schwartz, Matthew [USA]" w:date="2017-09-06T12:34:00Z">
          <w:pPr>
            <w:pStyle w:val="Heading3"/>
          </w:pPr>
        </w:pPrChange>
      </w:pPr>
      <w:ins w:id="435" w:author="Schwartz, Matthew [USA]" w:date="2017-09-06T12:34:00Z">
        <w:r>
          <w:t>Follow the steps in the ODE README.md to clone and compile the S3 depositor service.</w:t>
        </w:r>
      </w:ins>
    </w:p>
    <w:p w14:paraId="65AE7567" w14:textId="16626756" w:rsidR="002E70FB" w:rsidRDefault="002E70FB" w:rsidP="002E70FB">
      <w:pPr>
        <w:pStyle w:val="ListParagraph"/>
        <w:numPr>
          <w:ilvl w:val="1"/>
          <w:numId w:val="43"/>
        </w:numPr>
        <w:rPr>
          <w:ins w:id="436" w:author="Schwartz, Matthew [USA]" w:date="2017-09-06T12:35:00Z"/>
        </w:rPr>
        <w:pPrChange w:id="437" w:author="Schwartz, Matthew [USA]" w:date="2017-09-06T12:34:00Z">
          <w:pPr>
            <w:pStyle w:val="Heading3"/>
          </w:pPr>
        </w:pPrChange>
      </w:pPr>
      <w:ins w:id="438" w:author="Schwartz, Matthew [USA]" w:date="2017-09-06T12:35:00Z">
        <w:r>
          <w:t>Set the following environment variables</w:t>
        </w:r>
      </w:ins>
      <w:ins w:id="439" w:author="Schwartz, Matthew [USA]" w:date="2017-09-06T12:39:00Z">
        <w:r>
          <w:t xml:space="preserve"> (and/or use the RDE prefixed variables, these prefixes are for guidance only and do not necessarily need to be a CVPEP or RDE bucket)</w:t>
        </w:r>
      </w:ins>
      <w:ins w:id="440" w:author="Schwartz, Matthew [USA]" w:date="2017-09-06T12:35:00Z">
        <w:r>
          <w:t>:</w:t>
        </w:r>
      </w:ins>
    </w:p>
    <w:p w14:paraId="2DCECDEC" w14:textId="44567024" w:rsidR="002E70FB" w:rsidRDefault="002E70FB" w:rsidP="002E70FB">
      <w:pPr>
        <w:pStyle w:val="ListParagraph"/>
        <w:numPr>
          <w:ilvl w:val="2"/>
          <w:numId w:val="43"/>
        </w:numPr>
        <w:rPr>
          <w:ins w:id="441" w:author="Schwartz, Matthew [USA]" w:date="2017-09-06T12:37:00Z"/>
        </w:rPr>
      </w:pPr>
      <w:ins w:id="442" w:author="Schwartz, Matthew [USA]" w:date="2017-09-06T12:37:00Z">
        <w:r>
          <w:t>CVPEP_TIM_S3_ACCESS_KEY_ID</w:t>
        </w:r>
        <w:r>
          <w:tab/>
        </w:r>
      </w:ins>
    </w:p>
    <w:p w14:paraId="71BEB4B1" w14:textId="4318F7E9" w:rsidR="002E70FB" w:rsidRDefault="002E70FB" w:rsidP="002E70FB">
      <w:pPr>
        <w:pStyle w:val="ListParagraph"/>
        <w:numPr>
          <w:ilvl w:val="2"/>
          <w:numId w:val="43"/>
        </w:numPr>
        <w:rPr>
          <w:ins w:id="443" w:author="Schwartz, Matthew [USA]" w:date="2017-09-06T12:37:00Z"/>
        </w:rPr>
      </w:pPr>
      <w:ins w:id="444" w:author="Schwartz, Matthew [USA]" w:date="2017-09-06T12:37:00Z">
        <w:r>
          <w:t>CVPEP_TIM_S3_SECRET_ACCESS_KEY</w:t>
        </w:r>
      </w:ins>
    </w:p>
    <w:p w14:paraId="3C26E1F6" w14:textId="1BC81686" w:rsidR="002E70FB" w:rsidRDefault="002E70FB" w:rsidP="002E70FB">
      <w:pPr>
        <w:pStyle w:val="ListParagraph"/>
        <w:numPr>
          <w:ilvl w:val="2"/>
          <w:numId w:val="43"/>
        </w:numPr>
        <w:rPr>
          <w:ins w:id="445" w:author="Schwartz, Matthew [USA]" w:date="2017-09-06T12:37:00Z"/>
        </w:rPr>
      </w:pPr>
      <w:ins w:id="446" w:author="Schwartz, Matthew [USA]" w:date="2017-09-06T12:37:00Z">
        <w:r>
          <w:t>CVPEP_TIM_S3_BUCKET_NAME</w:t>
        </w:r>
      </w:ins>
    </w:p>
    <w:p w14:paraId="3AB7775B" w14:textId="11325FBC" w:rsidR="002E70FB" w:rsidRDefault="002E70FB" w:rsidP="002E70FB">
      <w:pPr>
        <w:pStyle w:val="ListParagraph"/>
        <w:numPr>
          <w:ilvl w:val="2"/>
          <w:numId w:val="43"/>
        </w:numPr>
        <w:rPr>
          <w:ins w:id="447" w:author="Schwartz, Matthew [USA]" w:date="2017-09-06T12:37:00Z"/>
        </w:rPr>
      </w:pPr>
      <w:ins w:id="448" w:author="Schwartz, Matthew [USA]" w:date="2017-09-06T12:37:00Z">
        <w:r>
          <w:t>CVPEP_TIM_S3_DEPOSIT_KEY</w:t>
        </w:r>
      </w:ins>
    </w:p>
    <w:p w14:paraId="1A8E05F6" w14:textId="77777777" w:rsidR="002E70FB" w:rsidRDefault="002E70FB" w:rsidP="002E70FB">
      <w:pPr>
        <w:pStyle w:val="ListParagraph"/>
        <w:numPr>
          <w:ilvl w:val="2"/>
          <w:numId w:val="43"/>
        </w:numPr>
        <w:rPr>
          <w:ins w:id="449" w:author="Schwartz, Matthew [USA]" w:date="2017-09-06T12:38:00Z"/>
        </w:rPr>
        <w:pPrChange w:id="450" w:author="Schwartz, Matthew [USA]" w:date="2017-09-06T12:37:00Z">
          <w:pPr>
            <w:pStyle w:val="Heading3"/>
          </w:pPr>
        </w:pPrChange>
      </w:pPr>
      <w:ins w:id="451" w:author="Schwartz, Matthew [USA]" w:date="2017-09-06T12:37:00Z">
        <w:r>
          <w:t>CVPEP_TIM_S3_TOPIC</w:t>
        </w:r>
      </w:ins>
    </w:p>
    <w:p w14:paraId="16CF84B1" w14:textId="4219CEDA" w:rsidR="002E70FB" w:rsidRDefault="002E70FB" w:rsidP="002E70FB">
      <w:pPr>
        <w:pStyle w:val="ListParagraph"/>
        <w:numPr>
          <w:ilvl w:val="1"/>
          <w:numId w:val="43"/>
        </w:numPr>
        <w:rPr>
          <w:ins w:id="452" w:author="Schwartz, Matthew [USA]" w:date="2017-09-06T12:40:00Z"/>
        </w:rPr>
        <w:pPrChange w:id="453" w:author="Schwartz, Matthew [USA]" w:date="2017-09-06T12:38:00Z">
          <w:pPr>
            <w:pStyle w:val="Heading3"/>
          </w:pPr>
        </w:pPrChange>
      </w:pPr>
      <w:ins w:id="454" w:author="Schwartz, Matthew [USA]" w:date="2017-09-06T12:40:00Z">
        <w:r>
          <w:t xml:space="preserve">Follow the rest of the ODE setup steps. The S3 depositor service </w:t>
        </w:r>
      </w:ins>
      <w:ins w:id="455" w:author="Schwartz, Matthew [USA]" w:date="2017-09-06T12:42:00Z">
        <w:r>
          <w:t xml:space="preserve">containers </w:t>
        </w:r>
      </w:ins>
      <w:ins w:id="456" w:author="Schwartz, Matthew [USA]" w:date="2017-09-06T12:40:00Z">
        <w:r>
          <w:t xml:space="preserve">will be automatically created by </w:t>
        </w:r>
        <w:proofErr w:type="spellStart"/>
        <w:r>
          <w:t>docker</w:t>
        </w:r>
        <w:proofErr w:type="spellEnd"/>
        <w:r>
          <w:t>-compose.</w:t>
        </w:r>
      </w:ins>
    </w:p>
    <w:p w14:paraId="54084A5E" w14:textId="166BD6BD" w:rsidR="002E70FB" w:rsidRPr="00BB50D8" w:rsidRDefault="002E70FB" w:rsidP="002E70FB">
      <w:pPr>
        <w:pStyle w:val="ListParagraph"/>
        <w:numPr>
          <w:ilvl w:val="1"/>
          <w:numId w:val="43"/>
        </w:numPr>
        <w:rPr>
          <w:ins w:id="457" w:author="Schwartz, Matthew [USA]" w:date="2017-09-06T12:29:00Z"/>
        </w:rPr>
        <w:pPrChange w:id="458" w:author="Schwartz, Matthew [USA]" w:date="2017-09-06T12:38:00Z">
          <w:pPr>
            <w:pStyle w:val="Heading3"/>
          </w:pPr>
        </w:pPrChange>
      </w:pPr>
      <w:ins w:id="459" w:author="Schwartz, Matthew [USA]" w:date="2017-09-06T12:40:00Z">
        <w:r>
          <w:t xml:space="preserve">Verify arrival of </w:t>
        </w:r>
      </w:ins>
      <w:ins w:id="460" w:author="Schwartz, Matthew [USA]" w:date="2017-09-06T12:41:00Z">
        <w:r>
          <w:t>messages in S3 by visiting the AWS UI or an S3 client application.</w:t>
        </w:r>
      </w:ins>
    </w:p>
    <w:p w14:paraId="6E3B27BC" w14:textId="7A14614E" w:rsidR="00BB50D8" w:rsidRPr="00BB50D8" w:rsidRDefault="001A3B89" w:rsidP="00BB50D8">
      <w:pPr>
        <w:pStyle w:val="Heading3"/>
      </w:pPr>
      <w:r>
        <w:t>TIM Broadcast Request Quick Start Guide</w:t>
      </w:r>
      <w:bookmarkEnd w:id="417"/>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proofErr w:type="spellStart"/>
      <w:proofErr w:type="gramStart"/>
      <w:r w:rsidR="00E576B4" w:rsidRPr="00271DD3">
        <w:rPr>
          <w:rFonts w:ascii="Consolas" w:eastAsia="Times New Roman" w:hAnsi="Consolas" w:cs="Consolas"/>
          <w:color w:val="24292E"/>
          <w:sz w:val="20"/>
          <w:szCs w:val="20"/>
          <w:bdr w:val="none" w:sz="0" w:space="0" w:color="auto" w:frame="1"/>
          <w:lang w:eastAsia="en-US"/>
        </w:rPr>
        <w:t>ode.ddsCasUsername</w:t>
      </w:r>
      <w:proofErr w:type="spellEnd"/>
      <w:proofErr w:type="gramEnd"/>
      <w:r w:rsidR="00E576B4">
        <w:t xml:space="preserve"> and </w:t>
      </w:r>
      <w:proofErr w:type="spellStart"/>
      <w:r w:rsidR="00E576B4" w:rsidRPr="00271DD3">
        <w:rPr>
          <w:rFonts w:ascii="Consolas" w:eastAsia="Times New Roman" w:hAnsi="Consolas" w:cs="Consolas"/>
          <w:color w:val="24292E"/>
          <w:sz w:val="20"/>
          <w:szCs w:val="20"/>
          <w:bdr w:val="none" w:sz="0" w:space="0" w:color="auto" w:frame="1"/>
          <w:lang w:eastAsia="en-US"/>
        </w:rPr>
        <w:t>ode.ddsCasPassword</w:t>
      </w:r>
      <w:proofErr w:type="spellEnd"/>
      <w:r w:rsidR="00E576B4">
        <w:t xml:space="preserve"> in the </w:t>
      </w:r>
      <w:r w:rsidR="00E576B4" w:rsidRPr="00271DD3">
        <w:rPr>
          <w:rFonts w:ascii="Segoe UI" w:eastAsia="Times New Roman" w:hAnsi="Segoe UI" w:cs="Segoe UI"/>
          <w:color w:val="24292E"/>
          <w:sz w:val="24"/>
          <w:szCs w:val="24"/>
          <w:lang w:eastAsia="en-US"/>
        </w:rPr>
        <w:t>effective </w:t>
      </w:r>
      <w:proofErr w:type="spellStart"/>
      <w:r w:rsidR="00E576B4" w:rsidRPr="00271DD3">
        <w:rPr>
          <w:rFonts w:ascii="Consolas" w:eastAsia="Times New Roman" w:hAnsi="Consolas" w:cs="Consolas"/>
          <w:color w:val="24292E"/>
          <w:sz w:val="20"/>
          <w:szCs w:val="20"/>
          <w:lang w:eastAsia="en-US"/>
        </w:rPr>
        <w:t>application.properties</w:t>
      </w:r>
      <w:proofErr w:type="spellEnd"/>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53D5A948" w:rsidR="001A3B89" w:rsidRDefault="00C77532" w:rsidP="006820F5">
      <w:pPr>
        <w:pStyle w:val="ListParagraph"/>
        <w:numPr>
          <w:ilvl w:val="0"/>
          <w:numId w:val="41"/>
        </w:numPr>
      </w:pPr>
      <w:r>
        <w:t>Reference the Swagger documentation located in the /docs folder of the repo</w:t>
      </w:r>
      <w:ins w:id="461" w:author="Schwartz, Matthew [USA]" w:date="2017-09-06T12:42:00Z">
        <w:r w:rsidR="002E70FB">
          <w:t xml:space="preserve"> or at </w:t>
        </w:r>
      </w:ins>
      <w:ins w:id="462" w:author="Schwartz, Matthew [USA]" w:date="2017-09-06T12:46:00Z">
        <w:r w:rsidR="004E6662" w:rsidRPr="004E6662">
          <w:t>https://usdot-jpo-ode.github.io/</w:t>
        </w:r>
      </w:ins>
      <w:r>
        <w:t xml:space="preserve"> to view the specifications for the API call.</w:t>
      </w:r>
      <w:del w:id="463" w:author="Schwartz, Matthew [USA]" w:date="2017-09-06T12:46:00Z">
        <w:r w:rsidDel="004E6662">
          <w:delText xml:space="preserve"> </w:delText>
        </w:r>
        <w:r w:rsidR="001A3B89" w:rsidDel="004E6662">
          <w:delText>If needed, paste the YAML file into http://editor.swagger.io to see a rendered webpage for the documentation.</w:delText>
        </w:r>
      </w:del>
    </w:p>
    <w:p w14:paraId="4D4FF89E" w14:textId="77777777" w:rsidR="00C12352" w:rsidRDefault="001A3B89" w:rsidP="006820F5">
      <w:pPr>
        <w:pStyle w:val="ListParagraph"/>
        <w:numPr>
          <w:ilvl w:val="0"/>
          <w:numId w:val="41"/>
        </w:numPr>
      </w:pPr>
      <w:r>
        <w:lastRenderedPageBreak/>
        <w:t xml:space="preserve">Copy the curl command, run the python script, or use a web based REST tool such as Postman to send the TIM broadcast request to the ODE. Make sure the REST request body contains </w:t>
      </w:r>
      <w:r w:rsidR="00C12352">
        <w:t>the “</w:t>
      </w:r>
      <w:proofErr w:type="spellStart"/>
      <w:r w:rsidR="00C12352">
        <w:t>snmp</w:t>
      </w:r>
      <w:proofErr w:type="spellEnd"/>
      <w:r w:rsidR="00C12352">
        <w:t>” and “</w:t>
      </w:r>
      <w:proofErr w:type="spellStart"/>
      <w:r w:rsidR="00C12352">
        <w:t>rsus</w:t>
      </w:r>
      <w:proofErr w:type="spellEnd"/>
      <w:r w:rsidR="00C12352">
        <w:t xml:space="preserve">” elements with valid </w:t>
      </w:r>
      <w:r>
        <w:t>IP addresses of the RSUs that you intend to send the message to as well as the required SDW parameters.</w:t>
      </w:r>
    </w:p>
    <w:p w14:paraId="46CC0387" w14:textId="42103622" w:rsidR="004E6662" w:rsidRDefault="001A3B89" w:rsidP="006820F5">
      <w:pPr>
        <w:pStyle w:val="ListParagraph"/>
        <w:numPr>
          <w:ilvl w:val="0"/>
          <w:numId w:val="41"/>
        </w:numPr>
        <w:rPr>
          <w:ins w:id="464" w:author="Schwartz, Matthew [USA]" w:date="2017-09-06T12:47:00Z"/>
        </w:rPr>
      </w:pPr>
      <w:r>
        <w:t xml:space="preserve">The REST interface will return a response </w:t>
      </w:r>
      <w:del w:id="465" w:author="Schwartz, Matthew [USA]" w:date="2017-09-06T12:48:00Z">
        <w:r w:rsidDel="004E6662">
          <w:delText xml:space="preserve">indicating the </w:delText>
        </w:r>
        <w:r w:rsidR="00C12352" w:rsidDel="004E6662">
          <w:delText xml:space="preserve">request was executed successfully: </w:delText>
        </w:r>
        <w:r w:rsidR="00C12352" w:rsidRPr="00C12352" w:rsidDel="004E6662">
          <w:rPr>
            <w:rFonts w:eastAsia="Times New Roman" w:cs="Consolas"/>
            <w:color w:val="999999"/>
            <w:sz w:val="20"/>
            <w:lang w:eastAsia="en-US"/>
          </w:rPr>
          <w:delText>{</w:delText>
        </w:r>
        <w:r w:rsidR="00C12352" w:rsidRPr="00C12352" w:rsidDel="004E6662">
          <w:rPr>
            <w:rFonts w:eastAsia="Times New Roman" w:cs="Consolas"/>
            <w:color w:val="000000"/>
            <w:sz w:val="20"/>
            <w:lang w:eastAsia="en-US"/>
          </w:rPr>
          <w:delText>success</w:delText>
        </w:r>
        <w:r w:rsidR="00C12352" w:rsidRPr="00C12352" w:rsidDel="004E6662">
          <w:rPr>
            <w:rFonts w:eastAsia="Times New Roman" w:cs="Consolas"/>
            <w:color w:val="999999"/>
            <w:sz w:val="20"/>
            <w:lang w:eastAsia="en-US"/>
          </w:rPr>
          <w:delText>:</w:delText>
        </w:r>
        <w:r w:rsidR="00C12352" w:rsidRPr="00C12352" w:rsidDel="004E6662">
          <w:rPr>
            <w:rFonts w:eastAsia="Times New Roman" w:cs="Consolas"/>
            <w:color w:val="000000"/>
            <w:sz w:val="20"/>
            <w:lang w:eastAsia="en-US"/>
          </w:rPr>
          <w:delText xml:space="preserve"> </w:delText>
        </w:r>
        <w:r w:rsidR="00C12352" w:rsidRPr="00C12352" w:rsidDel="004E6662">
          <w:rPr>
            <w:rFonts w:eastAsia="Times New Roman" w:cs="Consolas"/>
            <w:color w:val="990055"/>
            <w:sz w:val="20"/>
            <w:lang w:eastAsia="en-US"/>
          </w:rPr>
          <w:delText>true</w:delText>
        </w:r>
        <w:r w:rsidR="00C12352" w:rsidRPr="00C12352" w:rsidDel="004E6662">
          <w:rPr>
            <w:rFonts w:eastAsia="Times New Roman" w:cs="Consolas"/>
            <w:color w:val="999999"/>
            <w:sz w:val="20"/>
            <w:lang w:eastAsia="en-US"/>
          </w:rPr>
          <w:delText>}</w:delText>
        </w:r>
        <w:r w:rsidR="00C12352" w:rsidRPr="00C12352" w:rsidDel="004E6662">
          <w:delText xml:space="preserve">. </w:delText>
        </w:r>
        <w:r w:rsidR="00C12352" w:rsidDel="004E6662">
          <w:delText>If the request fails, you will receive an error message such as:</w:delText>
        </w:r>
      </w:del>
      <w:ins w:id="466" w:author="Schwartz, Matthew [USA]" w:date="2017-09-06T12:48:00Z">
        <w:r w:rsidR="004E6662">
          <w:t xml:space="preserve">indicating the </w:t>
        </w:r>
      </w:ins>
      <w:ins w:id="467" w:author="Schwartz, Matthew [USA]" w:date="2017-09-06T12:49:00Z">
        <w:r w:rsidR="004E6662">
          <w:t xml:space="preserve">deposit </w:t>
        </w:r>
      </w:ins>
      <w:ins w:id="468" w:author="Schwartz, Matthew [USA]" w:date="2017-09-06T12:48:00Z">
        <w:r w:rsidR="004E6662">
          <w:t>success (</w:t>
        </w:r>
      </w:ins>
      <w:ins w:id="469" w:author="Schwartz, Matthew [USA]" w:date="2017-09-06T12:50:00Z">
        <w:r w:rsidR="004E6662">
          <w:t>“</w:t>
        </w:r>
        <w:proofErr w:type="spellStart"/>
        <w:r w:rsidR="004E6662">
          <w:t>success”:”</w:t>
        </w:r>
        <w:r w:rsidR="004E6662">
          <w:t>true</w:t>
        </w:r>
        <w:proofErr w:type="spellEnd"/>
        <w:r w:rsidR="004E6662">
          <w:t>”</w:t>
        </w:r>
      </w:ins>
      <w:ins w:id="470" w:author="Schwartz, Matthew [USA]" w:date="2017-09-06T12:48:00Z">
        <w:r w:rsidR="004E6662">
          <w:t>) or failure (</w:t>
        </w:r>
      </w:ins>
      <w:ins w:id="471" w:author="Schwartz, Matthew [USA]" w:date="2017-09-06T12:50:00Z">
        <w:r w:rsidR="004E6662">
          <w:t>“</w:t>
        </w:r>
        <w:proofErr w:type="spellStart"/>
        <w:r w:rsidR="004E6662">
          <w:t>success”:”false</w:t>
        </w:r>
        <w:proofErr w:type="spellEnd"/>
        <w:r w:rsidR="004E6662">
          <w:t>”</w:t>
        </w:r>
      </w:ins>
      <w:ins w:id="472" w:author="Schwartz, Matthew [USA]" w:date="2017-09-06T12:48:00Z">
        <w:r w:rsidR="004E6662">
          <w:t xml:space="preserve">) for each RSU </w:t>
        </w:r>
      </w:ins>
      <w:ins w:id="473" w:author="Schwartz, Matthew [USA]" w:date="2017-09-06T12:49:00Z">
        <w:r w:rsidR="004E6662">
          <w:t>and the SDW deposit:</w:t>
        </w:r>
      </w:ins>
    </w:p>
    <w:p w14:paraId="28123158" w14:textId="77777777" w:rsidR="004E6662" w:rsidRDefault="004E6662" w:rsidP="004E6662">
      <w:pPr>
        <w:pStyle w:val="ListParagraph"/>
        <w:ind w:left="792"/>
        <w:rPr>
          <w:ins w:id="474" w:author="Schwartz, Matthew [USA]" w:date="2017-09-06T12:47:00Z"/>
        </w:rPr>
      </w:pPr>
      <w:ins w:id="475" w:author="Schwartz, Matthew [USA]" w:date="2017-09-06T12:47:00Z">
        <w:r>
          <w:t>{</w:t>
        </w:r>
      </w:ins>
    </w:p>
    <w:p w14:paraId="5CFBB9CF" w14:textId="77777777" w:rsidR="004E6662" w:rsidRDefault="004E6662" w:rsidP="004E6662">
      <w:pPr>
        <w:pStyle w:val="ListParagraph"/>
        <w:ind w:left="792"/>
        <w:rPr>
          <w:ins w:id="476" w:author="Schwartz, Matthew [USA]" w:date="2017-09-06T12:47:00Z"/>
        </w:rPr>
      </w:pPr>
      <w:ins w:id="477" w:author="Schwartz, Matthew [USA]" w:date="2017-09-06T12:47:00Z">
        <w:r>
          <w:t xml:space="preserve">    "</w:t>
        </w:r>
        <w:proofErr w:type="spellStart"/>
        <w:r>
          <w:t>rsu_responses</w:t>
        </w:r>
        <w:proofErr w:type="spellEnd"/>
        <w:r>
          <w:t>": [</w:t>
        </w:r>
      </w:ins>
    </w:p>
    <w:p w14:paraId="401426EC" w14:textId="77777777" w:rsidR="004E6662" w:rsidRDefault="004E6662" w:rsidP="004E6662">
      <w:pPr>
        <w:pStyle w:val="ListParagraph"/>
        <w:ind w:left="792"/>
        <w:rPr>
          <w:ins w:id="478" w:author="Schwartz, Matthew [USA]" w:date="2017-09-06T12:47:00Z"/>
        </w:rPr>
      </w:pPr>
      <w:ins w:id="479" w:author="Schwartz, Matthew [USA]" w:date="2017-09-06T12:47:00Z">
        <w:r>
          <w:t xml:space="preserve">        {</w:t>
        </w:r>
      </w:ins>
    </w:p>
    <w:p w14:paraId="6025F4B7" w14:textId="0A98E633" w:rsidR="004E6662" w:rsidRDefault="004E6662" w:rsidP="004E6662">
      <w:pPr>
        <w:pStyle w:val="ListParagraph"/>
        <w:ind w:left="792"/>
        <w:rPr>
          <w:ins w:id="480" w:author="Schwartz, Matthew [USA]" w:date="2017-09-06T12:47:00Z"/>
        </w:rPr>
      </w:pPr>
      <w:ins w:id="481" w:author="Schwartz, Matthew [USA]" w:date="2017-09-06T12:47:00Z">
        <w:r>
          <w:t xml:space="preserve">            "target": "</w:t>
        </w:r>
        <w:r>
          <w:t>192.168.1.100</w:t>
        </w:r>
        <w:r>
          <w:t>",</w:t>
        </w:r>
      </w:ins>
    </w:p>
    <w:p w14:paraId="2B29E72D" w14:textId="77777777" w:rsidR="004E6662" w:rsidRDefault="004E6662" w:rsidP="004E6662">
      <w:pPr>
        <w:pStyle w:val="ListParagraph"/>
        <w:ind w:left="792"/>
        <w:rPr>
          <w:ins w:id="482" w:author="Schwartz, Matthew [USA]" w:date="2017-09-06T12:47:00Z"/>
        </w:rPr>
      </w:pPr>
      <w:ins w:id="483" w:author="Schwartz, Matthew [USA]" w:date="2017-09-06T12:47:00Z">
        <w:r>
          <w:t xml:space="preserve">            "success": "true",</w:t>
        </w:r>
      </w:ins>
    </w:p>
    <w:p w14:paraId="019662E6" w14:textId="77777777" w:rsidR="004E6662" w:rsidRDefault="004E6662" w:rsidP="004E6662">
      <w:pPr>
        <w:pStyle w:val="ListParagraph"/>
        <w:ind w:left="792"/>
        <w:rPr>
          <w:ins w:id="484" w:author="Schwartz, Matthew [USA]" w:date="2017-09-06T12:47:00Z"/>
        </w:rPr>
      </w:pPr>
      <w:ins w:id="485" w:author="Schwartz, Matthew [USA]" w:date="2017-09-06T12:47:00Z">
        <w:r>
          <w:t xml:space="preserve">            "message": "Success."</w:t>
        </w:r>
      </w:ins>
    </w:p>
    <w:p w14:paraId="015CB1DA" w14:textId="77777777" w:rsidR="004E6662" w:rsidRDefault="004E6662" w:rsidP="004E6662">
      <w:pPr>
        <w:pStyle w:val="ListParagraph"/>
        <w:ind w:left="792"/>
        <w:rPr>
          <w:ins w:id="486" w:author="Schwartz, Matthew [USA]" w:date="2017-09-06T12:47:00Z"/>
        </w:rPr>
      </w:pPr>
      <w:ins w:id="487" w:author="Schwartz, Matthew [USA]" w:date="2017-09-06T12:47:00Z">
        <w:r>
          <w:t xml:space="preserve">        }</w:t>
        </w:r>
      </w:ins>
    </w:p>
    <w:p w14:paraId="5C1FB6AF" w14:textId="77777777" w:rsidR="004E6662" w:rsidRDefault="004E6662" w:rsidP="004E6662">
      <w:pPr>
        <w:pStyle w:val="ListParagraph"/>
        <w:ind w:left="792"/>
        <w:rPr>
          <w:ins w:id="488" w:author="Schwartz, Matthew [USA]" w:date="2017-09-06T12:47:00Z"/>
        </w:rPr>
      </w:pPr>
      <w:ins w:id="489" w:author="Schwartz, Matthew [USA]" w:date="2017-09-06T12:47:00Z">
        <w:r>
          <w:t xml:space="preserve">    ],</w:t>
        </w:r>
      </w:ins>
    </w:p>
    <w:p w14:paraId="47B04FA5" w14:textId="77777777" w:rsidR="004E6662" w:rsidRDefault="004E6662" w:rsidP="004E6662">
      <w:pPr>
        <w:pStyle w:val="ListParagraph"/>
        <w:ind w:left="792"/>
        <w:rPr>
          <w:ins w:id="490" w:author="Schwartz, Matthew [USA]" w:date="2017-09-06T12:47:00Z"/>
        </w:rPr>
      </w:pPr>
      <w:ins w:id="491" w:author="Schwartz, Matthew [USA]" w:date="2017-09-06T12:47:00Z">
        <w:r>
          <w:t xml:space="preserve">    "</w:t>
        </w:r>
        <w:proofErr w:type="spellStart"/>
        <w:r>
          <w:t>dds_deposit</w:t>
        </w:r>
        <w:proofErr w:type="spellEnd"/>
        <w:r>
          <w:t>": {</w:t>
        </w:r>
      </w:ins>
    </w:p>
    <w:p w14:paraId="51EC4608" w14:textId="77777777" w:rsidR="004E6662" w:rsidRDefault="004E6662" w:rsidP="004E6662">
      <w:pPr>
        <w:pStyle w:val="ListParagraph"/>
        <w:ind w:left="792"/>
        <w:rPr>
          <w:ins w:id="492" w:author="Schwartz, Matthew [USA]" w:date="2017-09-06T12:47:00Z"/>
        </w:rPr>
      </w:pPr>
      <w:ins w:id="493" w:author="Schwartz, Matthew [USA]" w:date="2017-09-06T12:47:00Z">
        <w:r>
          <w:t xml:space="preserve">        "success": "true"</w:t>
        </w:r>
      </w:ins>
    </w:p>
    <w:p w14:paraId="7047799E" w14:textId="77777777" w:rsidR="004E6662" w:rsidRDefault="004E6662" w:rsidP="004E6662">
      <w:pPr>
        <w:pStyle w:val="ListParagraph"/>
        <w:ind w:left="792"/>
        <w:rPr>
          <w:ins w:id="494" w:author="Schwartz, Matthew [USA]" w:date="2017-09-06T12:47:00Z"/>
        </w:rPr>
      </w:pPr>
      <w:ins w:id="495" w:author="Schwartz, Matthew [USA]" w:date="2017-09-06T12:47:00Z">
        <w:r>
          <w:t xml:space="preserve">    }</w:t>
        </w:r>
      </w:ins>
    </w:p>
    <w:p w14:paraId="6CE29ECC" w14:textId="70B1BE79" w:rsidR="00C12352" w:rsidRPr="00C12352" w:rsidRDefault="004E6662" w:rsidP="004E6662">
      <w:pPr>
        <w:pStyle w:val="ListParagraph"/>
        <w:ind w:left="792"/>
        <w:pPrChange w:id="496" w:author="Schwartz, Matthew [USA]" w:date="2017-09-06T12:47:00Z">
          <w:pPr>
            <w:pStyle w:val="ListParagraph"/>
            <w:numPr>
              <w:numId w:val="41"/>
            </w:numPr>
            <w:ind w:left="792" w:hanging="432"/>
          </w:pPr>
        </w:pPrChange>
      </w:pPr>
      <w:ins w:id="497" w:author="Schwartz, Matthew [USA]" w:date="2017-09-06T12:47:00Z">
        <w:r>
          <w:t>}</w:t>
        </w:r>
      </w:ins>
      <w:del w:id="498" w:author="Schwartz, Matthew [USA]" w:date="2017-09-06T12:47:00Z">
        <w:r w:rsidR="00C12352" w:rsidDel="004E6662">
          <w:br/>
        </w:r>
        <w:r w:rsidR="00C12352" w:rsidRPr="004E6662" w:rsidDel="004E6662">
          <w:rPr>
            <w:rFonts w:ascii="Courier New" w:hAnsi="Courier New" w:cs="Courier New"/>
            <w:sz w:val="20"/>
            <w:rPrChange w:id="499" w:author="Schwartz, Matthew [USA]" w:date="2017-09-06T12:47:00Z">
              <w:rPr/>
            </w:rPrChange>
          </w:rPr>
          <w:delText>{</w:delText>
        </w:r>
        <w:r w:rsidR="00C12352" w:rsidRPr="004E6662" w:rsidDel="004E6662">
          <w:rPr>
            <w:rFonts w:ascii="Courier New" w:hAnsi="Courier New" w:cs="Courier New"/>
            <w:sz w:val="20"/>
            <w:rPrChange w:id="500" w:author="Schwartz, Matthew [USA]" w:date="2017-09-06T12:47:00Z">
              <w:rPr/>
            </w:rPrChange>
          </w:rPr>
          <w:br/>
          <w:delText xml:space="preserve">   "timestamp": 1489415494755,</w:delText>
        </w:r>
        <w:r w:rsidR="00C12352" w:rsidRPr="004E6662" w:rsidDel="004E6662">
          <w:rPr>
            <w:rFonts w:ascii="Courier New" w:hAnsi="Courier New" w:cs="Courier New"/>
            <w:sz w:val="20"/>
            <w:rPrChange w:id="501" w:author="Schwartz, Matthew [USA]" w:date="2017-09-06T12:47:00Z">
              <w:rPr/>
            </w:rPrChange>
          </w:rPr>
          <w:br/>
          <w:delText xml:space="preserve">   "status": 400,</w:delText>
        </w:r>
        <w:r w:rsidR="00C12352" w:rsidRPr="004E6662" w:rsidDel="004E6662">
          <w:rPr>
            <w:rFonts w:ascii="Courier New" w:hAnsi="Courier New" w:cs="Courier New"/>
            <w:sz w:val="20"/>
            <w:rPrChange w:id="502" w:author="Schwartz, Matthew [USA]" w:date="2017-09-06T12:47:00Z">
              <w:rPr/>
            </w:rPrChange>
          </w:rPr>
          <w:br/>
          <w:delText xml:space="preserve">   "error": "Bad Request",</w:delText>
        </w:r>
        <w:r w:rsidR="00C12352" w:rsidRPr="004E6662" w:rsidDel="004E6662">
          <w:rPr>
            <w:rFonts w:ascii="Courier New" w:hAnsi="Courier New" w:cs="Courier New"/>
            <w:sz w:val="20"/>
            <w:rPrChange w:id="503" w:author="Schwartz, Matthew [USA]" w:date="2017-09-06T12:47:00Z">
              <w:rPr/>
            </w:rPrChange>
          </w:rPr>
          <w:br/>
          <w:delText xml:space="preserve">   "exception": "us.dot.its.jpo.ode.traveler.TimMessageException",</w:delText>
        </w:r>
        <w:r w:rsidR="00C12352" w:rsidRPr="004E6662" w:rsidDel="004E6662">
          <w:rPr>
            <w:rFonts w:ascii="Courier New" w:hAnsi="Courier New" w:cs="Courier New"/>
            <w:sz w:val="20"/>
            <w:rPrChange w:id="504" w:author="Schwartz, Matthew [USA]" w:date="2017-09-06T12:47:00Z">
              <w:rPr/>
            </w:rPrChange>
          </w:rPr>
          <w:br/>
          <w:delText xml:space="preserve">   "message": "us.dot.its.jpo.ode.traveler.TimMessageException: Empty response from RSU 127.0.0.1",</w:delText>
        </w:r>
        <w:r w:rsidR="00C12352" w:rsidRPr="004E6662" w:rsidDel="004E6662">
          <w:rPr>
            <w:rFonts w:ascii="Courier New" w:hAnsi="Courier New" w:cs="Courier New"/>
            <w:sz w:val="20"/>
            <w:rPrChange w:id="505" w:author="Schwartz, Matthew [USA]" w:date="2017-09-06T12:47:00Z">
              <w:rPr/>
            </w:rPrChange>
          </w:rPr>
          <w:br/>
          <w:delText xml:space="preserve">   "path": "/tim"</w:delText>
        </w:r>
        <w:r w:rsidR="00C12352" w:rsidRPr="004E6662" w:rsidDel="004E6662">
          <w:rPr>
            <w:rFonts w:ascii="Courier New" w:hAnsi="Courier New" w:cs="Courier New"/>
            <w:sz w:val="20"/>
            <w:rPrChange w:id="506" w:author="Schwartz, Matthew [USA]" w:date="2017-09-06T12:47:00Z">
              <w:rPr/>
            </w:rPrChange>
          </w:rPr>
          <w:br/>
          <w:delText>}</w:delText>
        </w:r>
      </w:del>
      <w:r w:rsidR="00C12352" w:rsidRPr="004E6662">
        <w:rPr>
          <w:rFonts w:ascii="Courier New" w:hAnsi="Courier New" w:cs="Courier New"/>
          <w:sz w:val="20"/>
          <w:rPrChange w:id="507" w:author="Schwartz, Matthew [USA]" w:date="2017-09-06T12:47:00Z">
            <w:rPr/>
          </w:rPrChange>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508" w:name="_Toc483908164"/>
      <w:r>
        <w:t>Privacy Protection Module (PPM)</w:t>
      </w:r>
      <w:bookmarkEnd w:id="508"/>
    </w:p>
    <w:p w14:paraId="0C11A378" w14:textId="77777777" w:rsidR="00783376" w:rsidRDefault="00783376" w:rsidP="00783376">
      <w:r>
        <w:t xml:space="preserve">PPM is a separate repository within the GitHub </w:t>
      </w:r>
      <w:hyperlink r:id="rId31" w:history="1">
        <w:proofErr w:type="spellStart"/>
        <w:r w:rsidRPr="009F348E">
          <w:rPr>
            <w:rStyle w:val="Hyperlink"/>
          </w:rPr>
          <w:t>usdot</w:t>
        </w:r>
        <w:proofErr w:type="spellEnd"/>
        <w:r w:rsidRPr="009F348E">
          <w:rPr>
            <w:rStyle w:val="Hyperlink"/>
          </w:rPr>
          <w:t>-</w:t>
        </w:r>
        <w:proofErr w:type="spellStart"/>
        <w:r w:rsidRPr="009F348E">
          <w:rPr>
            <w:rStyle w:val="Hyperlink"/>
          </w:rPr>
          <w:t>jpo</w:t>
        </w:r>
        <w:proofErr w:type="spellEnd"/>
        <w:r w:rsidRPr="009F348E">
          <w:rPr>
            <w:rStyle w:val="Hyperlink"/>
          </w:rPr>
          <w:t>-ode</w:t>
        </w:r>
      </w:hyperlink>
      <w:r>
        <w:t xml:space="preserve"> organization. ODE interfaces with the PPM module via Kafka messaging hub. Please refer to the GitHub repository </w:t>
      </w:r>
      <w:hyperlink r:id="rId32"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3" w:history="1">
        <w:r w:rsidRPr="00CF009D">
          <w:rPr>
            <w:rStyle w:val="Hyperlink"/>
          </w:rPr>
          <w:t>https://github.com/usdot-jpo-ode/jpo-ode</w:t>
        </w:r>
      </w:hyperlink>
      <w:r>
        <w:t xml:space="preserve"> .</w:t>
      </w:r>
    </w:p>
    <w:p w14:paraId="4585F05F" w14:textId="77777777" w:rsidR="001A3B89" w:rsidRDefault="001A3B89" w:rsidP="00CA4BB4">
      <w:pPr>
        <w:pStyle w:val="Heading2"/>
      </w:pPr>
      <w:bookmarkStart w:id="509" w:name="_Toc483908165"/>
      <w:r>
        <w:t>Inbound TIM Distribution</w:t>
      </w:r>
      <w:bookmarkEnd w:id="509"/>
    </w:p>
    <w:p w14:paraId="3E634C7F" w14:textId="77777777" w:rsidR="001A3B89" w:rsidRDefault="001A3B89" w:rsidP="00CA4BB4">
      <w:r>
        <w:t>TBD</w:t>
      </w:r>
    </w:p>
    <w:p w14:paraId="027A71C4" w14:textId="77777777" w:rsidR="001A3B89" w:rsidRDefault="00B63D68" w:rsidP="00CA4BB4">
      <w:pPr>
        <w:pStyle w:val="Heading2"/>
      </w:pPr>
      <w:bookmarkStart w:id="510" w:name="_Toc483908166"/>
      <w:r>
        <w:t>Data validation</w:t>
      </w:r>
      <w:bookmarkEnd w:id="510"/>
    </w:p>
    <w:p w14:paraId="2E6B2693" w14:textId="77777777" w:rsidR="001A3B89" w:rsidRDefault="001A3B89" w:rsidP="00CA4BB4">
      <w:r>
        <w:lastRenderedPageBreak/>
        <w:t>TBD</w:t>
      </w:r>
    </w:p>
    <w:p w14:paraId="5FB39BFC" w14:textId="77777777" w:rsidR="001A3B89" w:rsidRDefault="00B63D68" w:rsidP="00CA4BB4">
      <w:pPr>
        <w:pStyle w:val="Heading2"/>
      </w:pPr>
      <w:bookmarkStart w:id="511" w:name="_Toc483908167"/>
      <w:r>
        <w:t>Data Sanitization</w:t>
      </w:r>
      <w:bookmarkEnd w:id="511"/>
    </w:p>
    <w:p w14:paraId="08740770" w14:textId="77777777" w:rsidR="00B63D68" w:rsidRPr="00B63D68" w:rsidRDefault="00B63D68" w:rsidP="00CA4BB4">
      <w:r>
        <w:t>TBD</w:t>
      </w:r>
    </w:p>
    <w:p w14:paraId="664E14F3" w14:textId="5D56C657" w:rsidR="001A3B89" w:rsidRDefault="003E6A4D" w:rsidP="002F74C6">
      <w:pPr>
        <w:pStyle w:val="Heading2"/>
      </w:pPr>
      <w:ins w:id="512" w:author="Schwartz, Matthew [USA]" w:date="2017-09-06T14:18:00Z">
        <w:r>
          <w:t xml:space="preserve">String </w:t>
        </w:r>
      </w:ins>
      <w:r w:rsidR="00BB7C94">
        <w:t>S3 Depositor</w:t>
      </w:r>
    </w:p>
    <w:p w14:paraId="7A416D5B" w14:textId="77777777" w:rsidR="0078272F" w:rsidRDefault="0078272F">
      <w:pPr>
        <w:rPr>
          <w:ins w:id="513" w:author="Schwartz, Matthew [USA]" w:date="2017-09-06T13:00:00Z"/>
        </w:rPr>
      </w:pPr>
      <w:ins w:id="514" w:author="Schwartz, Matthew [USA]" w:date="2017-09-06T12:56:00Z">
        <w:r>
          <w:t>The ODE has the capability to deposit any string messages to any S3 buckets using the application in the jpo-s3-depositor repository. To obtain</w:t>
        </w:r>
      </w:ins>
      <w:ins w:id="515" w:author="Schwartz, Matthew [USA]" w:date="2017-09-06T12:57:00Z">
        <w:r>
          <w:t xml:space="preserve"> and build</w:t>
        </w:r>
      </w:ins>
      <w:ins w:id="516" w:author="Schwartz, Matthew [USA]" w:date="2017-09-06T12:56:00Z">
        <w:r>
          <w:t xml:space="preserve"> this service</w:t>
        </w:r>
      </w:ins>
      <w:ins w:id="517" w:author="Schwartz, Matthew [USA]" w:date="2017-09-06T12:57:00Z">
        <w:r>
          <w:t xml:space="preserve">, follow the instructions in the ODE README.md document. Once downloaded and compiled, all the user must do is set the relevant environment variables, the rest is managed automatically by </w:t>
        </w:r>
        <w:proofErr w:type="spellStart"/>
        <w:r>
          <w:t>docker</w:t>
        </w:r>
        <w:proofErr w:type="spellEnd"/>
        <w:r>
          <w:t xml:space="preserve">-compose. </w:t>
        </w:r>
      </w:ins>
    </w:p>
    <w:p w14:paraId="389875F4" w14:textId="3D116F8D" w:rsidR="0078272F" w:rsidRDefault="0078272F">
      <w:pPr>
        <w:rPr>
          <w:ins w:id="518" w:author="Schwartz, Matthew [USA]" w:date="2017-09-06T14:18:00Z"/>
        </w:rPr>
      </w:pPr>
      <w:ins w:id="519" w:author="Schwartz, Matthew [USA]" w:date="2017-09-06T12:59:00Z">
        <w:r>
          <w:t xml:space="preserve">Four example S3 depositor configurations are provided in the </w:t>
        </w:r>
        <w:proofErr w:type="spellStart"/>
        <w:r>
          <w:t>docker-compose.yml</w:t>
        </w:r>
        <w:proofErr w:type="spellEnd"/>
        <w:r>
          <w:t xml:space="preserve"> file in the root of the </w:t>
        </w:r>
        <w:proofErr w:type="spellStart"/>
        <w:r>
          <w:t>jpo</w:t>
        </w:r>
        <w:proofErr w:type="spellEnd"/>
        <w:r>
          <w:t>-ode directory</w:t>
        </w:r>
      </w:ins>
      <w:ins w:id="520" w:author="Schwartz, Matthew [USA]" w:date="2017-09-06T14:17:00Z">
        <w:r w:rsidR="003E6A4D">
          <w:t>, a BSM and TIM depositor for both CVPEP and RDE</w:t>
        </w:r>
      </w:ins>
      <w:ins w:id="521" w:author="Schwartz, Matthew [USA]" w:date="2017-09-06T12:59:00Z">
        <w:r>
          <w:t xml:space="preserve">: </w:t>
        </w:r>
      </w:ins>
      <w:ins w:id="522" w:author="Schwartz, Matthew [USA]" w:date="2017-09-06T13:00:00Z">
        <w:r w:rsidRPr="0078272F">
          <w:t>cvpep_bsm_s3dep</w:t>
        </w:r>
        <w:r>
          <w:t xml:space="preserve">, </w:t>
        </w:r>
        <w:r w:rsidRPr="0078272F">
          <w:t>rde_bsm_s3dep</w:t>
        </w:r>
        <w:r>
          <w:t xml:space="preserve">, </w:t>
        </w:r>
        <w:r w:rsidRPr="0078272F">
          <w:t>cvpep_tim_s3dep</w:t>
        </w:r>
        <w:r>
          <w:t xml:space="preserve">, and </w:t>
        </w:r>
        <w:r w:rsidRPr="0078272F">
          <w:t>rde_tim_s3dep</w:t>
        </w:r>
        <w:r>
          <w:t>. These example templates are provided for convenience</w:t>
        </w:r>
      </w:ins>
      <w:ins w:id="523" w:author="Schwartz, Matthew [USA]" w:date="2017-09-06T13:01:00Z">
        <w:r w:rsidR="00FE4FCA">
          <w:t xml:space="preserve"> and guidance but may be removed/commented out by adding a </w:t>
        </w:r>
      </w:ins>
      <w:ins w:id="524" w:author="Schwartz, Matthew [USA]" w:date="2017-09-06T14:16:00Z">
        <w:r w:rsidR="00FE4FCA">
          <w:t># symbol to the front of each line</w:t>
        </w:r>
      </w:ins>
      <w:ins w:id="525" w:author="Schwartz, Matthew [USA]" w:date="2017-09-06T14:17:00Z">
        <w:r w:rsidR="003E6A4D">
          <w:t>, or copied to create new</w:t>
        </w:r>
      </w:ins>
      <w:ins w:id="526" w:author="Schwartz, Matthew [USA]" w:date="2017-09-06T14:16:00Z">
        <w:r w:rsidR="003E6A4D">
          <w:t xml:space="preserve"> a new</w:t>
        </w:r>
      </w:ins>
      <w:ins w:id="527" w:author="Schwartz, Matthew [USA]" w:date="2017-09-06T14:18:00Z">
        <w:r w:rsidR="003E6A4D">
          <w:t xml:space="preserve"> S3</w:t>
        </w:r>
      </w:ins>
      <w:ins w:id="528" w:author="Schwartz, Matthew [USA]" w:date="2017-09-06T14:16:00Z">
        <w:r w:rsidR="003E6A4D">
          <w:t xml:space="preserve"> depositor. </w:t>
        </w:r>
      </w:ins>
    </w:p>
    <w:p w14:paraId="06F6636D" w14:textId="77777777" w:rsidR="003E6A4D" w:rsidRDefault="003E6A4D">
      <w:pPr>
        <w:rPr>
          <w:ins w:id="529" w:author="Schwartz, Matthew [USA]" w:date="2017-09-06T12:56:00Z"/>
        </w:rPr>
      </w:pPr>
    </w:p>
    <w:p w14:paraId="4D108CC8" w14:textId="7C98A4C7" w:rsidR="00BB7C94" w:rsidRPr="00BB7C94" w:rsidDel="003E6A4D" w:rsidRDefault="00BB7C94">
      <w:pPr>
        <w:rPr>
          <w:del w:id="530" w:author="Schwartz, Matthew [USA]" w:date="2017-09-06T14:18:00Z"/>
        </w:rPr>
      </w:pPr>
      <w:del w:id="531" w:author="Schwartz, Matthew [USA]" w:date="2017-09-06T12:51:00Z">
        <w:r w:rsidDel="00175853">
          <w:delText>TBD</w:delText>
        </w:r>
      </w:del>
    </w:p>
    <w:p w14:paraId="3D36584E" w14:textId="20F11F9E" w:rsidR="00783376" w:rsidRDefault="00783376" w:rsidP="00783376">
      <w:pPr>
        <w:pStyle w:val="Heading2"/>
      </w:pPr>
      <w:bookmarkStart w:id="532" w:name="_Toc483908168"/>
      <w:r>
        <w:t xml:space="preserve">VSD </w:t>
      </w:r>
      <w:ins w:id="533" w:author="Schwartz, Matthew [USA]" w:date="2017-09-06T14:18:00Z">
        <w:r w:rsidR="003E6A4D">
          <w:t xml:space="preserve">to SDC UDP </w:t>
        </w:r>
      </w:ins>
      <w:r>
        <w:t>Deposit Service</w:t>
      </w:r>
      <w:bookmarkEnd w:id="532"/>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4"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w:t>
      </w:r>
      <w:proofErr w:type="spellStart"/>
      <w:r>
        <w:t>ServiceResponse</w:t>
      </w:r>
      <w:proofErr w:type="spellEnd"/>
      <w:r>
        <w:t>----- SDC</w:t>
      </w:r>
      <w:r>
        <w:tab/>
      </w:r>
      <w:r>
        <w:tab/>
        <w:t>// ODE receives service response from SDC</w:t>
      </w:r>
    </w:p>
    <w:p w14:paraId="47EE4348" w14:textId="77777777" w:rsidR="00783376" w:rsidRPr="00B63D68" w:rsidRDefault="00783376" w:rsidP="00783376">
      <w:pPr>
        <w:pStyle w:val="ListParagraph"/>
        <w:numPr>
          <w:ilvl w:val="1"/>
          <w:numId w:val="43"/>
        </w:numPr>
      </w:pPr>
      <w:r>
        <w:t>ODE --------</w:t>
      </w:r>
      <w:proofErr w:type="spellStart"/>
      <w:r>
        <w:t>VsdMessage</w:t>
      </w:r>
      <w:proofErr w:type="spellEnd"/>
      <w:r>
        <w:t>-------&gt; SDC</w:t>
      </w:r>
      <w:r>
        <w:tab/>
      </w:r>
      <w:r>
        <w:tab/>
        <w:t>// ODE sends the actual VSD message to SDC</w:t>
      </w:r>
    </w:p>
    <w:p w14:paraId="1A97F467" w14:textId="77777777" w:rsidR="00783376" w:rsidRPr="009559DA" w:rsidRDefault="00783376" w:rsidP="00783376">
      <w:pPr>
        <w:rPr>
          <w:u w:val="single"/>
        </w:rPr>
      </w:pPr>
      <w:r w:rsidRPr="009559DA">
        <w:rPr>
          <w:u w:val="single"/>
        </w:rPr>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534" w:name="_Toc483908169"/>
      <w:r>
        <w:lastRenderedPageBreak/>
        <w:t>VSD Deposit Service Messages and Alerts</w:t>
      </w:r>
      <w:bookmarkEnd w:id="534"/>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535" w:name="_Ref483489995"/>
      <w:r>
        <w:t xml:space="preserve">Table </w:t>
      </w:r>
      <w:bookmarkEnd w:id="535"/>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proofErr w:type="spellStart"/>
            <w:r w:rsidRPr="0060553C">
              <w:rPr>
                <w:rFonts w:ascii="Monaco" w:hAnsi="Monaco" w:cs="Times New Roman"/>
                <w:color w:val="3933FF"/>
                <w:sz w:val="17"/>
                <w:szCs w:val="17"/>
              </w:rPr>
              <w:t>SocketException</w:t>
            </w:r>
            <w:proofErr w:type="spellEnd"/>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proofErr w:type="spellStart"/>
            <w:r w:rsidRPr="00D43D48">
              <w:rPr>
                <w:rFonts w:ascii="Monaco" w:hAnsi="Monaco" w:cs="Times New Roman"/>
                <w:sz w:val="17"/>
                <w:szCs w:val="17"/>
              </w:rPr>
              <w:t>IOException</w:t>
            </w:r>
            <w:proofErr w:type="spellEnd"/>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 xml:space="preserve">VSD to SD due to </w:t>
            </w:r>
            <w:proofErr w:type="spellStart"/>
            <w:r w:rsidR="007E7476">
              <w:t>IOException</w:t>
            </w:r>
            <w:proofErr w:type="spellEnd"/>
            <w:r w:rsidR="007E7476">
              <w:t>,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proofErr w:type="spellStart"/>
            <w:r w:rsidRPr="003363D7">
              <w:rPr>
                <w:rFonts w:ascii="Monaco" w:hAnsi="Monaco" w:cs="Times New Roman"/>
                <w:sz w:val="17"/>
                <w:szCs w:val="17"/>
              </w:rPr>
              <w:t>EncodeFailedException</w:t>
            </w:r>
            <w:proofErr w:type="spellEnd"/>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proofErr w:type="spellStart"/>
            <w:r w:rsidRPr="007D6419">
              <w:rPr>
                <w:rFonts w:ascii="Monaco" w:hAnsi="Monaco" w:cs="Times New Roman"/>
                <w:sz w:val="17"/>
                <w:szCs w:val="17"/>
              </w:rPr>
              <w:t>EncodeNotSupportedException</w:t>
            </w:r>
            <w:proofErr w:type="spellEnd"/>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 xml:space="preserve">Error Receiving VSD Deposit </w:t>
            </w:r>
            <w:proofErr w:type="spellStart"/>
            <w:r w:rsidRPr="002834B9">
              <w:rPr>
                <w:rFonts w:ascii="Monaco" w:hAnsi="Monaco" w:cs="Times New Roman"/>
                <w:color w:val="3933FF"/>
                <w:sz w:val="17"/>
                <w:szCs w:val="17"/>
              </w:rPr>
              <w:t>ServiceResponse</w:t>
            </w:r>
            <w:proofErr w:type="spellEnd"/>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proofErr w:type="spellStart"/>
            <w:r w:rsidRPr="002834B9">
              <w:rPr>
                <w:rFonts w:ascii="Monaco" w:hAnsi="Monaco" w:cs="Times New Roman"/>
                <w:sz w:val="17"/>
                <w:szCs w:val="17"/>
              </w:rPr>
              <w:t>IOException</w:t>
            </w:r>
            <w:proofErr w:type="spellEnd"/>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datagram socket fails to receive service response from SDC due to </w:t>
            </w:r>
            <w:proofErr w:type="spellStart"/>
            <w:r>
              <w:t>IOException</w:t>
            </w:r>
            <w:proofErr w:type="spellEnd"/>
            <w:r>
              <w:t xml:space="preserve">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t>If the listening datagram socket fails to receive the incoming service response from SDC, 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t xml:space="preserve">Error Decoding VSD Deposit </w:t>
            </w:r>
            <w:proofErr w:type="spellStart"/>
            <w:r w:rsidRPr="002834B9">
              <w:rPr>
                <w:rFonts w:ascii="Monaco" w:hAnsi="Monaco" w:cs="Times New Roman"/>
                <w:color w:val="3933FF"/>
                <w:sz w:val="17"/>
                <w:szCs w:val="17"/>
              </w:rPr>
              <w:t>ServiceResponse</w:t>
            </w:r>
            <w:proofErr w:type="spellEnd"/>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lastRenderedPageBreak/>
              <w:t>DecodeFailedException</w:t>
            </w:r>
            <w:proofErr w:type="spellEnd"/>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DecodeNotSupportedException</w:t>
            </w:r>
            <w:proofErr w:type="spellEnd"/>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lastRenderedPageBreak/>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 xml:space="preserve">When the ODE receives service response from SDC, the </w:t>
            </w:r>
            <w:r>
              <w:lastRenderedPageBreak/>
              <w:t>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lastRenderedPageBreak/>
              <w:t xml:space="preserve">If the depositor service fails to properly decode the incoming </w:t>
            </w:r>
            <w:r>
              <w:lastRenderedPageBreak/>
              <w:t>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536" w:name="_Toc483908170"/>
      <w:r>
        <w:t>VSD Receiver Service</w:t>
      </w:r>
      <w:bookmarkEnd w:id="536"/>
    </w:p>
    <w:p w14:paraId="7C7AC968" w14:textId="77777777" w:rsidR="00783376" w:rsidRDefault="00783376" w:rsidP="00783376">
      <w:r>
        <w:t xml:space="preserve">The ODE receives VSD messages via UDP/IP at its VSD Receiver service. This service will accept ServiceRequest and </w:t>
      </w:r>
      <w:proofErr w:type="spellStart"/>
      <w:r>
        <w:t>VehSitDataMessage</w:t>
      </w:r>
      <w:proofErr w:type="spellEnd"/>
      <w:r>
        <w:t xml:space="preserve"> datagrams. Upon receipt of a ServiceRequest, the receiver works with the VSD depositor service to forward the ServiceRequest to the SDC and await a </w:t>
      </w:r>
      <w:proofErr w:type="spellStart"/>
      <w:r>
        <w:t>ServiceResponse</w:t>
      </w:r>
      <w:proofErr w:type="spellEnd"/>
      <w:r>
        <w:t xml:space="preserve">. When the matching </w:t>
      </w:r>
      <w:proofErr w:type="spellStart"/>
      <w:r>
        <w:t>ServiceResponse</w:t>
      </w:r>
      <w:proofErr w:type="spellEnd"/>
      <w:r>
        <w:t xml:space="preserv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w:t>
      </w:r>
      <w:proofErr w:type="spellStart"/>
      <w:proofErr w:type="gramStart"/>
      <w:r>
        <w:t>application.properties</w:t>
      </w:r>
      <w:proofErr w:type="spellEnd"/>
      <w:proofErr w:type="gramEnd"/>
      <w:r>
        <w:t xml:space="preserve">)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5">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537" w:name="_Ref483487917"/>
      <w:r>
        <w:t xml:space="preserve">Figure </w:t>
      </w:r>
      <w:fldSimple w:instr=" SEQ Figure \* ARABIC ">
        <w:r w:rsidR="00771AF3">
          <w:rPr>
            <w:noProof/>
          </w:rPr>
          <w:t>2</w:t>
        </w:r>
      </w:fldSimple>
      <w:bookmarkEnd w:id="537"/>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 xml:space="preserve">Port A: Can be configured in </w:t>
      </w:r>
      <w:proofErr w:type="spellStart"/>
      <w:proofErr w:type="gramStart"/>
      <w:r>
        <w:t>application.properties</w:t>
      </w:r>
      <w:proofErr w:type="spellEnd"/>
      <w:proofErr w:type="gramEnd"/>
    </w:p>
    <w:p w14:paraId="4774F1E7" w14:textId="77777777" w:rsidR="00783376" w:rsidRDefault="00783376" w:rsidP="00783376">
      <w:pPr>
        <w:pStyle w:val="ListParagraph"/>
        <w:numPr>
          <w:ilvl w:val="0"/>
          <w:numId w:val="53"/>
        </w:numPr>
        <w:spacing w:line="240" w:lineRule="auto"/>
        <w:jc w:val="both"/>
      </w:pPr>
      <w:r>
        <w:t xml:space="preserve">Port B: Can be configured in </w:t>
      </w:r>
      <w:proofErr w:type="spellStart"/>
      <w:proofErr w:type="gramStart"/>
      <w:r>
        <w:t>application.properties</w:t>
      </w:r>
      <w:proofErr w:type="spellEnd"/>
      <w:proofErr w:type="gramEnd"/>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538" w:name="_Toc483908171"/>
      <w:r>
        <w:t>VSD Receiver Service Messages and Alerts</w:t>
      </w:r>
      <w:bookmarkEnd w:id="538"/>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proofErr w:type="spellStart"/>
            <w:r w:rsidRPr="00A74B1B">
              <w:rPr>
                <w:rFonts w:ascii="Monaco" w:hAnsi="Monaco" w:cs="Times New Roman"/>
                <w:sz w:val="17"/>
                <w:szCs w:val="17"/>
              </w:rPr>
              <w:t>SocketException</w:t>
            </w:r>
            <w:proofErr w:type="spellEnd"/>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proofErr w:type="spellStart"/>
            <w:r w:rsidRPr="00A74B1B">
              <w:rPr>
                <w:rFonts w:ascii="Monaco" w:hAnsi="Monaco" w:cs="Times New Roman"/>
                <w:sz w:val="17"/>
                <w:szCs w:val="17"/>
              </w:rPr>
              <w:t>IOException</w:t>
            </w:r>
            <w:proofErr w:type="spellEnd"/>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w:t>
            </w:r>
            <w:proofErr w:type="spellStart"/>
            <w:r>
              <w:t>IOException</w:t>
            </w:r>
            <w:proofErr w:type="spellEnd"/>
            <w:r>
              <w:t xml:space="preserve">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 xml:space="preserve">When the VSDM receiver receives a packet from black box, it decodes the packet first. This message is logged if the decoded packet is of type other than ServiceRequest or </w:t>
            </w:r>
            <w:proofErr w:type="spellStart"/>
            <w:r>
              <w:t>VehSitDataMessage</w:t>
            </w:r>
            <w:proofErr w:type="spellEnd"/>
            <w:r>
              <w:t>.</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DecodeFailedException</w:t>
            </w:r>
            <w:proofErr w:type="spellEnd"/>
          </w:p>
          <w:p w14:paraId="7F64EB4E" w14:textId="05B7C010" w:rsidR="003763F0"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DecodeNotSupportedException</w:t>
            </w:r>
            <w:proofErr w:type="spellEnd"/>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 xml:space="preserve">Unable to convert </w:t>
            </w:r>
            <w:proofErr w:type="spellStart"/>
            <w:r w:rsidRPr="00A74B1B">
              <w:rPr>
                <w:rFonts w:ascii="Monaco" w:hAnsi="Monaco" w:cs="Times New Roman"/>
                <w:sz w:val="17"/>
                <w:szCs w:val="17"/>
              </w:rPr>
              <w:t>VehSitDataMessage</w:t>
            </w:r>
            <w:proofErr w:type="spellEnd"/>
            <w:r w:rsidRPr="00A74B1B">
              <w:rPr>
                <w:rFonts w:ascii="Monaco" w:hAnsi="Monaco" w:cs="Times New Roman"/>
                <w:sz w:val="17"/>
                <w:szCs w:val="17"/>
              </w:rPr>
              <w:t xml:space="preserv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proofErr w:type="spellStart"/>
            <w:r w:rsidRPr="00A74B1B">
              <w:rPr>
                <w:rFonts w:ascii="Monaco" w:hAnsi="Monaco" w:cs="Times New Roman"/>
                <w:sz w:val="17"/>
                <w:szCs w:val="17"/>
              </w:rPr>
              <w:t>IllegalArgumentException</w:t>
            </w:r>
            <w:proofErr w:type="spellEnd"/>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539" w:name="_Toc483908172"/>
      <w:r>
        <w:t>BSM Receive Service via UDP</w:t>
      </w:r>
      <w:bookmarkEnd w:id="539"/>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w:t>
      </w:r>
      <w:proofErr w:type="spellStart"/>
      <w:r w:rsidR="005651B6">
        <w:t>kafka</w:t>
      </w:r>
      <w:proofErr w:type="spellEnd"/>
      <w:r w:rsidR="005651B6">
        <w:t xml:space="preserve"> topics. [ODE-314] BSM Process then consumes the BSMs from the corresponding </w:t>
      </w:r>
      <w:proofErr w:type="spellStart"/>
      <w:r w:rsidR="005651B6">
        <w:t>kafka</w:t>
      </w:r>
      <w:proofErr w:type="spellEnd"/>
      <w:r w:rsidR="005651B6">
        <w:t xml:space="preserve">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w:t>
      </w:r>
      <w:proofErr w:type="spellStart"/>
      <w:r>
        <w:t>tempID</w:t>
      </w:r>
      <w:proofErr w:type="spellEnd"/>
      <w:r>
        <w:t>. When a BSM is inserted to the queue</w:t>
      </w:r>
      <w:r w:rsidR="005651B6">
        <w:t xml:space="preserve">, </w:t>
      </w:r>
      <w:r>
        <w:t>it will check if the queue has 10 BSMs. In the case that the queue has 10 BSMs</w:t>
      </w:r>
      <w:r w:rsidR="006E7C7C">
        <w:t xml:space="preserve">, it will package them into VSD and publish it to the VSD </w:t>
      </w:r>
      <w:proofErr w:type="spellStart"/>
      <w:r w:rsidR="006E7C7C">
        <w:t>kafka</w:t>
      </w:r>
      <w:proofErr w:type="spellEnd"/>
      <w:r w:rsidR="006E7C7C">
        <w:t xml:space="preserve">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540" w:name="_Toc483908173"/>
      <w:r>
        <w:t>BSM Receiver Service Messages and Alerts</w:t>
      </w:r>
      <w:bookmarkEnd w:id="540"/>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proofErr w:type="spellStart"/>
            <w:r w:rsidRPr="009C5090">
              <w:rPr>
                <w:rFonts w:ascii="Monaco" w:hAnsi="Monaco" w:cs="Times New Roman"/>
                <w:sz w:val="17"/>
                <w:szCs w:val="17"/>
              </w:rPr>
              <w:t>SocketException</w:t>
            </w:r>
            <w:proofErr w:type="spellEnd"/>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proofErr w:type="spellStart"/>
            <w:r w:rsidRPr="009C5090">
              <w:rPr>
                <w:rFonts w:ascii="Monaco" w:hAnsi="Monaco" w:cs="Times New Roman"/>
                <w:sz w:val="17"/>
                <w:szCs w:val="17"/>
              </w:rPr>
              <w:t>IOException</w:t>
            </w:r>
            <w:proofErr w:type="spellEnd"/>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 xml:space="preserve">When the ODE waits for packets from OBU, this error message may be logged if the datagram socket fails to receive any packets due to </w:t>
            </w:r>
            <w:proofErr w:type="spellStart"/>
            <w:r>
              <w:t>IOException</w:t>
            </w:r>
            <w:proofErr w:type="spellEnd"/>
            <w:r>
              <w:t xml:space="preserve">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541" w:name="_Toc483908174"/>
      <w:r>
        <w:t>Appendix A: ODE</w:t>
      </w:r>
      <w:r w:rsidRPr="001E40C7">
        <w:t xml:space="preserve"> </w:t>
      </w:r>
      <w:r>
        <w:t>Interface Specification</w:t>
      </w:r>
      <w:bookmarkEnd w:id="541"/>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542" w:name="_Ref471804194"/>
      <w:bookmarkStart w:id="543" w:name="_Toc483908175"/>
      <w:r>
        <w:lastRenderedPageBreak/>
        <w:t>File Co</w:t>
      </w:r>
      <w:r w:rsidR="0060433B">
        <w:t>py Data Deposit</w:t>
      </w:r>
      <w:bookmarkEnd w:id="542"/>
      <w:bookmarkEnd w:id="543"/>
    </w:p>
    <w:p w14:paraId="67568B75" w14:textId="2766CF9D"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proofErr w:type="spellStart"/>
      <w:proofErr w:type="gramStart"/>
      <w:r w:rsidRPr="00D51342">
        <w:rPr>
          <w:rStyle w:val="token"/>
          <w:rFonts w:ascii="Courier New" w:hAnsi="Courier New"/>
          <w:color w:val="343434"/>
          <w:shd w:val="clear" w:color="auto" w:fill="FCFCFC"/>
        </w:rPr>
        <w:t>ode.</w:t>
      </w:r>
      <w:r w:rsidR="008461B4">
        <w:rPr>
          <w:rStyle w:val="token"/>
          <w:rFonts w:ascii="Courier New" w:hAnsi="Courier New" w:cs="Courier New"/>
          <w:color w:val="343434"/>
          <w:shd w:val="clear" w:color="auto" w:fill="FCFCFC"/>
        </w:rPr>
        <w:t>uploadLocationRoot</w:t>
      </w:r>
      <w:proofErr w:type="spellEnd"/>
      <w:proofErr w:type="gram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proofErr w:type="spellStart"/>
      <w:r w:rsidR="008461B4">
        <w:rPr>
          <w:rStyle w:val="token"/>
          <w:rFonts w:ascii="Courier New" w:hAnsi="Courier New" w:cs="Courier New"/>
          <w:color w:val="343434"/>
          <w:shd w:val="clear" w:color="auto" w:fill="FCFCFC"/>
        </w:rPr>
        <w:t>ode.uploadLocationRoot</w:t>
      </w:r>
      <w:proofErr w:type="spell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ode.uploadLocationMessageFrame</w:t>
      </w:r>
      <w:proofErr w:type="spellEnd"/>
      <w:ins w:id="544" w:author="Musavi, Hamid [USA]" w:date="2017-09-01T10:24:00Z">
        <w:r w:rsidR="00CA4412">
          <w:rPr>
            <w:rStyle w:val="token"/>
            <w:rFonts w:ascii="Courier New" w:hAnsi="Courier New" w:cs="Courier New"/>
            <w:color w:val="343434"/>
            <w:shd w:val="clear" w:color="auto" w:fill="FCFCFC"/>
          </w:rPr>
          <w:t xml:space="preserve"> and </w:t>
        </w:r>
        <w:proofErr w:type="spellStart"/>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w:t>
        </w:r>
        <w:proofErr w:type="spellEnd"/>
        <w:r w:rsidR="00CA4412">
          <w:rPr>
            <w:rStyle w:val="token"/>
            <w:rFonts w:ascii="Courier New" w:hAnsi="Courier New" w:cs="Courier New"/>
            <w:color w:val="343434"/>
            <w:shd w:val="clear" w:color="auto" w:fill="FCFCFC"/>
          </w:rPr>
          <w:t>/</w:t>
        </w:r>
        <w:proofErr w:type="spellStart"/>
        <w:r w:rsidR="00CA4412">
          <w:rPr>
            <w:rStyle w:val="token"/>
            <w:rFonts w:ascii="Courier New" w:hAnsi="Courier New" w:cs="Courier New"/>
            <w:color w:val="343434"/>
            <w:shd w:val="clear" w:color="auto" w:fill="FCFCFC"/>
          </w:rPr>
          <w:t>ode.uploadLocationBsmLog</w:t>
        </w:r>
      </w:ins>
      <w:proofErr w:type="spellEnd"/>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messageframe</w:t>
      </w:r>
      <w:proofErr w:type="spellEnd"/>
      <w:ins w:id="545" w:author="Musavi, Hamid [USA]" w:date="2017-09-01T10:25:00Z">
        <w:r w:rsidR="00CA4412">
          <w:rPr>
            <w:rStyle w:val="token"/>
            <w:rFonts w:ascii="Courier New" w:hAnsi="Courier New" w:cs="Courier New"/>
            <w:color w:val="343434"/>
            <w:shd w:val="clear" w:color="auto" w:fill="FCFCFC"/>
          </w:rPr>
          <w:t>, uploads/</w:t>
        </w:r>
        <w:proofErr w:type="spellStart"/>
        <w:r w:rsidR="00CA4412">
          <w:rPr>
            <w:rStyle w:val="token"/>
            <w:rFonts w:ascii="Courier New" w:hAnsi="Courier New" w:cs="Courier New"/>
            <w:color w:val="343434"/>
            <w:shd w:val="clear" w:color="auto" w:fill="FCFCFC"/>
          </w:rPr>
          <w:t>bsmlog</w:t>
        </w:r>
      </w:ins>
      <w:proofErr w:type="spellEnd"/>
      <w:r w:rsidR="008461B4">
        <w:rPr>
          <w:rStyle w:val="token"/>
          <w:rFonts w:ascii="Arial" w:hAnsi="Arial" w:cs="Arial"/>
          <w:color w:val="5A5A5A"/>
          <w:sz w:val="27"/>
          <w:szCs w:val="27"/>
          <w:shd w:val="clear" w:color="auto" w:fill="FCFCFC"/>
        </w:rPr>
        <w:t xml:space="preserve"> </w:t>
      </w:r>
      <w:r w:rsidR="008461B4" w:rsidRPr="008461B4">
        <w:t>sub-directories off of the location where ODE is launched.</w:t>
      </w:r>
      <w:r>
        <w:t xml:space="preserve"> ODE creates the specified </w:t>
      </w:r>
      <w:r w:rsidR="008461B4">
        <w:t>directories</w:t>
      </w:r>
      <w:r>
        <w:t xml:space="preserve"> if </w:t>
      </w:r>
      <w:r w:rsidR="008461B4">
        <w:t>they do</w:t>
      </w:r>
      <w:r>
        <w:t xml:space="preserve"> not exist. </w:t>
      </w:r>
    </w:p>
    <w:p w14:paraId="3F0B0A4D" w14:textId="704C23C1" w:rsidR="0060433B" w:rsidRDefault="0060433B" w:rsidP="0060433B">
      <w:pPr>
        <w:rPr>
          <w:ins w:id="546" w:author="Musavi, Hamid [USA]" w:date="2017-09-01T10:26:00Z"/>
        </w:rPr>
      </w:pPr>
      <w:bookmarkStart w:id="547" w:name="_Toc462052286"/>
      <w:bookmarkStart w:id="548" w:name="_Ref471803834"/>
      <w:r>
        <w:t xml:space="preserve">Once the ODE processes the received file, it moves it to the “backup” sub-directory under the </w:t>
      </w:r>
      <w:r w:rsidR="008461B4">
        <w:t>respective</w:t>
      </w:r>
      <w:r>
        <w:t xml:space="preserve"> directory. The backed</w:t>
      </w:r>
      <w:ins w:id="549" w:author="Musavi, Hamid [USA]" w:date="2017-09-01T10:25:00Z">
        <w:r w:rsidR="00CA4412">
          <w:t>-</w:t>
        </w:r>
      </w:ins>
      <w:del w:id="550" w:author="Musavi, Hamid [USA]" w:date="2017-09-01T10:25:00Z">
        <w:r w:rsidDel="00CA4412">
          <w:delText xml:space="preserve"> </w:delText>
        </w:r>
      </w:del>
      <w:r>
        <w:t>up file is renamed with a timestamp in milliseconds.</w:t>
      </w:r>
    </w:p>
    <w:p w14:paraId="7B1A65FB" w14:textId="77777777" w:rsidR="00CA4412" w:rsidRDefault="00CA4412" w:rsidP="0060433B">
      <w:pPr>
        <w:rPr>
          <w:ins w:id="551" w:author="Musavi, Hamid [USA]" w:date="2017-09-01T10:27:00Z"/>
        </w:rPr>
      </w:pPr>
      <w:ins w:id="552" w:author="Musavi, Hamid [USA]" w:date="2017-09-01T10:26:00Z">
        <w:r>
          <w:t>The files copied to “</w:t>
        </w:r>
        <w:proofErr w:type="spellStart"/>
        <w:proofErr w:type="gramStart"/>
        <w:r>
          <w:rPr>
            <w:rStyle w:val="token"/>
            <w:rFonts w:ascii="Courier New" w:hAnsi="Courier New" w:cs="Courier New"/>
            <w:color w:val="343434"/>
            <w:shd w:val="clear" w:color="auto" w:fill="FCFCFC"/>
          </w:rPr>
          <w:t>ode.uploadLocationBsm</w:t>
        </w:r>
        <w:proofErr w:type="spellEnd"/>
        <w:proofErr w:type="gramEnd"/>
        <w:r>
          <w:t xml:space="preserve">” are treated as raw </w:t>
        </w:r>
      </w:ins>
      <w:ins w:id="553" w:author="Musavi, Hamid [USA]" w:date="2017-09-01T10:27:00Z">
        <w:r>
          <w:t xml:space="preserve">UPER encoded </w:t>
        </w:r>
      </w:ins>
      <w:ins w:id="554" w:author="Musavi, Hamid [USA]" w:date="2017-09-01T10:26:00Z">
        <w:r>
          <w:t xml:space="preserve">BSM data. </w:t>
        </w:r>
      </w:ins>
      <w:ins w:id="555" w:author="Musavi, Hamid [USA]" w:date="2017-09-01T10:27:00Z">
        <w:r>
          <w:t>No header information is expected to precede each record.</w:t>
        </w:r>
      </w:ins>
    </w:p>
    <w:p w14:paraId="72DDC4B5" w14:textId="67BCA09F" w:rsidR="00CA4412" w:rsidRDefault="00CA4412" w:rsidP="00CA4412">
      <w:pPr>
        <w:rPr>
          <w:ins w:id="556" w:author="Musavi, Hamid [USA]" w:date="2017-09-01T10:28:00Z"/>
        </w:rPr>
      </w:pPr>
      <w:ins w:id="557" w:author="Musavi, Hamid [USA]" w:date="2017-09-01T10:27:00Z">
        <w:r>
          <w:t>The files copied to “</w:t>
        </w:r>
        <w:proofErr w:type="spellStart"/>
        <w:proofErr w:type="gramStart"/>
        <w:r>
          <w:rPr>
            <w:rStyle w:val="token"/>
            <w:rFonts w:ascii="Courier New" w:hAnsi="Courier New" w:cs="Courier New"/>
            <w:color w:val="343434"/>
            <w:shd w:val="clear" w:color="auto" w:fill="FCFCFC"/>
          </w:rPr>
          <w:t>ode.uploadLocationMessageFrae</w:t>
        </w:r>
        <w:proofErr w:type="spellEnd"/>
        <w:proofErr w:type="gramEnd"/>
        <w:r>
          <w:t xml:space="preserve">” are treated as raw UPER encoded </w:t>
        </w:r>
        <w:proofErr w:type="spellStart"/>
        <w:r>
          <w:t>MessageFrame</w:t>
        </w:r>
        <w:proofErr w:type="spellEnd"/>
        <w:r>
          <w:t xml:space="preserve"> data</w:t>
        </w:r>
      </w:ins>
      <w:ins w:id="558" w:author="Musavi, Hamid [USA]" w:date="2017-09-01T10:28:00Z">
        <w:r>
          <w:t xml:space="preserve"> containing a BSM</w:t>
        </w:r>
      </w:ins>
      <w:ins w:id="559" w:author="Musavi, Hamid [USA]" w:date="2017-09-01T10:27:00Z">
        <w:r>
          <w:t>. No header information is expected to precede each record.</w:t>
        </w:r>
      </w:ins>
    </w:p>
    <w:p w14:paraId="5BC964CC" w14:textId="0EC558D4" w:rsidR="00CA4412" w:rsidRDefault="00CA4412" w:rsidP="00CA4412">
      <w:pPr>
        <w:rPr>
          <w:ins w:id="560" w:author="Musavi, Hamid [USA]" w:date="2017-09-01T10:28:00Z"/>
        </w:rPr>
      </w:pPr>
      <w:ins w:id="561" w:author="Musavi, Hamid [USA]" w:date="2017-09-01T10:28:00Z">
        <w:r>
          <w:t>The files copied to “</w:t>
        </w:r>
        <w:proofErr w:type="spellStart"/>
        <w:proofErr w:type="gramStart"/>
        <w:r>
          <w:rPr>
            <w:rStyle w:val="token"/>
            <w:rFonts w:ascii="Courier New" w:hAnsi="Courier New" w:cs="Courier New"/>
            <w:color w:val="343434"/>
            <w:shd w:val="clear" w:color="auto" w:fill="FCFCFC"/>
          </w:rPr>
          <w:t>ode.uploadLocationBsmLog</w:t>
        </w:r>
        <w:proofErr w:type="spellEnd"/>
        <w:proofErr w:type="gramEnd"/>
        <w:r>
          <w:t xml:space="preserve">” are treated as </w:t>
        </w:r>
      </w:ins>
      <w:ins w:id="562" w:author="Musavi, Hamid [USA]" w:date="2017-09-01T10:29:00Z">
        <w:r>
          <w:t xml:space="preserve">binary </w:t>
        </w:r>
      </w:ins>
      <w:ins w:id="563" w:author="Musavi, Hamid [USA]" w:date="2017-09-01T10:28:00Z">
        <w:r>
          <w:t>data</w:t>
        </w:r>
      </w:ins>
      <w:ins w:id="564" w:author="Musavi, Hamid [USA]" w:date="2017-09-01T10:29:00Z">
        <w:r>
          <w:t xml:space="preserve"> of variable length records conforming to the specification in </w:t>
        </w:r>
      </w:ins>
      <w:ins w:id="565" w:author="Musavi, Hamid [USA]" w:date="2017-09-01T10:28:00Z">
        <w:r>
          <w:t>. No header information is expected to precede each record.</w:t>
        </w:r>
      </w:ins>
    </w:p>
    <w:tbl>
      <w:tblPr>
        <w:tblStyle w:val="GridTable4-Accent11"/>
        <w:tblW w:w="0" w:type="auto"/>
        <w:tblLook w:val="04A0" w:firstRow="1" w:lastRow="0" w:firstColumn="1" w:lastColumn="0" w:noHBand="0" w:noVBand="1"/>
        <w:tblPrChange w:id="566" w:author="Musavi, Hamid [USA]" w:date="2017-09-01T10:46:00Z">
          <w:tblPr>
            <w:tblStyle w:val="TableGrid"/>
            <w:tblW w:w="0" w:type="auto"/>
            <w:tblLook w:val="04A0" w:firstRow="1" w:lastRow="0" w:firstColumn="1" w:lastColumn="0" w:noHBand="0" w:noVBand="1"/>
          </w:tblPr>
        </w:tblPrChange>
      </w:tblPr>
      <w:tblGrid>
        <w:gridCol w:w="2425"/>
        <w:gridCol w:w="990"/>
        <w:gridCol w:w="9535"/>
        <w:tblGridChange w:id="567">
          <w:tblGrid>
            <w:gridCol w:w="4316"/>
            <w:gridCol w:w="4317"/>
            <w:gridCol w:w="4317"/>
          </w:tblGrid>
        </w:tblGridChange>
      </w:tblGrid>
      <w:tr w:rsidR="007F467D" w:rsidRPr="003048A6" w14:paraId="5617C05A" w14:textId="77777777" w:rsidTr="007F467D">
        <w:trPr>
          <w:cnfStyle w:val="100000000000" w:firstRow="1" w:lastRow="0" w:firstColumn="0" w:lastColumn="0" w:oddVBand="0" w:evenVBand="0" w:oddHBand="0" w:evenHBand="0" w:firstRowFirstColumn="0" w:firstRowLastColumn="0" w:lastRowFirstColumn="0" w:lastRowLastColumn="0"/>
          <w:ins w:id="568"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69" w:author="Musavi, Hamid [USA]" w:date="2017-09-01T10:46:00Z">
              <w:tcPr>
                <w:tcW w:w="4316" w:type="dxa"/>
              </w:tcPr>
            </w:tcPrChange>
          </w:tcPr>
          <w:p w14:paraId="5574E253" w14:textId="77777777" w:rsidR="007F467D" w:rsidRPr="003048A6" w:rsidRDefault="007F467D" w:rsidP="00D0595A">
            <w:pPr>
              <w:cnfStyle w:val="101000000000" w:firstRow="1" w:lastRow="0" w:firstColumn="1" w:lastColumn="0" w:oddVBand="0" w:evenVBand="0" w:oddHBand="0" w:evenHBand="0" w:firstRowFirstColumn="0" w:firstRowLastColumn="0" w:lastRowFirstColumn="0" w:lastRowLastColumn="0"/>
              <w:rPr>
                <w:ins w:id="570" w:author="Musavi, Hamid [USA]" w:date="2017-09-01T10:46:00Z"/>
              </w:rPr>
            </w:pPr>
            <w:ins w:id="571" w:author="Musavi, Hamid [USA]" w:date="2017-09-01T10:46:00Z">
              <w:r w:rsidRPr="003048A6">
                <w:t>Field Name</w:t>
              </w:r>
            </w:ins>
          </w:p>
        </w:tc>
        <w:tc>
          <w:tcPr>
            <w:tcW w:w="990" w:type="dxa"/>
            <w:tcPrChange w:id="572" w:author="Musavi, Hamid [USA]" w:date="2017-09-01T10:46:00Z">
              <w:tcPr>
                <w:tcW w:w="4317" w:type="dxa"/>
              </w:tcPr>
            </w:tcPrChange>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rPr>
                <w:ins w:id="573" w:author="Musavi, Hamid [USA]" w:date="2017-09-01T10:46:00Z"/>
              </w:rPr>
            </w:pPr>
            <w:ins w:id="574" w:author="Musavi, Hamid [USA]" w:date="2017-09-01T10:46:00Z">
              <w:r w:rsidRPr="003048A6">
                <w:t>Field Length (bytes)</w:t>
              </w:r>
            </w:ins>
          </w:p>
        </w:tc>
        <w:tc>
          <w:tcPr>
            <w:tcW w:w="9535" w:type="dxa"/>
            <w:tcPrChange w:id="575" w:author="Musavi, Hamid [USA]" w:date="2017-09-01T10:46:00Z">
              <w:tcPr>
                <w:tcW w:w="4317" w:type="dxa"/>
              </w:tcPr>
            </w:tcPrChange>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rPr>
                <w:ins w:id="576" w:author="Musavi, Hamid [USA]" w:date="2017-09-01T10:46:00Z"/>
              </w:rPr>
            </w:pPr>
            <w:ins w:id="577" w:author="Musavi, Hamid [USA]" w:date="2017-09-01T10:46:00Z">
              <w:r w:rsidRPr="003048A6">
                <w:t>Description</w:t>
              </w:r>
            </w:ins>
          </w:p>
        </w:tc>
      </w:tr>
      <w:tr w:rsidR="007F467D" w:rsidRPr="003048A6" w14:paraId="3F209727" w14:textId="77777777" w:rsidTr="007F467D">
        <w:trPr>
          <w:cnfStyle w:val="000000100000" w:firstRow="0" w:lastRow="0" w:firstColumn="0" w:lastColumn="0" w:oddVBand="0" w:evenVBand="0" w:oddHBand="1" w:evenHBand="0" w:firstRowFirstColumn="0" w:firstRowLastColumn="0" w:lastRowFirstColumn="0" w:lastRowLastColumn="0"/>
          <w:ins w:id="578"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79" w:author="Musavi, Hamid [USA]" w:date="2017-09-01T10:46:00Z">
              <w:tcPr>
                <w:tcW w:w="4316" w:type="dxa"/>
              </w:tcPr>
            </w:tcPrChange>
          </w:tcPr>
          <w:p w14:paraId="683B236B"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580" w:author="Musavi, Hamid [USA]" w:date="2017-09-01T10:46:00Z"/>
              </w:rPr>
            </w:pPr>
            <w:ins w:id="581" w:author="Musavi, Hamid [USA]" w:date="2017-09-01T10:46:00Z">
              <w:r w:rsidRPr="003048A6">
                <w:t>direction</w:t>
              </w:r>
            </w:ins>
          </w:p>
        </w:tc>
        <w:tc>
          <w:tcPr>
            <w:tcW w:w="990" w:type="dxa"/>
            <w:tcPrChange w:id="582" w:author="Musavi, Hamid [USA]" w:date="2017-09-01T10:46:00Z">
              <w:tcPr>
                <w:tcW w:w="4317" w:type="dxa"/>
              </w:tcPr>
            </w:tcPrChange>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583" w:author="Musavi, Hamid [USA]" w:date="2017-09-01T10:46:00Z"/>
              </w:rPr>
            </w:pPr>
            <w:ins w:id="584" w:author="Musavi, Hamid [USA]" w:date="2017-09-01T10:46:00Z">
              <w:r w:rsidRPr="003048A6">
                <w:t>1</w:t>
              </w:r>
            </w:ins>
          </w:p>
        </w:tc>
        <w:tc>
          <w:tcPr>
            <w:tcW w:w="9535" w:type="dxa"/>
            <w:tcPrChange w:id="585" w:author="Musavi, Hamid [USA]" w:date="2017-09-01T10:46:00Z">
              <w:tcPr>
                <w:tcW w:w="4317" w:type="dxa"/>
              </w:tcPr>
            </w:tcPrChange>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586" w:author="Musavi, Hamid [USA]" w:date="2017-09-01T10:46:00Z"/>
              </w:rPr>
            </w:pPr>
            <w:ins w:id="587" w:author="Musavi, Hamid [USA]" w:date="2017-09-01T10:46:00Z">
              <w:r w:rsidRPr="003048A6">
                <w:t>0 for EV(</w:t>
              </w:r>
              <w:proofErr w:type="spellStart"/>
              <w:r w:rsidRPr="003048A6">
                <w:t>Tx</w:t>
              </w:r>
              <w:proofErr w:type="spellEnd"/>
              <w:r w:rsidRPr="003048A6">
                <w:t>), 1 for RV(Rx)</w:t>
              </w:r>
            </w:ins>
          </w:p>
        </w:tc>
      </w:tr>
      <w:tr w:rsidR="007F467D" w:rsidRPr="003048A6" w14:paraId="46C57C7E" w14:textId="77777777" w:rsidTr="007F467D">
        <w:trPr>
          <w:ins w:id="588"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89" w:author="Musavi, Hamid [USA]" w:date="2017-09-01T10:46:00Z">
              <w:tcPr>
                <w:tcW w:w="4316" w:type="dxa"/>
              </w:tcPr>
            </w:tcPrChange>
          </w:tcPr>
          <w:p w14:paraId="60538703" w14:textId="77777777" w:rsidR="007F467D" w:rsidRPr="003048A6" w:rsidRDefault="007F467D" w:rsidP="00D0595A">
            <w:pPr>
              <w:rPr>
                <w:ins w:id="590" w:author="Musavi, Hamid [USA]" w:date="2017-09-01T10:46:00Z"/>
              </w:rPr>
            </w:pPr>
            <w:proofErr w:type="spellStart"/>
            <w:ins w:id="591" w:author="Musavi, Hamid [USA]" w:date="2017-09-01T10:46:00Z">
              <w:r w:rsidRPr="003048A6">
                <w:t>utctimeInSec</w:t>
              </w:r>
              <w:proofErr w:type="spellEnd"/>
            </w:ins>
          </w:p>
        </w:tc>
        <w:tc>
          <w:tcPr>
            <w:tcW w:w="990" w:type="dxa"/>
            <w:tcPrChange w:id="592" w:author="Musavi, Hamid [USA]" w:date="2017-09-01T10:46:00Z">
              <w:tcPr>
                <w:tcW w:w="4317" w:type="dxa"/>
              </w:tcPr>
            </w:tcPrChange>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593" w:author="Musavi, Hamid [USA]" w:date="2017-09-01T10:46:00Z"/>
              </w:rPr>
            </w:pPr>
            <w:ins w:id="594" w:author="Musavi, Hamid [USA]" w:date="2017-09-01T10:46:00Z">
              <w:r w:rsidRPr="003048A6">
                <w:t>4</w:t>
              </w:r>
            </w:ins>
          </w:p>
        </w:tc>
        <w:tc>
          <w:tcPr>
            <w:tcW w:w="9535" w:type="dxa"/>
            <w:tcPrChange w:id="595" w:author="Musavi, Hamid [USA]" w:date="2017-09-01T10:46:00Z">
              <w:tcPr>
                <w:tcW w:w="4317" w:type="dxa"/>
              </w:tcPr>
            </w:tcPrChange>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596" w:author="Musavi, Hamid [USA]" w:date="2017-09-01T10:46:00Z"/>
              </w:rPr>
            </w:pPr>
            <w:ins w:id="597" w:author="Musavi, Hamid [USA]" w:date="2017-09-01T10:46:00Z">
              <w:r w:rsidRPr="003048A6">
                <w:t xml:space="preserve">UTC time in seconds from </w:t>
              </w:r>
              <w:proofErr w:type="spellStart"/>
              <w:r w:rsidRPr="003048A6">
                <w:t>Epoc</w:t>
              </w:r>
              <w:proofErr w:type="spellEnd"/>
              <w:r w:rsidRPr="003048A6">
                <w:t xml:space="preserve"> 1/1/1970</w:t>
              </w:r>
            </w:ins>
          </w:p>
        </w:tc>
      </w:tr>
      <w:tr w:rsidR="007F467D" w:rsidRPr="003048A6" w14:paraId="71557A4A" w14:textId="77777777" w:rsidTr="007F467D">
        <w:trPr>
          <w:cnfStyle w:val="000000100000" w:firstRow="0" w:lastRow="0" w:firstColumn="0" w:lastColumn="0" w:oddVBand="0" w:evenVBand="0" w:oddHBand="1" w:evenHBand="0" w:firstRowFirstColumn="0" w:firstRowLastColumn="0" w:lastRowFirstColumn="0" w:lastRowLastColumn="0"/>
          <w:ins w:id="598"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99" w:author="Musavi, Hamid [USA]" w:date="2017-09-01T10:46:00Z">
              <w:tcPr>
                <w:tcW w:w="4316" w:type="dxa"/>
              </w:tcPr>
            </w:tcPrChange>
          </w:tcPr>
          <w:p w14:paraId="2145CDC2"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600" w:author="Musavi, Hamid [USA]" w:date="2017-09-01T10:46:00Z"/>
              </w:rPr>
            </w:pPr>
            <w:proofErr w:type="spellStart"/>
            <w:ins w:id="601" w:author="Musavi, Hamid [USA]" w:date="2017-09-01T10:46:00Z">
              <w:r w:rsidRPr="003048A6">
                <w:t>mSec</w:t>
              </w:r>
              <w:proofErr w:type="spellEnd"/>
            </w:ins>
          </w:p>
        </w:tc>
        <w:tc>
          <w:tcPr>
            <w:tcW w:w="990" w:type="dxa"/>
            <w:tcPrChange w:id="602" w:author="Musavi, Hamid [USA]" w:date="2017-09-01T10:46:00Z">
              <w:tcPr>
                <w:tcW w:w="4317" w:type="dxa"/>
              </w:tcPr>
            </w:tcPrChange>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603" w:author="Musavi, Hamid [USA]" w:date="2017-09-01T10:46:00Z"/>
              </w:rPr>
            </w:pPr>
            <w:ins w:id="604" w:author="Musavi, Hamid [USA]" w:date="2017-09-01T10:46:00Z">
              <w:r w:rsidRPr="003048A6">
                <w:t>2</w:t>
              </w:r>
            </w:ins>
          </w:p>
        </w:tc>
        <w:tc>
          <w:tcPr>
            <w:tcW w:w="9535" w:type="dxa"/>
            <w:tcPrChange w:id="605" w:author="Musavi, Hamid [USA]" w:date="2017-09-01T10:46:00Z">
              <w:tcPr>
                <w:tcW w:w="4317" w:type="dxa"/>
              </w:tcPr>
            </w:tcPrChange>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606" w:author="Musavi, Hamid [USA]" w:date="2017-09-01T10:46:00Z"/>
              </w:rPr>
            </w:pPr>
            <w:ins w:id="607" w:author="Musavi, Hamid [USA]" w:date="2017-09-01T10:46:00Z">
              <w:r w:rsidRPr="003048A6">
                <w:t xml:space="preserve">milliseconds part of UTC time </w:t>
              </w:r>
            </w:ins>
          </w:p>
        </w:tc>
      </w:tr>
      <w:tr w:rsidR="007F467D" w:rsidRPr="003048A6" w14:paraId="0A11ADBF" w14:textId="77777777" w:rsidTr="007F467D">
        <w:trPr>
          <w:ins w:id="608"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609" w:author="Musavi, Hamid [USA]" w:date="2017-09-01T10:46:00Z">
              <w:tcPr>
                <w:tcW w:w="4316" w:type="dxa"/>
              </w:tcPr>
            </w:tcPrChange>
          </w:tcPr>
          <w:p w14:paraId="77416D21" w14:textId="77777777" w:rsidR="007F467D" w:rsidRPr="003048A6" w:rsidRDefault="007F467D" w:rsidP="00D0595A">
            <w:pPr>
              <w:rPr>
                <w:ins w:id="610" w:author="Musavi, Hamid [USA]" w:date="2017-09-01T10:46:00Z"/>
              </w:rPr>
            </w:pPr>
            <w:proofErr w:type="spellStart"/>
            <w:ins w:id="611" w:author="Musavi, Hamid [USA]" w:date="2017-09-01T10:46:00Z">
              <w:r w:rsidRPr="003048A6">
                <w:t>verificationStatus</w:t>
              </w:r>
              <w:proofErr w:type="spellEnd"/>
            </w:ins>
          </w:p>
        </w:tc>
        <w:tc>
          <w:tcPr>
            <w:tcW w:w="990" w:type="dxa"/>
            <w:tcPrChange w:id="612" w:author="Musavi, Hamid [USA]" w:date="2017-09-01T10:46:00Z">
              <w:tcPr>
                <w:tcW w:w="4317" w:type="dxa"/>
              </w:tcPr>
            </w:tcPrChange>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613" w:author="Musavi, Hamid [USA]" w:date="2017-09-01T10:46:00Z"/>
              </w:rPr>
            </w:pPr>
            <w:ins w:id="614" w:author="Musavi, Hamid [USA]" w:date="2017-09-01T10:46:00Z">
              <w:r w:rsidRPr="003048A6">
                <w:t>1</w:t>
              </w:r>
            </w:ins>
          </w:p>
        </w:tc>
        <w:tc>
          <w:tcPr>
            <w:tcW w:w="9535" w:type="dxa"/>
            <w:tcPrChange w:id="615" w:author="Musavi, Hamid [USA]" w:date="2017-09-01T10:46:00Z">
              <w:tcPr>
                <w:tcW w:w="4317" w:type="dxa"/>
              </w:tcPr>
            </w:tcPrChange>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616" w:author="Musavi, Hamid [USA]" w:date="2017-09-01T10:46:00Z"/>
              </w:rPr>
            </w:pPr>
            <w:ins w:id="617" w:author="Musavi, Hamid [USA]" w:date="2017-09-01T10:46:00Z">
              <w:r w:rsidRPr="003048A6">
                <w:t>Flag indicating whether the BSM record contained in</w:t>
              </w:r>
            </w:ins>
            <w:ins w:id="618" w:author="Musavi, Hamid [USA]" w:date="2017-09-01T10:49:00Z">
              <w:r>
                <w:t xml:space="preserve"> the</w:t>
              </w:r>
            </w:ins>
            <w:ins w:id="619" w:author="Musavi, Hamid [USA]" w:date="2017-09-01T10:46:00Z">
              <w:r w:rsidRPr="003048A6">
                <w:t xml:space="preserve"> </w:t>
              </w:r>
            </w:ins>
            <w:ins w:id="620" w:author="Musavi, Hamid [USA]" w:date="2017-09-01T10:49:00Z">
              <w:r w:rsidRPr="007F467D">
                <w:rPr>
                  <w:b/>
                  <w:rPrChange w:id="621" w:author="Musavi, Hamid [USA]" w:date="2017-09-01T10:49:00Z">
                    <w:rPr/>
                  </w:rPrChange>
                </w:rPr>
                <w:t>payload</w:t>
              </w:r>
              <w:r w:rsidRPr="003048A6">
                <w:t xml:space="preserve"> </w:t>
              </w:r>
              <w:r>
                <w:t xml:space="preserve">field </w:t>
              </w:r>
            </w:ins>
            <w:ins w:id="622" w:author="Musavi, Hamid [USA]" w:date="2017-09-01T10:46:00Z">
              <w:r w:rsidRPr="003048A6">
                <w:t>had valid signature or not. This field exists only if direction is 1 for RV(Rx). Zero indicates invalid signature, 1 indicates valid signature.</w:t>
              </w:r>
            </w:ins>
            <w:ins w:id="623" w:author="Musavi, Hamid [USA]" w:date="2017-09-01T10:49:00Z">
              <w:r>
                <w:t xml:space="preserve"> For </w:t>
              </w:r>
              <w:proofErr w:type="spellStart"/>
              <w:r>
                <w:t>Tx</w:t>
              </w:r>
              <w:proofErr w:type="spellEnd"/>
              <w:r>
                <w:t xml:space="preserve"> messages, it is assumed that the received data is from a trusted OBU and valid</w:t>
              </w:r>
            </w:ins>
          </w:p>
        </w:tc>
      </w:tr>
      <w:tr w:rsidR="007F467D" w:rsidRPr="003048A6" w14:paraId="7B85131E" w14:textId="77777777" w:rsidTr="007F467D">
        <w:trPr>
          <w:cnfStyle w:val="000000100000" w:firstRow="0" w:lastRow="0" w:firstColumn="0" w:lastColumn="0" w:oddVBand="0" w:evenVBand="0" w:oddHBand="1" w:evenHBand="0" w:firstRowFirstColumn="0" w:firstRowLastColumn="0" w:lastRowFirstColumn="0" w:lastRowLastColumn="0"/>
          <w:ins w:id="624"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625" w:author="Musavi, Hamid [USA]" w:date="2017-09-01T10:46:00Z">
              <w:tcPr>
                <w:tcW w:w="4316" w:type="dxa"/>
              </w:tcPr>
            </w:tcPrChange>
          </w:tcPr>
          <w:p w14:paraId="63431BAD"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626" w:author="Musavi, Hamid [USA]" w:date="2017-09-01T10:46:00Z"/>
              </w:rPr>
            </w:pPr>
            <w:ins w:id="627" w:author="Musavi, Hamid [USA]" w:date="2017-09-01T10:46:00Z">
              <w:r w:rsidRPr="003048A6">
                <w:t>length</w:t>
              </w:r>
            </w:ins>
          </w:p>
        </w:tc>
        <w:tc>
          <w:tcPr>
            <w:tcW w:w="990" w:type="dxa"/>
            <w:tcPrChange w:id="628" w:author="Musavi, Hamid [USA]" w:date="2017-09-01T10:46:00Z">
              <w:tcPr>
                <w:tcW w:w="4317" w:type="dxa"/>
              </w:tcPr>
            </w:tcPrChange>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629" w:author="Musavi, Hamid [USA]" w:date="2017-09-01T10:46:00Z"/>
              </w:rPr>
            </w:pPr>
            <w:ins w:id="630" w:author="Musavi, Hamid [USA]" w:date="2017-09-01T10:46:00Z">
              <w:r w:rsidRPr="003048A6">
                <w:t>2</w:t>
              </w:r>
            </w:ins>
          </w:p>
        </w:tc>
        <w:tc>
          <w:tcPr>
            <w:tcW w:w="9535" w:type="dxa"/>
            <w:tcPrChange w:id="631" w:author="Musavi, Hamid [USA]" w:date="2017-09-01T10:46:00Z">
              <w:tcPr>
                <w:tcW w:w="4317" w:type="dxa"/>
              </w:tcPr>
            </w:tcPrChange>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632" w:author="Musavi, Hamid [USA]" w:date="2017-09-01T10:46:00Z"/>
              </w:rPr>
            </w:pPr>
            <w:ins w:id="633" w:author="Musavi, Hamid [USA]" w:date="2017-09-01T10:46:00Z">
              <w:r w:rsidRPr="003048A6">
                <w:t>Length of data contained in the following payload</w:t>
              </w:r>
            </w:ins>
          </w:p>
        </w:tc>
      </w:tr>
      <w:tr w:rsidR="007F467D" w:rsidRPr="003048A6" w14:paraId="25887C30" w14:textId="77777777" w:rsidTr="007F467D">
        <w:trPr>
          <w:ins w:id="634"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635" w:author="Musavi, Hamid [USA]" w:date="2017-09-01T10:46:00Z">
              <w:tcPr>
                <w:tcW w:w="4316" w:type="dxa"/>
              </w:tcPr>
            </w:tcPrChange>
          </w:tcPr>
          <w:p w14:paraId="3B3B516C" w14:textId="77777777" w:rsidR="007F467D" w:rsidRPr="003048A6" w:rsidRDefault="007F467D" w:rsidP="00D0595A">
            <w:pPr>
              <w:rPr>
                <w:ins w:id="636" w:author="Musavi, Hamid [USA]" w:date="2017-09-01T10:46:00Z"/>
              </w:rPr>
            </w:pPr>
            <w:ins w:id="637" w:author="Musavi, Hamid [USA]" w:date="2017-09-01T10:46:00Z">
              <w:r w:rsidRPr="003048A6">
                <w:t>payload</w:t>
              </w:r>
            </w:ins>
          </w:p>
        </w:tc>
        <w:tc>
          <w:tcPr>
            <w:tcW w:w="990" w:type="dxa"/>
            <w:tcPrChange w:id="638" w:author="Musavi, Hamid [USA]" w:date="2017-09-01T10:46:00Z">
              <w:tcPr>
                <w:tcW w:w="4317" w:type="dxa"/>
              </w:tcPr>
            </w:tcPrChange>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639" w:author="Musavi, Hamid [USA]" w:date="2017-09-01T10:46:00Z"/>
              </w:rPr>
            </w:pPr>
            <w:ins w:id="640" w:author="Musavi, Hamid [USA]" w:date="2017-09-01T10:46:00Z">
              <w:r w:rsidRPr="003048A6">
                <w:t>2302</w:t>
              </w:r>
            </w:ins>
          </w:p>
        </w:tc>
        <w:tc>
          <w:tcPr>
            <w:tcW w:w="9535" w:type="dxa"/>
            <w:tcPrChange w:id="641" w:author="Musavi, Hamid [USA]" w:date="2017-09-01T10:46:00Z">
              <w:tcPr>
                <w:tcW w:w="4317" w:type="dxa"/>
              </w:tcPr>
            </w:tcPrChange>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642" w:author="Musavi, Hamid [USA]" w:date="2017-09-01T10:46:00Z"/>
              </w:rPr>
            </w:pPr>
            <w:ins w:id="643" w:author="Musavi, Hamid [USA]" w:date="2017-09-01T10:46:00Z">
              <w:r w:rsidRPr="003048A6">
                <w:t xml:space="preserve">RAW encoded data in 1609.2 format containing a </w:t>
              </w:r>
              <w:proofErr w:type="spellStart"/>
              <w:r w:rsidRPr="003048A6">
                <w:t>MessageFrame</w:t>
              </w:r>
            </w:ins>
            <w:proofErr w:type="spellEnd"/>
            <w:ins w:id="644" w:author="Musavi, Hamid [USA]" w:date="2017-09-01T10:47:00Z">
              <w:r>
                <w:t xml:space="preserve"> header plus BSM or raw BSM</w:t>
              </w:r>
            </w:ins>
          </w:p>
        </w:tc>
      </w:tr>
    </w:tbl>
    <w:p w14:paraId="3404A74A" w14:textId="4B69E665" w:rsidR="00CA4412" w:rsidRDefault="007F467D" w:rsidP="0060433B">
      <w:ins w:id="645" w:author="Musavi, Hamid [USA]" w:date="2017-09-01T10:50:00Z">
        <w:r>
          <w:lastRenderedPageBreak/>
          <w:t xml:space="preserve">ODE will use </w:t>
        </w:r>
        <w:proofErr w:type="spellStart"/>
        <w:r w:rsidRPr="003048A6">
          <w:t>utctimeInSec</w:t>
        </w:r>
        <w:proofErr w:type="spellEnd"/>
        <w:r>
          <w:t xml:space="preserve"> plus </w:t>
        </w:r>
        <w:proofErr w:type="spellStart"/>
        <w:r>
          <w:t>mSec</w:t>
        </w:r>
        <w:proofErr w:type="spellEnd"/>
        <w:r>
          <w:t xml:space="preserve"> fields to populate the </w:t>
        </w:r>
        <w:proofErr w:type="spellStart"/>
        <w:r>
          <w:t>generatedAt</w:t>
        </w:r>
        <w:proofErr w:type="spellEnd"/>
        <w:r>
          <w:t xml:space="preserve"> field of the output messages if and only if the payload is not signed with a valid si</w:t>
        </w:r>
      </w:ins>
      <w:ins w:id="646" w:author="Musavi, Hamid [USA]" w:date="2017-09-01T10:51:00Z">
        <w:r>
          <w:t xml:space="preserve">gnature. If the payload contains a valid 1609.2 signature, the </w:t>
        </w:r>
        <w:proofErr w:type="spellStart"/>
        <w:r>
          <w:t>generationTime</w:t>
        </w:r>
        <w:proofErr w:type="spellEnd"/>
        <w:r>
          <w:t xml:space="preserve"> </w:t>
        </w:r>
      </w:ins>
      <w:ins w:id="647" w:author="Musavi, Hamid [USA]" w:date="2017-09-01T10:53:00Z">
        <w:r>
          <w:t xml:space="preserve">from 1609.2 header will be used. </w:t>
        </w:r>
        <w:r w:rsidRPr="00D73A36">
          <w:rPr>
            <w:u w:val="single"/>
            <w:rPrChange w:id="648" w:author="Musavi, Hamid [USA]" w:date="2017-09-01T10:56:00Z">
              <w:rPr/>
            </w:rPrChange>
          </w:rPr>
          <w:t xml:space="preserve">For raw BSM and </w:t>
        </w:r>
        <w:proofErr w:type="spellStart"/>
        <w:r w:rsidRPr="00D73A36">
          <w:rPr>
            <w:u w:val="single"/>
            <w:rPrChange w:id="649" w:author="Musavi, Hamid [USA]" w:date="2017-09-01T10:56:00Z">
              <w:rPr/>
            </w:rPrChange>
          </w:rPr>
          <w:t>MessageFrame</w:t>
        </w:r>
        <w:proofErr w:type="spellEnd"/>
        <w:r w:rsidRPr="00D73A36">
          <w:rPr>
            <w:u w:val="single"/>
            <w:rPrChange w:id="650" w:author="Musavi, Hamid [USA]" w:date="2017-09-01T10:56:00Z">
              <w:rPr/>
            </w:rPrChange>
          </w:rPr>
          <w:t xml:space="preserve"> files, the </w:t>
        </w:r>
        <w:proofErr w:type="spellStart"/>
        <w:r w:rsidRPr="00D73A36">
          <w:rPr>
            <w:u w:val="single"/>
            <w:rPrChange w:id="651" w:author="Musavi, Hamid [USA]" w:date="2017-09-01T10:56:00Z">
              <w:rPr/>
            </w:rPrChange>
          </w:rPr>
          <w:t>generatedAt</w:t>
        </w:r>
        <w:proofErr w:type="spellEnd"/>
        <w:r w:rsidRPr="00D73A36">
          <w:rPr>
            <w:u w:val="single"/>
            <w:rPrChange w:id="652" w:author="Musavi, Hamid [USA]" w:date="2017-09-01T10:56:00Z">
              <w:rPr/>
            </w:rPrChange>
          </w:rPr>
          <w:t xml:space="preserve"> field will not be populated</w:t>
        </w:r>
      </w:ins>
      <w:ins w:id="653" w:author="Musavi, Hamid [USA]" w:date="2017-09-01T10:54:00Z">
        <w:r w:rsidRPr="00D73A36">
          <w:rPr>
            <w:u w:val="single"/>
            <w:rPrChange w:id="654" w:author="Musavi, Hamid [USA]" w:date="2017-09-01T10:56:00Z">
              <w:rPr/>
            </w:rPrChange>
          </w:rPr>
          <w:t>.</w:t>
        </w:r>
        <w:r>
          <w:t xml:space="preserve"> </w:t>
        </w:r>
        <w:r w:rsidR="00D73A36" w:rsidRPr="00D73A36">
          <w:rPr>
            <w:highlight w:val="yellow"/>
            <w:rPrChange w:id="655" w:author="Musavi, Hamid [USA]" w:date="2017-09-01T10:56:00Z">
              <w:rPr/>
            </w:rPrChange>
          </w:rPr>
          <w:t xml:space="preserve">In such use cases, </w:t>
        </w:r>
      </w:ins>
      <w:ins w:id="656" w:author="Musavi, Hamid [USA]" w:date="2017-09-01T10:55:00Z">
        <w:r w:rsidR="00D73A36" w:rsidRPr="00D73A36">
          <w:rPr>
            <w:highlight w:val="yellow"/>
            <w:rPrChange w:id="657" w:author="Musavi, Hamid [USA]" w:date="2017-09-01T10:56:00Z">
              <w:rPr/>
            </w:rPrChange>
          </w:rPr>
          <w:t>a</w:t>
        </w:r>
      </w:ins>
      <w:ins w:id="658" w:author="Musavi, Hamid [USA]" w:date="2017-09-01T10:54:00Z">
        <w:r w:rsidR="00D73A36" w:rsidRPr="00D73A36">
          <w:rPr>
            <w:highlight w:val="yellow"/>
            <w:rPrChange w:id="659" w:author="Musavi, Hamid [USA]" w:date="2017-09-01T10:56:00Z">
              <w:rPr/>
            </w:rPrChange>
          </w:rPr>
          <w:t xml:space="preserve">s of this writing, the </w:t>
        </w:r>
        <w:proofErr w:type="spellStart"/>
        <w:r w:rsidR="00D73A36" w:rsidRPr="00D73A36">
          <w:rPr>
            <w:highlight w:val="yellow"/>
            <w:rPrChange w:id="660" w:author="Musavi, Hamid [USA]" w:date="2017-09-01T10:56:00Z">
              <w:rPr/>
            </w:rPrChange>
          </w:rPr>
          <w:t>generatedAt</w:t>
        </w:r>
        <w:proofErr w:type="spellEnd"/>
        <w:r w:rsidR="00D73A36" w:rsidRPr="00D73A36">
          <w:rPr>
            <w:highlight w:val="yellow"/>
            <w:rPrChange w:id="661" w:author="Musavi, Hamid [USA]" w:date="2017-09-01T10:56:00Z">
              <w:rPr/>
            </w:rPrChange>
          </w:rPr>
          <w:t xml:space="preserve"> field is being pop</w:t>
        </w:r>
      </w:ins>
      <w:ins w:id="662" w:author="Musavi, Hamid [USA]" w:date="2017-09-01T10:53:00Z">
        <w:r w:rsidR="00D73A36" w:rsidRPr="00D73A36">
          <w:rPr>
            <w:highlight w:val="yellow"/>
            <w:rPrChange w:id="663" w:author="Musavi, Hamid [USA]" w:date="2017-09-01T10:56:00Z">
              <w:rPr/>
            </w:rPrChange>
          </w:rPr>
          <w:t xml:space="preserve">ulated with the value of the </w:t>
        </w:r>
        <w:proofErr w:type="spellStart"/>
        <w:r w:rsidR="00D73A36" w:rsidRPr="00D73A36">
          <w:rPr>
            <w:highlight w:val="yellow"/>
            <w:rPrChange w:id="664" w:author="Musavi, Hamid [USA]" w:date="2017-09-01T10:56:00Z">
              <w:rPr/>
            </w:rPrChange>
          </w:rPr>
          <w:t>receivedAt</w:t>
        </w:r>
        <w:proofErr w:type="spellEnd"/>
        <w:r w:rsidR="00D73A36" w:rsidRPr="00D73A36">
          <w:rPr>
            <w:highlight w:val="yellow"/>
            <w:rPrChange w:id="665" w:author="Musavi, Hamid [USA]" w:date="2017-09-01T10:56:00Z">
              <w:rPr/>
            </w:rPrChange>
          </w:rPr>
          <w:t xml:space="preserve"> field. This is for test purposes only. Eventually, the </w:t>
        </w:r>
        <w:proofErr w:type="spellStart"/>
        <w:r w:rsidR="00D73A36" w:rsidRPr="00D73A36">
          <w:rPr>
            <w:highlight w:val="yellow"/>
            <w:rPrChange w:id="666" w:author="Musavi, Hamid [USA]" w:date="2017-09-01T10:56:00Z">
              <w:rPr/>
            </w:rPrChange>
          </w:rPr>
          <w:t>generatedAt</w:t>
        </w:r>
        <w:proofErr w:type="spellEnd"/>
        <w:r w:rsidR="00D73A36" w:rsidRPr="00D73A36">
          <w:rPr>
            <w:highlight w:val="yellow"/>
            <w:rPrChange w:id="667" w:author="Musavi, Hamid [USA]" w:date="2017-09-01T10:56:00Z">
              <w:rPr/>
            </w:rPrChange>
          </w:rPr>
          <w:t xml:space="preserve"> </w:t>
        </w:r>
      </w:ins>
      <w:ins w:id="668" w:author="Musavi, Hamid [USA]" w:date="2017-09-01T10:55:00Z">
        <w:r w:rsidR="00D73A36" w:rsidRPr="00D73A36">
          <w:rPr>
            <w:highlight w:val="yellow"/>
            <w:rPrChange w:id="669" w:author="Musavi, Hamid [USA]" w:date="2017-09-01T10:56:00Z">
              <w:rPr/>
            </w:rPrChange>
          </w:rPr>
          <w:t>field</w:t>
        </w:r>
      </w:ins>
      <w:ins w:id="670" w:author="Musavi, Hamid [USA]" w:date="2017-09-01T10:53:00Z">
        <w:r w:rsidR="00D73A36" w:rsidRPr="00D73A36">
          <w:rPr>
            <w:highlight w:val="yellow"/>
            <w:rPrChange w:id="671" w:author="Musavi, Hamid [USA]" w:date="2017-09-01T10:56:00Z">
              <w:rPr/>
            </w:rPrChange>
          </w:rPr>
          <w:t xml:space="preserve"> </w:t>
        </w:r>
      </w:ins>
      <w:ins w:id="672" w:author="Musavi, Hamid [USA]" w:date="2017-09-01T10:55:00Z">
        <w:r w:rsidR="00D73A36" w:rsidRPr="00D73A36">
          <w:rPr>
            <w:highlight w:val="yellow"/>
            <w:rPrChange w:id="673" w:author="Musavi, Hamid [USA]" w:date="2017-09-01T10:56:00Z">
              <w:rPr/>
            </w:rPrChange>
          </w:rPr>
          <w:t>will be unpopulated for any messages that do not inform the true generation time of the message.</w:t>
        </w:r>
      </w:ins>
    </w:p>
    <w:p w14:paraId="6D1EDC13" w14:textId="77777777" w:rsidR="00BC38F2" w:rsidRDefault="00BC38F2" w:rsidP="00BC38F2">
      <w:pPr>
        <w:pStyle w:val="Heading3"/>
      </w:pPr>
      <w:bookmarkStart w:id="674" w:name="_Toc483908176"/>
      <w:r>
        <w:t>Messages and Alerts</w:t>
      </w:r>
      <w:bookmarkEnd w:id="674"/>
    </w:p>
    <w:p w14:paraId="53EDBE23" w14:textId="3AADE2F1" w:rsidR="00BC38F2" w:rsidRDefault="00BC38F2" w:rsidP="00BC38F2">
      <w:r>
        <w:t xml:space="preserve">This interface uses the file system to copy a file from source to destination. As a result, the messages and alerts generated by the copy command are platform dependent. The following table describes a sample set of exit codes returned by </w:t>
      </w:r>
      <w:proofErr w:type="spellStart"/>
      <w:r>
        <w:t>scp</w:t>
      </w:r>
      <w:proofErr w:type="spellEnd"/>
      <w:r>
        <w:t xml:space="preserve">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675" w:name="_Ref481149225"/>
      <w:r>
        <w:t xml:space="preserve">Table </w:t>
      </w:r>
      <w:fldSimple w:instr=" SEQ Table \* ARABIC ">
        <w:r w:rsidR="00C910EC">
          <w:rPr>
            <w:noProof/>
          </w:rPr>
          <w:t>1</w:t>
        </w:r>
      </w:fldSimple>
      <w:r>
        <w:t xml:space="preserve"> - </w:t>
      </w:r>
      <w:r w:rsidRPr="000970CE">
        <w:t>SCP Return Codes</w:t>
      </w:r>
      <w:bookmarkEnd w:id="675"/>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Maximum </w:t>
            </w:r>
            <w:proofErr w:type="spellStart"/>
            <w:r>
              <w:rPr>
                <w:rStyle w:val="tn-table-text"/>
                <w:rFonts w:ascii="Arial" w:hAnsi="Arial" w:cs="Arial"/>
                <w:color w:val="5A5A5A"/>
                <w:sz w:val="21"/>
                <w:szCs w:val="21"/>
              </w:rPr>
              <w:t>symlink</w:t>
            </w:r>
            <w:proofErr w:type="spellEnd"/>
            <w:r>
              <w:rPr>
                <w:rStyle w:val="tn-table-text"/>
                <w:rFonts w:ascii="Arial" w:hAnsi="Arial" w:cs="Arial"/>
                <w:color w:val="5A5A5A"/>
                <w:sz w:val="21"/>
                <w:szCs w:val="21"/>
              </w:rPr>
              <w:t xml:space="preserve">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sftp</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ssh</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fldSimple w:instr=" SEQ Table \* ARABIC ">
        <w:r>
          <w:rPr>
            <w:noProof/>
          </w:rPr>
          <w:t>2</w:t>
        </w:r>
      </w:fldSimple>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proofErr w:type="spellStart"/>
            <w:r w:rsidRPr="001F1A9D">
              <w:t>FileNotFoundException</w:t>
            </w:r>
            <w:proofErr w:type="spellEnd"/>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t>I</w:t>
            </w:r>
            <w:r w:rsidRPr="001F1A9D">
              <w:t>f the file does not exist</w:t>
            </w:r>
            <w:r>
              <w:t xml:space="preserve"> when ODE starts to process it </w:t>
            </w:r>
            <w:r w:rsidRPr="001F1A9D">
              <w:t>or for some other reas</w:t>
            </w:r>
            <w:r>
              <w:t>on cannot be 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t xml:space="preserve">“IMPORTER - Unable to open or process file: {}” </w:t>
            </w:r>
          </w:p>
          <w:p w14:paraId="66824018" w14:textId="77777777" w:rsidR="009417E3" w:rsidRPr="00886A51" w:rsidRDefault="009417E3" w:rsidP="009417E3">
            <w:pPr>
              <w:pStyle w:val="ListParagraph"/>
              <w:numPr>
                <w:ilvl w:val="1"/>
                <w:numId w:val="49"/>
              </w:numPr>
            </w:pPr>
            <w:proofErr w:type="spellStart"/>
            <w:r w:rsidRPr="001F1A9D">
              <w:t>SecurityException</w:t>
            </w:r>
            <w:proofErr w:type="spellEnd"/>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 xml:space="preserve">f a security manager exists and its </w:t>
            </w:r>
            <w:proofErr w:type="spellStart"/>
            <w:r w:rsidRPr="001F1A9D">
              <w:t>checkRead</w:t>
            </w:r>
            <w:proofErr w:type="spellEnd"/>
            <w:r w:rsidRPr="001F1A9D">
              <w:t xml:space="preserve">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1A84047A" w:rsidR="00C26C45" w:rsidRDefault="00C26C45" w:rsidP="00A55F58">
      <w:pPr>
        <w:pStyle w:val="Heading2"/>
      </w:pPr>
      <w:bookmarkStart w:id="676" w:name="_Ref476570427"/>
      <w:bookmarkStart w:id="677" w:name="_Ref476570491"/>
      <w:bookmarkStart w:id="678" w:name="_Toc483908177"/>
      <w:r w:rsidRPr="001E40C7">
        <w:t xml:space="preserve">ODE </w:t>
      </w:r>
      <w:r w:rsidR="005D1916">
        <w:t>REST</w:t>
      </w:r>
      <w:r w:rsidRPr="001E40C7">
        <w:t xml:space="preserve"> API</w:t>
      </w:r>
      <w:bookmarkEnd w:id="547"/>
      <w:bookmarkEnd w:id="548"/>
      <w:bookmarkEnd w:id="676"/>
      <w:bookmarkEnd w:id="677"/>
      <w:bookmarkEnd w:id="678"/>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proofErr w:type="spellStart"/>
      <w:proofErr w:type="gramStart"/>
      <w:r w:rsidR="00A55F58">
        <w:rPr>
          <w:rFonts w:ascii="Courier New" w:hAnsi="Courier New" w:cs="Courier New"/>
        </w:rPr>
        <w:t>ip:port</w:t>
      </w:r>
      <w:proofErr w:type="spellEnd"/>
      <w:proofErr w:type="gramEnd"/>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w:t>
      </w:r>
      <w:proofErr w:type="spellStart"/>
      <w:r>
        <w:rPr>
          <w:rFonts w:ascii="Courier New" w:hAnsi="Courier New" w:cs="Courier New"/>
        </w:rPr>
        <w:t>api</w:t>
      </w:r>
      <w:proofErr w:type="spellEnd"/>
      <w:r>
        <w:rPr>
          <w:rFonts w:ascii="Courier New" w:hAnsi="Courier New" w:cs="Courier New"/>
        </w:rPr>
        <w:t>/rest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679" w:name="_Toc462052287"/>
    </w:p>
    <w:p w14:paraId="58651E27" w14:textId="0D2DA0E9" w:rsidR="0004668C" w:rsidRDefault="0004668C" w:rsidP="00B54D4D">
      <w:pPr>
        <w:rPr>
          <w:ins w:id="680" w:author="Schwartz, Matthew [USA]" w:date="2017-09-06T14:25:00Z"/>
        </w:rPr>
      </w:pPr>
      <w:ins w:id="681" w:author="Schwartz, Matthew [USA]" w:date="2017-09-06T14:25:00Z">
        <w:r>
          <w:t xml:space="preserve">The </w:t>
        </w:r>
      </w:ins>
      <w:ins w:id="682" w:author="Schwartz, Matthew [USA]" w:date="2017-09-06T14:26:00Z">
        <w:r>
          <w:t>REST API is documented using Swagger and can be found at</w:t>
        </w:r>
      </w:ins>
      <w:ins w:id="683" w:author="Schwartz, Matthew [USA]" w:date="2017-09-06T14:25:00Z">
        <w:r w:rsidRPr="0004668C">
          <w:t xml:space="preserve"> </w:t>
        </w:r>
        <w:r>
          <w:fldChar w:fldCharType="begin"/>
        </w:r>
        <w:r>
          <w:instrText xml:space="preserve"> HYPERLINK "</w:instrText>
        </w:r>
        <w:r w:rsidRPr="0004668C">
          <w:instrText>https://usdot-jpo-ode.github.io/</w:instrText>
        </w:r>
        <w:r>
          <w:instrText xml:space="preserve">" </w:instrText>
        </w:r>
        <w:r>
          <w:fldChar w:fldCharType="separate"/>
        </w:r>
        <w:r w:rsidRPr="00E7671C">
          <w:rPr>
            <w:rStyle w:val="Hyperlink"/>
          </w:rPr>
          <w:t>https://usdot-jpo-ode.github.io/</w:t>
        </w:r>
        <w:r>
          <w:fldChar w:fldCharType="end"/>
        </w:r>
        <w:r>
          <w:t xml:space="preserve"> - this document is </w:t>
        </w:r>
      </w:ins>
      <w:ins w:id="684" w:author="Schwartz, Matthew [USA]" w:date="2017-09-06T14:26:00Z">
        <w:r>
          <w:t>also located in the repository at docs/</w:t>
        </w:r>
        <w:proofErr w:type="spellStart"/>
        <w:r>
          <w:t>ODESwagger.yml</w:t>
        </w:r>
        <w:proofErr w:type="spellEnd"/>
        <w:r>
          <w:t>.</w:t>
        </w:r>
      </w:ins>
      <w:del w:id="685" w:author="Schwartz, Matthew [USA]" w:date="2017-09-06T14:26:00Z">
        <w:r w:rsidR="00B54D4D" w:rsidDel="0004668C">
          <w:delText xml:space="preserve">ODE REST API documentation utilizes </w:delText>
        </w:r>
        <w:r w:rsidR="002E70FB" w:rsidDel="0004668C">
          <w:fldChar w:fldCharType="begin"/>
        </w:r>
        <w:r w:rsidR="002E70FB" w:rsidDel="0004668C">
          <w:delInstrText xml:space="preserve"> HYPERLINK "http://swagger.io/" </w:delInstrText>
        </w:r>
        <w:r w:rsidR="002E70FB" w:rsidDel="0004668C">
          <w:fldChar w:fldCharType="separate"/>
        </w:r>
        <w:r w:rsidR="00B54D4D" w:rsidRPr="00E470F4" w:rsidDel="0004668C">
          <w:rPr>
            <w:rStyle w:val="Hyperlink"/>
          </w:rPr>
          <w:delText>http://swagger.io/</w:delText>
        </w:r>
        <w:r w:rsidR="002E70FB" w:rsidDel="0004668C">
          <w:rPr>
            <w:rStyle w:val="Hyperlink"/>
          </w:rPr>
          <w:fldChar w:fldCharType="end"/>
        </w:r>
        <w:r w:rsidR="00B54D4D" w:rsidDel="0004668C">
          <w:delText xml:space="preserve"> API documentation framework. The file containing the API documentation can be found in our GitHub repository’s docs folder: </w:delText>
        </w:r>
        <w:r w:rsidR="002E70FB" w:rsidDel="0004668C">
          <w:fldChar w:fldCharType="begin"/>
        </w:r>
        <w:r w:rsidR="002E70FB" w:rsidDel="0004668C">
          <w:delInstrText xml:space="preserve"> HYPERLINK "https://github.com/usdot-jpo-ode/jpo-ode/blob/develop/docs/ODESwagger.yaml" </w:delInstrText>
        </w:r>
        <w:r w:rsidR="002E70FB" w:rsidDel="0004668C">
          <w:fldChar w:fldCharType="separate"/>
        </w:r>
        <w:r w:rsidR="00B54D4D" w:rsidRPr="00E470F4" w:rsidDel="0004668C">
          <w:rPr>
            <w:rStyle w:val="Hyperlink"/>
          </w:rPr>
          <w:delText>https://github.com/usdot-jpo-ode/jpo-ode/blob/develop/docs/ODESwagger.yaml</w:delText>
        </w:r>
        <w:r w:rsidR="002E70FB" w:rsidDel="0004668C">
          <w:rPr>
            <w:rStyle w:val="Hyperlink"/>
          </w:rPr>
          <w:fldChar w:fldCharType="end"/>
        </w:r>
      </w:del>
      <w:bookmarkStart w:id="686" w:name="_GoBack"/>
      <w:bookmarkEnd w:id="686"/>
      <w:del w:id="687" w:author="Schwartz, Matthew [USA]" w:date="2017-09-06T14:27:00Z">
        <w:r w:rsidR="00B54D4D" w:rsidDel="0004668C">
          <w:delText>.</w:delText>
        </w:r>
      </w:del>
      <w:r w:rsidR="00B54D4D">
        <w:t xml:space="preserve"> </w:t>
      </w:r>
    </w:p>
    <w:p w14:paraId="14D103C8" w14:textId="01B6E7AB" w:rsidR="00B54D4D" w:rsidDel="0004668C" w:rsidRDefault="00B54D4D" w:rsidP="00B54D4D">
      <w:pPr>
        <w:rPr>
          <w:del w:id="688" w:author="Schwartz, Matthew [USA]" w:date="2017-09-06T14:25:00Z"/>
        </w:rPr>
      </w:pPr>
      <w:del w:id="689" w:author="Schwartz, Matthew [USA]" w:date="2017-09-06T14:25:00Z">
        <w:r w:rsidDel="0004668C">
          <w:delText xml:space="preserve">A Swagger UI server will be stood up in the future to host this file but for the time being you may copy the file contents to the free </w:delText>
        </w:r>
        <w:r w:rsidR="002E70FB" w:rsidDel="0004668C">
          <w:fldChar w:fldCharType="begin"/>
        </w:r>
        <w:r w:rsidR="002E70FB" w:rsidDel="0004668C">
          <w:delInstrText xml:space="preserve"> HYPERLINK "http://editor.swagger.io/" \l "!/" </w:delInstrText>
        </w:r>
        <w:r w:rsidR="002E70FB" w:rsidDel="0004668C">
          <w:fldChar w:fldCharType="separate"/>
        </w:r>
        <w:r w:rsidRPr="00B54D4D" w:rsidDel="0004668C">
          <w:rPr>
            <w:rStyle w:val="Hyperlink"/>
          </w:rPr>
          <w:delText>Swagger Editor</w:delText>
        </w:r>
        <w:r w:rsidR="002E70FB" w:rsidDel="0004668C">
          <w:rPr>
            <w:rStyle w:val="Hyperlink"/>
          </w:rPr>
          <w:fldChar w:fldCharType="end"/>
        </w:r>
        <w:r w:rsidDel="0004668C">
          <w:delText xml:space="preserve"> at </w:delText>
        </w:r>
        <w:r w:rsidR="002E70FB" w:rsidDel="0004668C">
          <w:fldChar w:fldCharType="begin"/>
        </w:r>
        <w:r w:rsidR="002E70FB" w:rsidDel="0004668C">
          <w:delInstrText xml:space="preserve"> HYPERLINK "http://editor.swagger.io/" \l "!/" </w:delInstrText>
        </w:r>
        <w:r w:rsidR="002E70FB" w:rsidDel="0004668C">
          <w:fldChar w:fldCharType="separate"/>
        </w:r>
        <w:r w:rsidRPr="00E470F4" w:rsidDel="0004668C">
          <w:rPr>
            <w:rStyle w:val="Hyperlink"/>
          </w:rPr>
          <w:delText>http://editor.swagger.io/#!/</w:delText>
        </w:r>
        <w:r w:rsidR="002E70FB" w:rsidDel="0004668C">
          <w:rPr>
            <w:rStyle w:val="Hyperlink"/>
          </w:rPr>
          <w:fldChar w:fldCharType="end"/>
        </w:r>
        <w:r w:rsidDel="0004668C">
          <w:delText xml:space="preserve"> in order to view the REST API specifications.</w:delText>
        </w:r>
        <w:r w:rsidR="00EA6F69" w:rsidDel="0004668C">
          <w:delText xml:space="preserve"> </w:delText>
        </w:r>
        <w:r w:rsidR="00EA6F69" w:rsidDel="0004668C">
          <w:fldChar w:fldCharType="begin"/>
        </w:r>
        <w:r w:rsidR="00EA6F69" w:rsidDel="0004668C">
          <w:delInstrText xml:space="preserve"> REF _Ref476590854 \h </w:delInstrText>
        </w:r>
        <w:r w:rsidR="00EA6F69" w:rsidDel="0004668C">
          <w:fldChar w:fldCharType="separate"/>
        </w:r>
        <w:r w:rsidR="00EA6F69" w:rsidDel="0004668C">
          <w:delText xml:space="preserve">Figure </w:delText>
        </w:r>
        <w:r w:rsidR="00EA6F69" w:rsidDel="0004668C">
          <w:rPr>
            <w:noProof/>
          </w:rPr>
          <w:delText>2</w:delText>
        </w:r>
        <w:r w:rsidR="00EA6F69" w:rsidDel="0004668C">
          <w:fldChar w:fldCharType="end"/>
        </w:r>
        <w:r w:rsidR="00EA6F69" w:rsidDel="0004668C">
          <w:delText xml:space="preserve"> illustrates the outcome of this process.</w:delText>
        </w:r>
      </w:del>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690" w:name="_Ref476590854"/>
      <w:r>
        <w:t>Figure</w:t>
      </w:r>
      <w:r w:rsidR="00ED0E13">
        <w:t xml:space="preserve"> </w:t>
      </w:r>
      <w:fldSimple w:instr=" SEQ Figure \* ARABIC ">
        <w:r w:rsidR="00771AF3">
          <w:rPr>
            <w:noProof/>
          </w:rPr>
          <w:t>3</w:t>
        </w:r>
      </w:fldSimple>
      <w:bookmarkEnd w:id="690"/>
      <w:r w:rsidR="00ED0E13">
        <w:t xml:space="preserve"> - </w:t>
      </w:r>
      <w:r w:rsidR="00ED0E13" w:rsidRPr="001B7751">
        <w:t xml:space="preserve">ODE </w:t>
      </w:r>
      <w:r>
        <w:t>REST</w:t>
      </w:r>
      <w:bookmarkEnd w:id="679"/>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691" w:name="_Toc483908178"/>
      <w:commentRangeStart w:id="692"/>
      <w:r>
        <w:t>Upload BSM File</w:t>
      </w:r>
      <w:bookmarkEnd w:id="691"/>
    </w:p>
    <w:p w14:paraId="04D2A501" w14:textId="5FA8E741" w:rsidR="000B15A1" w:rsidRPr="000B15A1" w:rsidRDefault="00715139" w:rsidP="000B15A1">
      <w:ins w:id="693" w:author="Musavi, Hamid [USA]" w:date="2017-09-01T11:11:00Z">
        <w:r>
          <w:t>ODE Web UI uses the following http REST call to deposit a file to one of the supported upload directories.</w:t>
        </w:r>
      </w:ins>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35CA8E93"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 xml:space="preserve">&lt;type: </w:t>
            </w:r>
            <w:proofErr w:type="spellStart"/>
            <w:r>
              <w:rPr>
                <w:rFonts w:ascii="Courier New" w:hAnsi="Courier New" w:cs="Courier New"/>
              </w:rPr>
              <w:t>bsm</w:t>
            </w:r>
            <w:proofErr w:type="spellEnd"/>
            <w:r>
              <w:rPr>
                <w:rFonts w:ascii="Courier New" w:hAnsi="Courier New" w:cs="Courier New"/>
              </w:rPr>
              <w:t xml:space="preserve"> </w:t>
            </w:r>
            <w:del w:id="694" w:author="Musavi, Hamid [USA]" w:date="2017-09-01T11:10:00Z">
              <w:r w:rsidDel="00BF058B">
                <w:rPr>
                  <w:rFonts w:ascii="Courier New" w:hAnsi="Courier New" w:cs="Courier New"/>
                </w:rPr>
                <w:delText>(or)</w:delText>
              </w:r>
            </w:del>
            <w:ins w:id="695" w:author="Musavi, Hamid [USA]" w:date="2017-09-01T11:10:00Z">
              <w:r w:rsidR="00BF058B">
                <w:rPr>
                  <w:rFonts w:ascii="Courier New" w:hAnsi="Courier New" w:cs="Courier New"/>
                </w:rPr>
                <w:t>|</w:t>
              </w:r>
            </w:ins>
            <w:r>
              <w:rPr>
                <w:rFonts w:ascii="Courier New" w:hAnsi="Courier New" w:cs="Courier New"/>
              </w:rPr>
              <w:t xml:space="preserve"> </w:t>
            </w:r>
            <w:del w:id="696" w:author="Musavi, Hamid [USA]" w:date="2017-09-01T11:10:00Z">
              <w:r w:rsidDel="00BF058B">
                <w:rPr>
                  <w:rFonts w:ascii="Courier New" w:hAnsi="Courier New" w:cs="Courier New"/>
                </w:rPr>
                <w:delText>messageFrame</w:delText>
              </w:r>
            </w:del>
            <w:ins w:id="697" w:author="Musavi, Hamid [USA]" w:date="2017-09-01T11:10:00Z">
              <w:r w:rsidR="00BF058B">
                <w:rPr>
                  <w:rFonts w:ascii="Courier New" w:hAnsi="Courier New" w:cs="Courier New"/>
                </w:rPr>
                <w:t xml:space="preserve">mf | </w:t>
              </w:r>
              <w:proofErr w:type="spellStart"/>
              <w:r w:rsidR="00BF058B">
                <w:rPr>
                  <w:rFonts w:ascii="Courier New" w:hAnsi="Courier New" w:cs="Courier New"/>
                </w:rPr>
                <w:t>bsmlog</w:t>
              </w:r>
            </w:ins>
            <w:proofErr w:type="spellEnd"/>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w:t>
            </w:r>
            <w:proofErr w:type="spellStart"/>
            <w:r>
              <w:rPr>
                <w:rFonts w:ascii="Courier New" w:hAnsi="Courier New" w:cs="Courier New"/>
              </w:rPr>
              <w:t>json</w:t>
            </w:r>
            <w:proofErr w:type="spellEnd"/>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03D860A8" w:rsidR="005F7EB4" w:rsidRPr="008A6E46" w:rsidRDefault="00D276F1" w:rsidP="006B30A2">
                  <w:pPr>
                    <w:rPr>
                      <w:rFonts w:ascii="Courier New" w:hAnsi="Courier New" w:cs="Courier New"/>
                    </w:rPr>
                  </w:pPr>
                  <w:proofErr w:type="spellStart"/>
                  <w:r>
                    <w:rPr>
                      <w:rFonts w:ascii="Courier New" w:hAnsi="Courier New" w:cs="Courier New"/>
                    </w:rPr>
                    <w:t>bsm</w:t>
                  </w:r>
                  <w:proofErr w:type="spellEnd"/>
                  <w:r>
                    <w:rPr>
                      <w:rFonts w:ascii="Courier New" w:hAnsi="Courier New" w:cs="Courier New"/>
                    </w:rPr>
                    <w:t xml:space="preserve"> | </w:t>
                  </w:r>
                  <w:del w:id="698" w:author="Musavi, Hamid [USA]" w:date="2017-09-01T11:10:00Z">
                    <w:r w:rsidDel="004C1E36">
                      <w:rPr>
                        <w:rFonts w:ascii="Courier New" w:hAnsi="Courier New" w:cs="Courier New"/>
                      </w:rPr>
                      <w:delText>messageFrame</w:delText>
                    </w:r>
                  </w:del>
                  <w:ins w:id="699" w:author="Musavi, Hamid [USA]" w:date="2017-09-01T11:10:00Z">
                    <w:r w:rsidR="004C1E36">
                      <w:rPr>
                        <w:rFonts w:ascii="Courier New" w:hAnsi="Courier New" w:cs="Courier New"/>
                      </w:rPr>
                      <w:t xml:space="preserve">mf | </w:t>
                    </w:r>
                    <w:proofErr w:type="spellStart"/>
                    <w:r w:rsidR="004C1E36">
                      <w:rPr>
                        <w:rFonts w:ascii="Courier New" w:hAnsi="Courier New" w:cs="Courier New"/>
                      </w:rPr>
                      <w:t>bsmlog</w:t>
                    </w:r>
                    <w:proofErr w:type="spellEnd"/>
                    <w:r w:rsidR="004C1E36">
                      <w:rPr>
                        <w:rFonts w:ascii="Courier New" w:hAnsi="Courier New" w:cs="Courier New"/>
                      </w:rPr>
                      <w:t xml:space="preserve"> </w:t>
                    </w:r>
                  </w:ins>
                </w:p>
              </w:tc>
              <w:tc>
                <w:tcPr>
                  <w:tcW w:w="3601" w:type="dxa"/>
                </w:tcPr>
                <w:p w14:paraId="75381B72" w14:textId="143D251C" w:rsidR="005F7EB4" w:rsidRPr="008A6E46" w:rsidRDefault="00D276F1" w:rsidP="00D276F1">
                  <w:pPr>
                    <w:rPr>
                      <w:rFonts w:ascii="Courier New" w:hAnsi="Courier New" w:cs="Courier New"/>
                    </w:rPr>
                  </w:pPr>
                  <w:r>
                    <w:rPr>
                      <w:rFonts w:ascii="Courier New" w:hAnsi="Courier New" w:cs="Courier New"/>
                    </w:rPr>
                    <w:t>The message format of BSM in uploaded file.</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w:t>
                  </w:r>
                  <w:proofErr w:type="spellStart"/>
                  <w:proofErr w:type="gramStart"/>
                  <w:r>
                    <w:rPr>
                      <w:rFonts w:ascii="Courier New" w:hAnsi="Courier New" w:cs="Courier New"/>
                    </w:rPr>
                    <w:t>Status:success</w:t>
                  </w:r>
                  <w:proofErr w:type="spellEnd"/>
                  <w:proofErr w:type="gramEnd"/>
                  <w:r>
                    <w:rPr>
                      <w:rFonts w:ascii="Courier New" w:hAnsi="Courier New" w:cs="Courier New"/>
                    </w:rPr>
                    <w:t>}</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fldSimple w:instr=" SEQ Table \* ARABIC ">
        <w:r w:rsidR="00C910EC">
          <w:rPr>
            <w:noProof/>
          </w:rPr>
          <w:t>3</w:t>
        </w:r>
      </w:fldSimple>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692"/>
      <w:r w:rsidR="00A529B3">
        <w:rPr>
          <w:rStyle w:val="CommentReference"/>
        </w:rPr>
        <w:commentReference w:id="692"/>
      </w:r>
    </w:p>
    <w:p w14:paraId="142BF94F" w14:textId="77777777" w:rsidR="00ED0E13" w:rsidRPr="005F7EB4" w:rsidRDefault="00ED0E13" w:rsidP="005F7EB4"/>
    <w:p w14:paraId="3AAAD05A" w14:textId="7B800CD4" w:rsidR="00F44C7C" w:rsidRDefault="00F44C7C" w:rsidP="00F44C7C">
      <w:pPr>
        <w:pStyle w:val="Heading3"/>
      </w:pPr>
      <w:bookmarkStart w:id="700" w:name="_Toc483908179"/>
      <w:bookmarkStart w:id="701" w:name="_Toc462052289"/>
      <w:bookmarkStart w:id="702" w:name="_Ref471804513"/>
      <w:r>
        <w:lastRenderedPageBreak/>
        <w:t xml:space="preserve">MANAGE SNMP </w:t>
      </w:r>
      <w:r w:rsidRPr="00E35BF2">
        <w:t>API</w:t>
      </w:r>
      <w:bookmarkEnd w:id="700"/>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703"/>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w:t>
      </w:r>
      <w:proofErr w:type="spellStart"/>
      <w:proofErr w:type="gramStart"/>
      <w:r>
        <w:rPr>
          <w:rFonts w:ascii="Courier New" w:hAnsi="Courier New" w:cs="Courier New"/>
        </w:rPr>
        <w:t>rsuHeartbeat?ip</w:t>
      </w:r>
      <w:proofErr w:type="spellEnd"/>
      <w:proofErr w:type="gramEnd"/>
      <w:r>
        <w:rPr>
          <w:rFonts w:ascii="Courier New" w:hAnsi="Courier New" w:cs="Courier New"/>
        </w:rPr>
        <w:t>=&lt;</w:t>
      </w:r>
      <w:proofErr w:type="spellStart"/>
      <w:r>
        <w:rPr>
          <w:rFonts w:ascii="Courier New" w:hAnsi="Courier New" w:cs="Courier New"/>
        </w:rPr>
        <w:t>ip_address</w:t>
      </w:r>
      <w:proofErr w:type="spellEnd"/>
      <w:r>
        <w:rPr>
          <w:rFonts w:ascii="Courier New" w:hAnsi="Courier New" w:cs="Courier New"/>
        </w:rPr>
        <w:t>&gt;&amp;</w:t>
      </w:r>
      <w:proofErr w:type="spellStart"/>
      <w:r>
        <w:rPr>
          <w:rFonts w:ascii="Courier New" w:hAnsi="Courier New" w:cs="Courier New"/>
        </w:rPr>
        <w:t>oid</w:t>
      </w:r>
      <w:proofErr w:type="spellEnd"/>
      <w:r>
        <w:rPr>
          <w:rFonts w:ascii="Courier New" w:hAnsi="Courier New" w:cs="Courier New"/>
        </w:rPr>
        <w:t>=&lt;</w:t>
      </w:r>
      <w:proofErr w:type="spellStart"/>
      <w:r>
        <w:rPr>
          <w:rFonts w:ascii="Courier New" w:hAnsi="Courier New" w:cs="Courier New"/>
        </w:rPr>
        <w:t>oid_string</w:t>
      </w:r>
      <w:proofErr w:type="spellEnd"/>
      <w:r>
        <w:rPr>
          <w:rFonts w:ascii="Courier New" w:hAnsi="Courier New" w:cs="Courier New"/>
        </w:rPr>
        <w:t>&gt;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703"/>
      <w:r w:rsidR="00A529B3">
        <w:rPr>
          <w:rStyle w:val="CommentReference"/>
        </w:rPr>
        <w:commentReference w:id="703"/>
      </w:r>
    </w:p>
    <w:p w14:paraId="6D121423" w14:textId="0D922875" w:rsidR="00A176FA" w:rsidRDefault="00E6110E" w:rsidP="00A176FA">
      <w:pPr>
        <w:pStyle w:val="Heading3"/>
      </w:pPr>
      <w:bookmarkStart w:id="704" w:name="_Toc483908180"/>
      <w:r>
        <w:t xml:space="preserve">Traveler Information Message (TIM) </w:t>
      </w:r>
      <w:r w:rsidR="000B7E76">
        <w:t>Interface</w:t>
      </w:r>
      <w:bookmarkEnd w:id="704"/>
    </w:p>
    <w:p w14:paraId="7DAC2D78" w14:textId="31F9FC1D" w:rsidR="00E145C0" w:rsidRPr="00E145C0" w:rsidDel="0048033F" w:rsidRDefault="00E145C0" w:rsidP="00E145C0">
      <w:pPr>
        <w:rPr>
          <w:del w:id="705" w:author="Schwartz, Matthew [USA]" w:date="2017-08-28T15:10:00Z"/>
        </w:rPr>
      </w:pPr>
      <w:r>
        <w:t xml:space="preserve">Refer to the </w:t>
      </w:r>
      <w:hyperlink r:id="rId40" w:history="1">
        <w:proofErr w:type="spellStart"/>
        <w:r w:rsidRPr="00E145C0">
          <w:rPr>
            <w:rStyle w:val="Hyperlink"/>
          </w:rPr>
          <w:t>ODESwagger.yaml</w:t>
        </w:r>
        <w:proofErr w:type="spellEnd"/>
      </w:hyperlink>
      <w:r>
        <w:t xml:space="preserve"> for details of the TIM interface.</w:t>
      </w:r>
    </w:p>
    <w:p w14:paraId="6727AD29" w14:textId="424E7CCD" w:rsidR="00C910EC" w:rsidDel="0048033F" w:rsidRDefault="00C910EC" w:rsidP="00C910EC">
      <w:pPr>
        <w:pStyle w:val="Caption"/>
        <w:keepNext/>
        <w:rPr>
          <w:del w:id="706" w:author="Schwartz, Matthew [USA]" w:date="2017-08-28T15:10:00Z"/>
        </w:rPr>
      </w:pPr>
      <w:del w:id="707" w:author="Schwartz, Matthew [USA]" w:date="2017-08-28T15:10:00Z">
        <w:r w:rsidDel="0048033F">
          <w:delText xml:space="preserve">Table </w:delText>
        </w:r>
        <w:r w:rsidR="00517F74" w:rsidDel="0048033F">
          <w:rPr>
            <w:b w:val="0"/>
            <w:bCs w:val="0"/>
          </w:rPr>
          <w:fldChar w:fldCharType="begin"/>
        </w:r>
        <w:r w:rsidR="00517F74" w:rsidDel="0048033F">
          <w:delInstrText xml:space="preserve"> SEQ Table \* ARABIC </w:delInstrText>
        </w:r>
        <w:r w:rsidR="00517F74" w:rsidDel="0048033F">
          <w:rPr>
            <w:b w:val="0"/>
            <w:bCs w:val="0"/>
          </w:rPr>
          <w:fldChar w:fldCharType="separate"/>
        </w:r>
        <w:r w:rsidDel="0048033F">
          <w:rPr>
            <w:noProof/>
          </w:rPr>
          <w:delText>4</w:delText>
        </w:r>
        <w:r w:rsidR="00517F74" w:rsidDel="0048033F">
          <w:rPr>
            <w:b w:val="0"/>
            <w:bCs w:val="0"/>
            <w:noProof/>
          </w:rPr>
          <w:fldChar w:fldCharType="end"/>
        </w:r>
        <w:r w:rsidDel="0048033F">
          <w:delText xml:space="preserve"> - Outbound TIM</w:delText>
        </w:r>
        <w:r w:rsidRPr="00F31334" w:rsidDel="0048033F">
          <w:delText xml:space="preserve">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Change w:id="708">
          <w:tblGrid>
            <w:gridCol w:w="6807"/>
            <w:gridCol w:w="1879"/>
            <w:gridCol w:w="1209"/>
            <w:gridCol w:w="3344"/>
          </w:tblGrid>
        </w:tblGridChange>
      </w:tblGrid>
      <w:tr w:rsidR="009E0136" w:rsidDel="0048033F" w14:paraId="74BB8349" w14:textId="587B702A" w:rsidTr="00277F13">
        <w:trPr>
          <w:cnfStyle w:val="100000000000" w:firstRow="1" w:lastRow="0" w:firstColumn="0" w:lastColumn="0" w:oddVBand="0" w:evenVBand="0" w:oddHBand="0" w:evenHBand="0" w:firstRowFirstColumn="0" w:firstRowLastColumn="0" w:lastRowFirstColumn="0" w:lastRowLastColumn="0"/>
          <w:del w:id="709"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1D993764" w14:textId="40AAD4F0" w:rsidR="009E0136" w:rsidDel="0048033F" w:rsidRDefault="009E0136" w:rsidP="000578FE">
            <w:pPr>
              <w:rPr>
                <w:del w:id="710" w:author="Schwartz, Matthew [USA]" w:date="2017-08-28T15:09:00Z"/>
              </w:rPr>
            </w:pPr>
            <w:del w:id="711" w:author="Schwartz, Matthew [USA]" w:date="2017-08-28T15:09:00Z">
              <w:r w:rsidDel="0048033F">
                <w:delText>Message or Alert</w:delText>
              </w:r>
            </w:del>
          </w:p>
        </w:tc>
        <w:tc>
          <w:tcPr>
            <w:tcW w:w="1879" w:type="dxa"/>
          </w:tcPr>
          <w:p w14:paraId="19EEBAEB" w14:textId="74B7D061"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712" w:author="Schwartz, Matthew [USA]" w:date="2017-08-28T15:09:00Z"/>
              </w:rPr>
            </w:pPr>
            <w:del w:id="713" w:author="Schwartz, Matthew [USA]" w:date="2017-08-28T15:09:00Z">
              <w:r w:rsidDel="0048033F">
                <w:delText>HTTP Response Code</w:delText>
              </w:r>
            </w:del>
          </w:p>
        </w:tc>
        <w:tc>
          <w:tcPr>
            <w:tcW w:w="1209" w:type="dxa"/>
          </w:tcPr>
          <w:p w14:paraId="768576B3" w14:textId="4AC2073C"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714" w:author="Schwartz, Matthew [USA]" w:date="2017-08-28T15:09:00Z"/>
              </w:rPr>
            </w:pPr>
            <w:del w:id="715" w:author="Schwartz, Matthew [USA]" w:date="2017-08-28T15:09:00Z">
              <w:r w:rsidDel="0048033F">
                <w:delText>Success</w:delText>
              </w:r>
            </w:del>
          </w:p>
        </w:tc>
        <w:tc>
          <w:tcPr>
            <w:tcW w:w="3344" w:type="dxa"/>
          </w:tcPr>
          <w:p w14:paraId="7927AD1B" w14:textId="109C5527"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716" w:author="Schwartz, Matthew [USA]" w:date="2017-08-28T15:09:00Z"/>
              </w:rPr>
            </w:pPr>
            <w:del w:id="717" w:author="Schwartz, Matthew [USA]" w:date="2017-08-28T15:09:00Z">
              <w:r w:rsidDel="0048033F">
                <w:delText>Criteria</w:delText>
              </w:r>
            </w:del>
          </w:p>
        </w:tc>
      </w:tr>
      <w:tr w:rsidR="00F55FBC" w:rsidDel="0048033F" w14:paraId="18B08175" w14:textId="7357DE3B" w:rsidTr="00277F13">
        <w:trPr>
          <w:cnfStyle w:val="000000100000" w:firstRow="0" w:lastRow="0" w:firstColumn="0" w:lastColumn="0" w:oddVBand="0" w:evenVBand="0" w:oddHBand="1" w:evenHBand="0" w:firstRowFirstColumn="0" w:firstRowLastColumn="0" w:lastRowFirstColumn="0" w:lastRowLastColumn="0"/>
          <w:del w:id="718"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8A86E79" w14:textId="128AE18A" w:rsidR="00F55FBC" w:rsidDel="0048033F" w:rsidRDefault="009C4661">
            <w:pPr>
              <w:rPr>
                <w:del w:id="719" w:author="Schwartz, Matthew [USA]" w:date="2017-08-28T15:09:00Z"/>
              </w:rPr>
            </w:pPr>
            <w:del w:id="720" w:author="Schwartz, Matthew [USA]" w:date="2017-08-28T15:09:00Z">
              <w:r w:rsidDel="0048033F">
                <w:delText>[Response List</w:delText>
              </w:r>
              <w:r w:rsidDel="0048033F">
                <w:rPr>
                  <w:rStyle w:val="Hyperlink"/>
                </w:rPr>
                <w:delText>]</w:delText>
              </w:r>
            </w:del>
          </w:p>
        </w:tc>
        <w:tc>
          <w:tcPr>
            <w:tcW w:w="1879" w:type="dxa"/>
          </w:tcPr>
          <w:p w14:paraId="50A2F88A" w14:textId="74FB1C48"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721" w:author="Schwartz, Matthew [USA]" w:date="2017-08-28T15:09:00Z"/>
              </w:rPr>
            </w:pPr>
            <w:del w:id="722" w:author="Schwartz, Matthew [USA]" w:date="2017-08-28T15:09:00Z">
              <w:r w:rsidDel="0048033F">
                <w:delText>200</w:delText>
              </w:r>
            </w:del>
          </w:p>
        </w:tc>
        <w:tc>
          <w:tcPr>
            <w:tcW w:w="1209" w:type="dxa"/>
          </w:tcPr>
          <w:p w14:paraId="1725A525" w14:textId="6078FC5A"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723" w:author="Schwartz, Matthew [USA]" w:date="2017-08-28T15:09:00Z"/>
              </w:rPr>
            </w:pPr>
            <w:del w:id="724" w:author="Schwartz, Matthew [USA]" w:date="2017-08-28T15:09:00Z">
              <w:r w:rsidDel="0048033F">
                <w:delText>true</w:delText>
              </w:r>
            </w:del>
          </w:p>
        </w:tc>
        <w:tc>
          <w:tcPr>
            <w:tcW w:w="3344" w:type="dxa"/>
          </w:tcPr>
          <w:p w14:paraId="1A3D3C35" w14:textId="1C75EED3" w:rsidR="00F55FBC" w:rsidDel="0048033F" w:rsidRDefault="009C4661" w:rsidP="00F55FBC">
            <w:pPr>
              <w:cnfStyle w:val="000000100000" w:firstRow="0" w:lastRow="0" w:firstColumn="0" w:lastColumn="0" w:oddVBand="0" w:evenVBand="0" w:oddHBand="1" w:evenHBand="0" w:firstRowFirstColumn="0" w:firstRowLastColumn="0" w:lastRowFirstColumn="0" w:lastRowLastColumn="0"/>
              <w:rPr>
                <w:del w:id="725" w:author="Schwartz, Matthew [USA]" w:date="2017-08-28T15:09:00Z"/>
              </w:rPr>
            </w:pPr>
            <w:del w:id="726" w:author="Schwartz, Matthew [USA]" w:date="2017-08-28T15:09:00Z">
              <w:r w:rsidDel="0048033F">
                <w:delText>Traveler Information Message was submitted successfully to one more specified RSUs and SDW. See the response for details of which RSUs or SDW received or failed to receive the message.</w:delText>
              </w:r>
            </w:del>
          </w:p>
        </w:tc>
      </w:tr>
      <w:tr w:rsidR="009E0136" w:rsidDel="0048033F" w14:paraId="758C9B99" w14:textId="7529E13B" w:rsidTr="00277F13">
        <w:trPr>
          <w:del w:id="727"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21B4EE39" w14:textId="0CF56583" w:rsidR="009E0136" w:rsidDel="0048033F" w:rsidRDefault="009E0136" w:rsidP="000578FE">
            <w:pPr>
              <w:rPr>
                <w:del w:id="728" w:author="Schwartz, Matthew [USA]" w:date="2017-08-28T15:09:00Z"/>
              </w:rPr>
            </w:pPr>
            <w:del w:id="729" w:author="Schwartz, Matthew [USA]" w:date="2017-08-28T15:09:00Z">
              <w:r w:rsidRPr="000578FE" w:rsidDel="0048033F">
                <w:delText>Endpoint received null request</w:delText>
              </w:r>
            </w:del>
          </w:p>
        </w:tc>
        <w:tc>
          <w:tcPr>
            <w:tcW w:w="1879" w:type="dxa"/>
          </w:tcPr>
          <w:p w14:paraId="3523BB9A" w14:textId="3D44119B"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730" w:author="Schwartz, Matthew [USA]" w:date="2017-08-28T15:09:00Z"/>
              </w:rPr>
            </w:pPr>
            <w:del w:id="731" w:author="Schwartz, Matthew [USA]" w:date="2017-08-28T15:09:00Z">
              <w:r w:rsidDel="0048033F">
                <w:delText>400</w:delText>
              </w:r>
            </w:del>
          </w:p>
        </w:tc>
        <w:tc>
          <w:tcPr>
            <w:tcW w:w="1209" w:type="dxa"/>
          </w:tcPr>
          <w:p w14:paraId="36E0D3F2" w14:textId="776437EE" w:rsidR="009E0136" w:rsidRPr="000578FE" w:rsidDel="0048033F" w:rsidRDefault="009E0136">
            <w:pPr>
              <w:cnfStyle w:val="000000000000" w:firstRow="0" w:lastRow="0" w:firstColumn="0" w:lastColumn="0" w:oddVBand="0" w:evenVBand="0" w:oddHBand="0" w:evenHBand="0" w:firstRowFirstColumn="0" w:firstRowLastColumn="0" w:lastRowFirstColumn="0" w:lastRowLastColumn="0"/>
              <w:rPr>
                <w:del w:id="732" w:author="Schwartz, Matthew [USA]" w:date="2017-08-28T15:09:00Z"/>
              </w:rPr>
            </w:pPr>
            <w:del w:id="733" w:author="Schwartz, Matthew [USA]" w:date="2017-08-28T15:09:00Z">
              <w:r w:rsidDel="0048033F">
                <w:delText>false</w:delText>
              </w:r>
            </w:del>
          </w:p>
        </w:tc>
        <w:tc>
          <w:tcPr>
            <w:tcW w:w="3344" w:type="dxa"/>
          </w:tcPr>
          <w:p w14:paraId="6A2FABF3" w14:textId="5AC29062"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734" w:author="Schwartz, Matthew [USA]" w:date="2017-08-28T15:09:00Z"/>
              </w:rPr>
            </w:pPr>
            <w:del w:id="735" w:author="Schwartz, Matthew [USA]" w:date="2017-08-28T15:09:00Z">
              <w:r w:rsidDel="0048033F">
                <w:delText>Request body is empty.</w:delText>
              </w:r>
            </w:del>
          </w:p>
        </w:tc>
      </w:tr>
      <w:tr w:rsidR="009E0136" w:rsidDel="0048033F" w14:paraId="173BEE01" w14:textId="7CC0CD08" w:rsidTr="00277F13">
        <w:trPr>
          <w:cnfStyle w:val="000000100000" w:firstRow="0" w:lastRow="0" w:firstColumn="0" w:lastColumn="0" w:oddVBand="0" w:evenVBand="0" w:oddHBand="1" w:evenHBand="0" w:firstRowFirstColumn="0" w:firstRowLastColumn="0" w:lastRowFirstColumn="0" w:lastRowLastColumn="0"/>
          <w:del w:id="736"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78593E5B" w14:textId="62B28845" w:rsidR="009E0136" w:rsidRPr="000578FE" w:rsidDel="0048033F" w:rsidRDefault="004C424E">
            <w:pPr>
              <w:rPr>
                <w:del w:id="737" w:author="Schwartz, Matthew [USA]" w:date="2017-08-28T15:09:00Z"/>
              </w:rPr>
            </w:pPr>
            <w:del w:id="738" w:author="Schwartz, Matthew [USA]" w:date="2017-08-28T15:09:00Z">
              <w:r w:rsidDel="0048033F">
                <w:delText>Invalid</w:delText>
              </w:r>
              <w:r w:rsidR="009E0136" w:rsidRPr="000578FE" w:rsidDel="0048033F">
                <w:delText xml:space="preserve"> </w:delText>
              </w:r>
              <w:r w:rsidDel="0048033F">
                <w:delText>Request Body</w:delText>
              </w:r>
            </w:del>
          </w:p>
        </w:tc>
        <w:tc>
          <w:tcPr>
            <w:tcW w:w="1879" w:type="dxa"/>
          </w:tcPr>
          <w:p w14:paraId="12BA0E5D" w14:textId="7622B85F" w:rsidR="009E0136" w:rsidDel="0048033F" w:rsidRDefault="009E0136" w:rsidP="000578FE">
            <w:pPr>
              <w:cnfStyle w:val="000000100000" w:firstRow="0" w:lastRow="0" w:firstColumn="0" w:lastColumn="0" w:oddVBand="0" w:evenVBand="0" w:oddHBand="1" w:evenHBand="0" w:firstRowFirstColumn="0" w:firstRowLastColumn="0" w:lastRowFirstColumn="0" w:lastRowLastColumn="0"/>
              <w:rPr>
                <w:del w:id="739" w:author="Schwartz, Matthew [USA]" w:date="2017-08-28T15:09:00Z"/>
              </w:rPr>
            </w:pPr>
            <w:del w:id="740" w:author="Schwartz, Matthew [USA]" w:date="2017-08-28T15:09:00Z">
              <w:r w:rsidDel="0048033F">
                <w:delText>400</w:delText>
              </w:r>
            </w:del>
          </w:p>
        </w:tc>
        <w:tc>
          <w:tcPr>
            <w:tcW w:w="1209" w:type="dxa"/>
          </w:tcPr>
          <w:p w14:paraId="06C5CF72" w14:textId="2D0817A3" w:rsidR="009E0136" w:rsidRPr="001F788C" w:rsidDel="0048033F" w:rsidRDefault="009E0136" w:rsidP="000578FE">
            <w:pPr>
              <w:cnfStyle w:val="000000100000" w:firstRow="0" w:lastRow="0" w:firstColumn="0" w:lastColumn="0" w:oddVBand="0" w:evenVBand="0" w:oddHBand="1" w:evenHBand="0" w:firstRowFirstColumn="0" w:firstRowLastColumn="0" w:lastRowFirstColumn="0" w:lastRowLastColumn="0"/>
              <w:rPr>
                <w:del w:id="741" w:author="Schwartz, Matthew [USA]" w:date="2017-08-28T15:09:00Z"/>
              </w:rPr>
            </w:pPr>
            <w:del w:id="742" w:author="Schwartz, Matthew [USA]" w:date="2017-08-28T15:09:00Z">
              <w:r w:rsidDel="0048033F">
                <w:delText>false</w:delText>
              </w:r>
            </w:del>
          </w:p>
        </w:tc>
        <w:tc>
          <w:tcPr>
            <w:tcW w:w="3344" w:type="dxa"/>
          </w:tcPr>
          <w:p w14:paraId="6DB3EABB" w14:textId="2A7F9D43" w:rsidR="009E0136" w:rsidDel="0048033F" w:rsidRDefault="001B14F4">
            <w:pPr>
              <w:cnfStyle w:val="000000100000" w:firstRow="0" w:lastRow="0" w:firstColumn="0" w:lastColumn="0" w:oddVBand="0" w:evenVBand="0" w:oddHBand="1" w:evenHBand="0" w:firstRowFirstColumn="0" w:firstRowLastColumn="0" w:lastRowFirstColumn="0" w:lastRowLastColumn="0"/>
              <w:rPr>
                <w:del w:id="743" w:author="Schwartz, Matthew [USA]" w:date="2017-08-28T15:09:00Z"/>
              </w:rPr>
            </w:pPr>
            <w:del w:id="744" w:author="Schwartz, Matthew [USA]" w:date="2017-08-28T15:09:00Z">
              <w:r w:rsidDel="0048033F">
                <w:delText>R</w:delText>
              </w:r>
              <w:r w:rsidR="009E0136" w:rsidRPr="001708B7" w:rsidDel="0048033F">
                <w:delText>equest body is not a valid JSON object</w:delText>
              </w:r>
              <w:r w:rsidR="009E0136" w:rsidDel="0048033F">
                <w:delText xml:space="preserve"> or </w:delText>
              </w:r>
              <w:r w:rsidR="009E0136" w:rsidRPr="001708B7" w:rsidDel="0048033F">
                <w:delText xml:space="preserve">not a valid </w:delText>
              </w:r>
              <w:r w:rsidR="00AF27F0" w:rsidDel="0048033F">
                <w:delText xml:space="preserve">TIM </w:delText>
              </w:r>
              <w:r w:rsidR="004C424E" w:rsidDel="0048033F">
                <w:delText>schema</w:delText>
              </w:r>
            </w:del>
          </w:p>
        </w:tc>
      </w:tr>
      <w:tr w:rsidR="009E0136" w:rsidDel="0048033F" w14:paraId="617C6336" w14:textId="1D5781EF" w:rsidTr="00277F13">
        <w:trPr>
          <w:del w:id="745"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59A7540" w14:textId="0B86A6DE" w:rsidR="009E0136" w:rsidRPr="000578FE" w:rsidDel="0048033F" w:rsidRDefault="00B32D46">
            <w:pPr>
              <w:rPr>
                <w:del w:id="746" w:author="Schwartz, Matthew [USA]" w:date="2017-08-28T15:09:00Z"/>
              </w:rPr>
            </w:pPr>
            <w:del w:id="747" w:author="Schwartz, Matthew [USA]" w:date="2017-08-28T15:09:00Z">
              <w:r w:rsidRPr="00B32D46" w:rsidDel="0048033F">
                <w:delText>Invalid Traveler Information Message data value in the request</w:delText>
              </w:r>
            </w:del>
          </w:p>
        </w:tc>
        <w:tc>
          <w:tcPr>
            <w:tcW w:w="1879" w:type="dxa"/>
          </w:tcPr>
          <w:p w14:paraId="0190DA0B" w14:textId="47BC48F9" w:rsidR="009E0136" w:rsidDel="0048033F" w:rsidRDefault="007B44EC" w:rsidP="000578FE">
            <w:pPr>
              <w:cnfStyle w:val="000000000000" w:firstRow="0" w:lastRow="0" w:firstColumn="0" w:lastColumn="0" w:oddVBand="0" w:evenVBand="0" w:oddHBand="0" w:evenHBand="0" w:firstRowFirstColumn="0" w:firstRowLastColumn="0" w:lastRowFirstColumn="0" w:lastRowLastColumn="0"/>
              <w:rPr>
                <w:del w:id="748" w:author="Schwartz, Matthew [USA]" w:date="2017-08-28T15:09:00Z"/>
              </w:rPr>
            </w:pPr>
            <w:del w:id="749" w:author="Schwartz, Matthew [USA]" w:date="2017-08-28T15:09:00Z">
              <w:r w:rsidDel="0048033F">
                <w:delText>500</w:delText>
              </w:r>
            </w:del>
          </w:p>
        </w:tc>
        <w:tc>
          <w:tcPr>
            <w:tcW w:w="1209" w:type="dxa"/>
          </w:tcPr>
          <w:p w14:paraId="2D09778B" w14:textId="1D484663"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750" w:author="Schwartz, Matthew [USA]" w:date="2017-08-28T15:09:00Z"/>
              </w:rPr>
            </w:pPr>
            <w:del w:id="751" w:author="Schwartz, Matthew [USA]" w:date="2017-08-28T15:09:00Z">
              <w:r w:rsidDel="0048033F">
                <w:delText>false</w:delText>
              </w:r>
            </w:del>
          </w:p>
        </w:tc>
        <w:tc>
          <w:tcPr>
            <w:tcW w:w="3344" w:type="dxa"/>
          </w:tcPr>
          <w:p w14:paraId="5F3BD507" w14:textId="78C0F3D7" w:rsidR="009E0136" w:rsidRPr="001708B7" w:rsidDel="0048033F" w:rsidRDefault="009E0136">
            <w:pPr>
              <w:cnfStyle w:val="000000000000" w:firstRow="0" w:lastRow="0" w:firstColumn="0" w:lastColumn="0" w:oddVBand="0" w:evenVBand="0" w:oddHBand="0" w:evenHBand="0" w:firstRowFirstColumn="0" w:firstRowLastColumn="0" w:lastRowFirstColumn="0" w:lastRowLastColumn="0"/>
              <w:rPr>
                <w:del w:id="752" w:author="Schwartz, Matthew [USA]" w:date="2017-08-28T15:09:00Z"/>
              </w:rPr>
            </w:pPr>
            <w:del w:id="753" w:author="Schwartz, Matthew [USA]" w:date="2017-08-28T15:09:00Z">
              <w:r w:rsidRPr="001708B7" w:rsidDel="0048033F">
                <w:delText xml:space="preserve">ODE was unable to build a valid TIM message from </w:delText>
              </w:r>
              <w:r w:rsidR="004C424E" w:rsidDel="0048033F">
                <w:delText>the request</w:delText>
              </w:r>
              <w:r w:rsidR="001B14F4" w:rsidDel="0048033F">
                <w:delText xml:space="preserve"> data</w:delText>
              </w:r>
              <w:r w:rsidR="00B32D46" w:rsidDel="0048033F">
                <w:delText>. One or more data elements may be invalid or out of range.</w:delText>
              </w:r>
            </w:del>
          </w:p>
        </w:tc>
      </w:tr>
      <w:tr w:rsidR="007B44EC" w:rsidDel="0048033F" w14:paraId="07C13448" w14:textId="52C9A99B" w:rsidTr="0048033F">
        <w:tblPrEx>
          <w:tblW w:w="13239" w:type="dxa"/>
          <w:tblLayout w:type="fixed"/>
          <w:tblPrExChange w:id="754"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755"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756" w:author="Schwartz, Matthew [USA]" w:date="2017-08-28T15:10:00Z">
              <w:tcPr>
                <w:tcW w:w="0" w:type="dxa"/>
              </w:tcPr>
            </w:tcPrChange>
          </w:tcPr>
          <w:p w14:paraId="7AE7E7B6" w14:textId="412066FF" w:rsidR="007B44EC" w:rsidRPr="00B32D46" w:rsidDel="0048033F" w:rsidRDefault="007B44EC" w:rsidP="007B44EC">
            <w:pPr>
              <w:cnfStyle w:val="001000100000" w:firstRow="0" w:lastRow="0" w:firstColumn="1" w:lastColumn="0" w:oddVBand="0" w:evenVBand="0" w:oddHBand="1" w:evenHBand="0" w:firstRowFirstColumn="0" w:firstRowLastColumn="0" w:lastRowFirstColumn="0" w:lastRowLastColumn="0"/>
              <w:rPr>
                <w:del w:id="757" w:author="Schwartz, Matthew [USA]" w:date="2017-08-28T15:09:00Z"/>
              </w:rPr>
            </w:pPr>
            <w:del w:id="758" w:author="Schwartz, Matthew [USA]" w:date="2017-08-28T15:09:00Z">
              <w:r w:rsidRPr="007B44EC" w:rsidDel="0048033F">
                <w:delText>Internal Error: OssTravelerMessageBuilder#encodeTravelerInformationToHex returned null</w:delText>
              </w:r>
            </w:del>
          </w:p>
        </w:tc>
        <w:tc>
          <w:tcPr>
            <w:tcW w:w="1879" w:type="dxa"/>
            <w:tcPrChange w:id="759" w:author="Schwartz, Matthew [USA]" w:date="2017-08-28T15:10:00Z">
              <w:tcPr>
                <w:tcW w:w="0" w:type="dxa"/>
              </w:tcPr>
            </w:tcPrChange>
          </w:tcPr>
          <w:p w14:paraId="2DB11CA4" w14:textId="131C0ED2"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760" w:author="Schwartz, Matthew [USA]" w:date="2017-08-28T15:09:00Z"/>
              </w:rPr>
            </w:pPr>
          </w:p>
        </w:tc>
        <w:tc>
          <w:tcPr>
            <w:tcW w:w="0" w:type="dxa"/>
            <w:tcPrChange w:id="761" w:author="Schwartz, Matthew [USA]" w:date="2017-08-28T15:10:00Z">
              <w:tcPr>
                <w:tcW w:w="1209" w:type="dxa"/>
              </w:tcPr>
            </w:tcPrChange>
          </w:tcPr>
          <w:p w14:paraId="7EA48C3A" w14:textId="36713B06"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762" w:author="Schwartz, Matthew [USA]" w:date="2017-08-28T15:09:00Z"/>
              </w:rPr>
            </w:pPr>
          </w:p>
        </w:tc>
        <w:tc>
          <w:tcPr>
            <w:tcW w:w="0" w:type="dxa"/>
            <w:tcPrChange w:id="763" w:author="Schwartz, Matthew [USA]" w:date="2017-08-28T15:10:00Z">
              <w:tcPr>
                <w:tcW w:w="3344" w:type="dxa"/>
              </w:tcPr>
            </w:tcPrChange>
          </w:tcPr>
          <w:p w14:paraId="09A4864F" w14:textId="30F21984" w:rsidR="007B44EC" w:rsidRPr="001708B7" w:rsidDel="0048033F" w:rsidRDefault="007B44EC" w:rsidP="007B44EC">
            <w:pPr>
              <w:cnfStyle w:val="000000100000" w:firstRow="0" w:lastRow="0" w:firstColumn="0" w:lastColumn="0" w:oddVBand="0" w:evenVBand="0" w:oddHBand="1" w:evenHBand="0" w:firstRowFirstColumn="0" w:firstRowLastColumn="0" w:lastRowFirstColumn="0" w:lastRowLastColumn="0"/>
              <w:rPr>
                <w:del w:id="764" w:author="Schwartz, Matthew [USA]" w:date="2017-08-28T15:09:00Z"/>
              </w:rPr>
            </w:pPr>
            <w:del w:id="765" w:author="Schwartz, Matthew [USA]" w:date="2017-08-28T15:09:00Z">
              <w:r w:rsidDel="0048033F">
                <w:delText>Internal error occurred. Check application logs to determine cause.</w:delText>
              </w:r>
            </w:del>
          </w:p>
        </w:tc>
      </w:tr>
      <w:tr w:rsidR="007B44EC" w:rsidDel="0048033F" w14:paraId="72EA11DD" w14:textId="2703437B" w:rsidTr="00277F13">
        <w:trPr>
          <w:del w:id="766"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FE072B7" w14:textId="1D7C722F" w:rsidR="007B44EC" w:rsidRPr="001708B7" w:rsidDel="0048033F" w:rsidRDefault="007B44EC" w:rsidP="007B44EC">
            <w:pPr>
              <w:rPr>
                <w:del w:id="767" w:author="Schwartz, Matthew [USA]" w:date="2017-08-28T15:09:00Z"/>
              </w:rPr>
            </w:pPr>
            <w:del w:id="768" w:author="Schwartz, Matthew [USA]" w:date="2017-08-28T15:09:00Z">
              <w:r w:rsidRPr="000A1A07" w:rsidDel="0048033F">
                <w:delText xml:space="preserve">Failed to encode </w:delText>
              </w:r>
              <w:r w:rsidDel="0048033F">
                <w:delText>Traveler Information Message</w:delText>
              </w:r>
            </w:del>
          </w:p>
        </w:tc>
        <w:tc>
          <w:tcPr>
            <w:tcW w:w="1879" w:type="dxa"/>
          </w:tcPr>
          <w:p w14:paraId="209D9A38" w14:textId="4A352481"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769" w:author="Schwartz, Matthew [USA]" w:date="2017-08-28T15:09:00Z"/>
              </w:rPr>
            </w:pPr>
            <w:del w:id="770" w:author="Schwartz, Matthew [USA]" w:date="2017-08-28T15:09:00Z">
              <w:r w:rsidDel="0048033F">
                <w:delText>400</w:delText>
              </w:r>
            </w:del>
          </w:p>
        </w:tc>
        <w:tc>
          <w:tcPr>
            <w:tcW w:w="1209" w:type="dxa"/>
          </w:tcPr>
          <w:p w14:paraId="5932119C" w14:textId="73C641E0"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771" w:author="Schwartz, Matthew [USA]" w:date="2017-08-28T15:09:00Z"/>
              </w:rPr>
            </w:pPr>
            <w:del w:id="772" w:author="Schwartz, Matthew [USA]" w:date="2017-08-28T15:09:00Z">
              <w:r w:rsidDel="0048033F">
                <w:delText>false</w:delText>
              </w:r>
            </w:del>
          </w:p>
        </w:tc>
        <w:tc>
          <w:tcPr>
            <w:tcW w:w="3344" w:type="dxa"/>
          </w:tcPr>
          <w:p w14:paraId="70DA8182" w14:textId="17DA267D" w:rsidR="007B44EC" w:rsidRPr="001708B7" w:rsidDel="0048033F" w:rsidRDefault="007B44EC" w:rsidP="007B44EC">
            <w:pPr>
              <w:cnfStyle w:val="000000000000" w:firstRow="0" w:lastRow="0" w:firstColumn="0" w:lastColumn="0" w:oddVBand="0" w:evenVBand="0" w:oddHBand="0" w:evenHBand="0" w:firstRowFirstColumn="0" w:firstRowLastColumn="0" w:lastRowFirstColumn="0" w:lastRowLastColumn="0"/>
              <w:rPr>
                <w:del w:id="773" w:author="Schwartz, Matthew [USA]" w:date="2017-08-28T15:09:00Z"/>
              </w:rPr>
            </w:pPr>
            <w:del w:id="774" w:author="Schwartz, Matthew [USA]" w:date="2017-08-28T15:09:00Z">
              <w:r w:rsidDel="0048033F">
                <w:delText>Internal Error: Unable to encode a TIM PDU</w:delText>
              </w:r>
            </w:del>
          </w:p>
        </w:tc>
      </w:tr>
      <w:tr w:rsidR="007B44EC" w:rsidDel="0048033F" w14:paraId="149A0851" w14:textId="448306EC" w:rsidTr="0048033F">
        <w:tblPrEx>
          <w:tblW w:w="13239" w:type="dxa"/>
          <w:tblLayout w:type="fixed"/>
          <w:tblPrExChange w:id="775"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776"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777" w:author="Schwartz, Matthew [USA]" w:date="2017-08-28T15:10:00Z">
              <w:tcPr>
                <w:tcW w:w="0" w:type="dxa"/>
              </w:tcPr>
            </w:tcPrChange>
          </w:tcPr>
          <w:p w14:paraId="6CD71D76" w14:textId="434096C2" w:rsidR="007B44EC" w:rsidRPr="000A1A07" w:rsidDel="0048033F" w:rsidRDefault="006A2C46" w:rsidP="007B44EC">
            <w:pPr>
              <w:cnfStyle w:val="001000100000" w:firstRow="0" w:lastRow="0" w:firstColumn="1" w:lastColumn="0" w:oddVBand="0" w:evenVBand="0" w:oddHBand="1" w:evenHBand="0" w:firstRowFirstColumn="0" w:firstRowLastColumn="0" w:lastRowFirstColumn="0" w:lastRowLastColumn="0"/>
              <w:rPr>
                <w:del w:id="778" w:author="Schwartz, Matthew [USA]" w:date="2017-08-28T15:09:00Z"/>
              </w:rPr>
            </w:pPr>
            <w:del w:id="779" w:author="Schwartz, Matthew [USA]" w:date="2017-08-28T15:09:00Z">
              <w:r w:rsidDel="0048033F">
                <w:delText>[Response List]</w:delText>
              </w:r>
            </w:del>
          </w:p>
        </w:tc>
        <w:tc>
          <w:tcPr>
            <w:tcW w:w="1879" w:type="dxa"/>
            <w:tcPrChange w:id="780" w:author="Schwartz, Matthew [USA]" w:date="2017-08-28T15:10:00Z">
              <w:tcPr>
                <w:tcW w:w="0" w:type="dxa"/>
              </w:tcPr>
            </w:tcPrChange>
          </w:tcPr>
          <w:p w14:paraId="139235F9" w14:textId="1FE4587C"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781" w:author="Schwartz, Matthew [USA]" w:date="2017-08-28T15:09:00Z"/>
              </w:rPr>
            </w:pPr>
            <w:del w:id="782" w:author="Schwartz, Matthew [USA]" w:date="2017-08-28T15:09:00Z">
              <w:r w:rsidDel="0048033F">
                <w:delText>500</w:delText>
              </w:r>
            </w:del>
          </w:p>
        </w:tc>
        <w:tc>
          <w:tcPr>
            <w:tcW w:w="0" w:type="dxa"/>
            <w:tcPrChange w:id="783" w:author="Schwartz, Matthew [USA]" w:date="2017-08-28T15:10:00Z">
              <w:tcPr>
                <w:tcW w:w="1209" w:type="dxa"/>
              </w:tcPr>
            </w:tcPrChange>
          </w:tcPr>
          <w:p w14:paraId="6B2D5FE8" w14:textId="162355E1"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784" w:author="Schwartz, Matthew [USA]" w:date="2017-08-28T15:09:00Z"/>
              </w:rPr>
            </w:pPr>
            <w:del w:id="785" w:author="Schwartz, Matthew [USA]" w:date="2017-08-28T15:09:00Z">
              <w:r w:rsidDel="0048033F">
                <w:delText>false</w:delText>
              </w:r>
            </w:del>
          </w:p>
        </w:tc>
        <w:tc>
          <w:tcPr>
            <w:tcW w:w="0" w:type="dxa"/>
            <w:tcPrChange w:id="786" w:author="Schwartz, Matthew [USA]" w:date="2017-08-28T15:10:00Z">
              <w:tcPr>
                <w:tcW w:w="3344" w:type="dxa"/>
              </w:tcPr>
            </w:tcPrChange>
          </w:tcPr>
          <w:p w14:paraId="32A5326B" w14:textId="72405C90"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787" w:author="Schwartz, Matthew [USA]" w:date="2017-08-28T15:09:00Z"/>
              </w:rPr>
            </w:pPr>
            <w:del w:id="788" w:author="Schwartz, Matthew [USA]" w:date="2017-08-28T15:09:00Z">
              <w:r w:rsidDel="0048033F">
                <w:delText>Did not success to send data to all specified RSUs. See the response body for details. Possible error messages in the response list include:</w:delText>
              </w:r>
            </w:del>
          </w:p>
          <w:p w14:paraId="2F0EB8FB" w14:textId="7292F6ED" w:rsid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789" w:author="Schwartz, Matthew [USA]" w:date="2017-08-28T15:09:00Z"/>
              </w:rPr>
            </w:pPr>
            <w:del w:id="790" w:author="Schwartz, Matthew [USA]" w:date="2017-08-28T15:09:00Z">
              <w:r w:rsidRPr="00B90300" w:rsidDel="0048033F">
                <w:delText>No response from RSU IP=</w:delText>
              </w:r>
              <w:r w:rsidDel="0048033F">
                <w:delText>&lt;RSU IP address&gt;</w:delText>
              </w:r>
            </w:del>
          </w:p>
          <w:p w14:paraId="46C527F0" w14:textId="64A2617E" w:rsidR="00B90300" w:rsidRP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791" w:author="Schwartz, Matthew [USA]" w:date="2017-08-28T15:09:00Z"/>
              </w:rPr>
            </w:pPr>
            <w:del w:id="792" w:author="Schwartz, Matthew [USA]" w:date="2017-08-28T15:09:00Z">
              <w:r w:rsidRPr="00B90300" w:rsidDel="0048033F">
                <w:delText>SNMP deposit failed, error code=</w:delText>
              </w:r>
              <w:r w:rsidDel="0048033F">
                <w:delText>&lt;SNMP error status code&gt; (&lt;SNMP error message&gt;)</w:delText>
              </w:r>
            </w:del>
          </w:p>
        </w:tc>
      </w:tr>
      <w:tr w:rsidR="007B44EC" w:rsidDel="0048033F" w14:paraId="1543BEE8" w14:textId="5531557B" w:rsidTr="00277F13">
        <w:trPr>
          <w:del w:id="793"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498F4B1" w14:textId="71AD7801" w:rsidR="007B44EC" w:rsidDel="0048033F" w:rsidRDefault="003B0FB9">
            <w:pPr>
              <w:rPr>
                <w:del w:id="794" w:author="Schwartz, Matthew [USA]" w:date="2017-08-28T15:09:00Z"/>
              </w:rPr>
            </w:pPr>
            <w:del w:id="795" w:author="Schwartz, Matthew [USA]" w:date="2017-08-28T15:09:00Z">
              <w:r w:rsidDel="0048033F">
                <w:delText>Error</w:delText>
              </w:r>
              <w:r w:rsidR="00B90300" w:rsidDel="0048033F">
                <w:delText xml:space="preserve"> depositing to</w:delText>
              </w:r>
              <w:r w:rsidR="007B44EC" w:rsidDel="0048033F">
                <w:delText xml:space="preserve"> SDW</w:delText>
              </w:r>
            </w:del>
          </w:p>
        </w:tc>
        <w:tc>
          <w:tcPr>
            <w:tcW w:w="1879" w:type="dxa"/>
          </w:tcPr>
          <w:p w14:paraId="0AF00E42" w14:textId="26E1AA43" w:rsidR="007B44EC" w:rsidDel="0048033F" w:rsidRDefault="003B0FB9" w:rsidP="007B44EC">
            <w:pPr>
              <w:cnfStyle w:val="000000000000" w:firstRow="0" w:lastRow="0" w:firstColumn="0" w:lastColumn="0" w:oddVBand="0" w:evenVBand="0" w:oddHBand="0" w:evenHBand="0" w:firstRowFirstColumn="0" w:firstRowLastColumn="0" w:lastRowFirstColumn="0" w:lastRowLastColumn="0"/>
              <w:rPr>
                <w:del w:id="796" w:author="Schwartz, Matthew [USA]" w:date="2017-08-28T15:09:00Z"/>
              </w:rPr>
            </w:pPr>
            <w:del w:id="797" w:author="Schwartz, Matthew [USA]" w:date="2017-08-28T15:09:00Z">
              <w:r w:rsidDel="0048033F">
                <w:delText>500</w:delText>
              </w:r>
            </w:del>
          </w:p>
        </w:tc>
        <w:tc>
          <w:tcPr>
            <w:tcW w:w="1209" w:type="dxa"/>
          </w:tcPr>
          <w:p w14:paraId="365FB94B" w14:textId="3A4D9565"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798" w:author="Schwartz, Matthew [USA]" w:date="2017-08-28T15:09:00Z"/>
              </w:rPr>
            </w:pPr>
            <w:del w:id="799" w:author="Schwartz, Matthew [USA]" w:date="2017-08-28T15:09:00Z">
              <w:r w:rsidDel="0048033F">
                <w:delText>false</w:delText>
              </w:r>
            </w:del>
          </w:p>
        </w:tc>
        <w:tc>
          <w:tcPr>
            <w:tcW w:w="3344" w:type="dxa"/>
          </w:tcPr>
          <w:p w14:paraId="11543862" w14:textId="4D69215A"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800" w:author="Schwartz, Matthew [USA]" w:date="2017-08-28T15:09:00Z"/>
              </w:rPr>
            </w:pPr>
            <w:del w:id="801" w:author="Schwartz, Matthew [USA]" w:date="2017-08-28T15:09:00Z">
              <w:r w:rsidDel="0048033F">
                <w:delText>RSU responded with error or failed to send data to RSUs and SDW</w:delText>
              </w:r>
            </w:del>
          </w:p>
        </w:tc>
      </w:tr>
    </w:tbl>
    <w:p w14:paraId="79407A7C" w14:textId="297BDD67" w:rsidR="00836EF5" w:rsidRDefault="00836EF5" w:rsidP="00A176FA"/>
    <w:p w14:paraId="515950AD" w14:textId="771E548E" w:rsidR="00E145C0" w:rsidRDefault="00E6110E" w:rsidP="00E145C0">
      <w:pPr>
        <w:pStyle w:val="Heading3"/>
      </w:pPr>
      <w:bookmarkStart w:id="802" w:name="_Toc483908181"/>
      <w:r>
        <w:t>Probe Data Management Messages (</w:t>
      </w:r>
      <w:r w:rsidR="00E145C0">
        <w:t>PDM</w:t>
      </w:r>
      <w:r>
        <w:t>)</w:t>
      </w:r>
      <w:r w:rsidR="00E145C0">
        <w:t xml:space="preserve"> Interface</w:t>
      </w:r>
      <w:bookmarkEnd w:id="802"/>
    </w:p>
    <w:p w14:paraId="6011D2F1" w14:textId="0FC5CB5C" w:rsidR="00C910EC" w:rsidRPr="00E145C0" w:rsidDel="0048033F" w:rsidRDefault="00C910EC" w:rsidP="00C910EC">
      <w:pPr>
        <w:rPr>
          <w:del w:id="803" w:author="Schwartz, Matthew [USA]" w:date="2017-08-28T15:10:00Z"/>
        </w:rPr>
      </w:pPr>
      <w:r>
        <w:t xml:space="preserve">Refer to the </w:t>
      </w:r>
      <w:hyperlink r:id="rId41" w:history="1">
        <w:proofErr w:type="spellStart"/>
        <w:r w:rsidRPr="00E145C0">
          <w:rPr>
            <w:rStyle w:val="Hyperlink"/>
          </w:rPr>
          <w:t>ODESwagger.yaml</w:t>
        </w:r>
        <w:proofErr w:type="spellEnd"/>
      </w:hyperlink>
      <w:r>
        <w:t xml:space="preserve"> for details of the PDM interface.</w:t>
      </w:r>
    </w:p>
    <w:p w14:paraId="66A0EE23" w14:textId="2BE41D28" w:rsidR="00E145C0" w:rsidDel="0048033F" w:rsidRDefault="00E145C0" w:rsidP="00E145C0">
      <w:pPr>
        <w:rPr>
          <w:del w:id="804" w:author="Schwartz, Matthew [USA]" w:date="2017-08-28T15:10:00Z"/>
        </w:rPr>
      </w:pPr>
    </w:p>
    <w:p w14:paraId="21181B2B" w14:textId="6112D333" w:rsidR="00C910EC" w:rsidDel="0048033F" w:rsidRDefault="00C910EC" w:rsidP="00C910EC">
      <w:pPr>
        <w:pStyle w:val="Caption"/>
        <w:keepNext/>
        <w:rPr>
          <w:del w:id="805" w:author="Schwartz, Matthew [USA]" w:date="2017-08-28T15:10:00Z"/>
        </w:rPr>
      </w:pPr>
      <w:del w:id="806" w:author="Schwartz, Matthew [USA]" w:date="2017-08-28T15:10:00Z">
        <w:r w:rsidDel="0048033F">
          <w:delText xml:space="preserve">Table </w:delText>
        </w:r>
        <w:r w:rsidR="00517F74" w:rsidDel="0048033F">
          <w:rPr>
            <w:b w:val="0"/>
            <w:bCs w:val="0"/>
          </w:rPr>
          <w:fldChar w:fldCharType="begin"/>
        </w:r>
        <w:r w:rsidR="00517F74" w:rsidDel="0048033F">
          <w:delInstrText xml:space="preserve"> SEQ Table \* ARABIC </w:delInstrText>
        </w:r>
        <w:r w:rsidR="00517F74" w:rsidDel="0048033F">
          <w:rPr>
            <w:b w:val="0"/>
            <w:bCs w:val="0"/>
          </w:rPr>
          <w:fldChar w:fldCharType="separate"/>
        </w:r>
        <w:r w:rsidDel="0048033F">
          <w:rPr>
            <w:noProof/>
          </w:rPr>
          <w:delText>5</w:delText>
        </w:r>
        <w:r w:rsidR="00517F74" w:rsidDel="0048033F">
          <w:rPr>
            <w:b w:val="0"/>
            <w:bCs w:val="0"/>
            <w:noProof/>
          </w:rPr>
          <w:fldChar w:fldCharType="end"/>
        </w:r>
        <w:r w:rsidDel="0048033F">
          <w:delText xml:space="preserve"> - Probe Data Management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
      <w:tr w:rsidR="009C4661" w:rsidDel="0048033F" w14:paraId="2A2BAA79" w14:textId="6C74635D" w:rsidTr="002253B4">
        <w:trPr>
          <w:cnfStyle w:val="100000000000" w:firstRow="1" w:lastRow="0" w:firstColumn="0" w:lastColumn="0" w:oddVBand="0" w:evenVBand="0" w:oddHBand="0" w:evenHBand="0" w:firstRowFirstColumn="0" w:firstRowLastColumn="0" w:lastRowFirstColumn="0" w:lastRowLastColumn="0"/>
          <w:del w:id="807"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4B2C04DA" w14:textId="3F48E451" w:rsidR="009C4661" w:rsidDel="0048033F" w:rsidRDefault="009C4661" w:rsidP="002253B4">
            <w:pPr>
              <w:rPr>
                <w:del w:id="808" w:author="Schwartz, Matthew [USA]" w:date="2017-08-28T15:10:00Z"/>
              </w:rPr>
            </w:pPr>
            <w:del w:id="809" w:author="Schwartz, Matthew [USA]" w:date="2017-08-28T15:10:00Z">
              <w:r w:rsidDel="0048033F">
                <w:delText>Message or Alert</w:delText>
              </w:r>
            </w:del>
          </w:p>
        </w:tc>
        <w:tc>
          <w:tcPr>
            <w:tcW w:w="1879" w:type="dxa"/>
          </w:tcPr>
          <w:p w14:paraId="72C2F0CA" w14:textId="6A6BD7B5"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810" w:author="Schwartz, Matthew [USA]" w:date="2017-08-28T15:10:00Z"/>
              </w:rPr>
            </w:pPr>
            <w:del w:id="811" w:author="Schwartz, Matthew [USA]" w:date="2017-08-28T15:10:00Z">
              <w:r w:rsidDel="0048033F">
                <w:delText>HTTP Response Code</w:delText>
              </w:r>
            </w:del>
          </w:p>
        </w:tc>
        <w:tc>
          <w:tcPr>
            <w:tcW w:w="1209" w:type="dxa"/>
          </w:tcPr>
          <w:p w14:paraId="3B9C6E2B" w14:textId="463F2441"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812" w:author="Schwartz, Matthew [USA]" w:date="2017-08-28T15:10:00Z"/>
              </w:rPr>
            </w:pPr>
            <w:del w:id="813" w:author="Schwartz, Matthew [USA]" w:date="2017-08-28T15:10:00Z">
              <w:r w:rsidDel="0048033F">
                <w:delText>Success</w:delText>
              </w:r>
            </w:del>
          </w:p>
        </w:tc>
        <w:tc>
          <w:tcPr>
            <w:tcW w:w="3344" w:type="dxa"/>
          </w:tcPr>
          <w:p w14:paraId="7B3B39F7" w14:textId="7F5EA1DC"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814" w:author="Schwartz, Matthew [USA]" w:date="2017-08-28T15:10:00Z"/>
              </w:rPr>
            </w:pPr>
            <w:del w:id="815" w:author="Schwartz, Matthew [USA]" w:date="2017-08-28T15:10:00Z">
              <w:r w:rsidDel="0048033F">
                <w:delText>Criteria</w:delText>
              </w:r>
            </w:del>
          </w:p>
        </w:tc>
      </w:tr>
      <w:tr w:rsidR="00196A0A" w:rsidDel="0048033F" w14:paraId="5D40EC0F" w14:textId="016EC978" w:rsidTr="002253B4">
        <w:trPr>
          <w:cnfStyle w:val="000000100000" w:firstRow="0" w:lastRow="0" w:firstColumn="0" w:lastColumn="0" w:oddVBand="0" w:evenVBand="0" w:oddHBand="1" w:evenHBand="0" w:firstRowFirstColumn="0" w:firstRowLastColumn="0" w:lastRowFirstColumn="0" w:lastRowLastColumn="0"/>
          <w:del w:id="816"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6837B39B" w14:textId="483DF8D2" w:rsidR="00262CBA" w:rsidDel="0048033F" w:rsidRDefault="00262CBA" w:rsidP="00262CBA">
            <w:pPr>
              <w:rPr>
                <w:del w:id="817" w:author="Schwartz, Matthew [USA]" w:date="2017-08-28T15:10:00Z"/>
              </w:rPr>
            </w:pPr>
            <w:del w:id="818" w:author="Schwartz, Matthew [USA]" w:date="2017-08-28T15:10:00Z">
              <w:r w:rsidDel="0048033F">
                <w:delText>[Response List</w:delText>
              </w:r>
              <w:r w:rsidDel="0048033F">
                <w:rPr>
                  <w:rStyle w:val="Hyperlink"/>
                </w:rPr>
                <w:delText>]</w:delText>
              </w:r>
            </w:del>
          </w:p>
        </w:tc>
        <w:tc>
          <w:tcPr>
            <w:tcW w:w="1879" w:type="dxa"/>
          </w:tcPr>
          <w:p w14:paraId="3BF21E5F" w14:textId="0C7F75AC"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819" w:author="Schwartz, Matthew [USA]" w:date="2017-08-28T15:10:00Z"/>
              </w:rPr>
            </w:pPr>
            <w:del w:id="820" w:author="Schwartz, Matthew [USA]" w:date="2017-08-28T15:10:00Z">
              <w:r w:rsidDel="0048033F">
                <w:delText>200</w:delText>
              </w:r>
            </w:del>
          </w:p>
        </w:tc>
        <w:tc>
          <w:tcPr>
            <w:tcW w:w="1209" w:type="dxa"/>
          </w:tcPr>
          <w:p w14:paraId="5283ECEA" w14:textId="10D1F1BF"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821" w:author="Schwartz, Matthew [USA]" w:date="2017-08-28T15:10:00Z"/>
              </w:rPr>
            </w:pPr>
            <w:del w:id="822" w:author="Schwartz, Matthew [USA]" w:date="2017-08-28T15:10:00Z">
              <w:r w:rsidDel="0048033F">
                <w:delText>true</w:delText>
              </w:r>
            </w:del>
          </w:p>
        </w:tc>
        <w:tc>
          <w:tcPr>
            <w:tcW w:w="3344" w:type="dxa"/>
          </w:tcPr>
          <w:p w14:paraId="2A24B503" w14:textId="20AF5579"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823" w:author="Schwartz, Matthew [USA]" w:date="2017-08-28T15:10:00Z"/>
              </w:rPr>
            </w:pPr>
            <w:del w:id="824" w:author="Schwartz, Matthew [USA]" w:date="2017-08-28T15:10:00Z">
              <w:r w:rsidDel="0048033F">
                <w:delText>Traveler Information Message was submitted successfully to one more specified RSUs and SDW. See the response for details of which RSUs or SDW received or failed to receive the message.</w:delText>
              </w:r>
            </w:del>
          </w:p>
        </w:tc>
      </w:tr>
      <w:tr w:rsidR="009C4661" w:rsidDel="0048033F" w14:paraId="0A0680A2" w14:textId="5229F305" w:rsidTr="002253B4">
        <w:trPr>
          <w:del w:id="825"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1EACEF97" w14:textId="641FCD41" w:rsidR="009C4661" w:rsidDel="0048033F" w:rsidRDefault="009C4661" w:rsidP="002253B4">
            <w:pPr>
              <w:rPr>
                <w:del w:id="826" w:author="Schwartz, Matthew [USA]" w:date="2017-08-28T15:10:00Z"/>
              </w:rPr>
            </w:pPr>
            <w:del w:id="827" w:author="Schwartz, Matthew [USA]" w:date="2017-08-28T15:10:00Z">
              <w:r w:rsidRPr="000578FE" w:rsidDel="0048033F">
                <w:delText>Endpoint received null request</w:delText>
              </w:r>
            </w:del>
          </w:p>
        </w:tc>
        <w:tc>
          <w:tcPr>
            <w:tcW w:w="1879" w:type="dxa"/>
          </w:tcPr>
          <w:p w14:paraId="6B703C29" w14:textId="331222C6"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828" w:author="Schwartz, Matthew [USA]" w:date="2017-08-28T15:10:00Z"/>
              </w:rPr>
            </w:pPr>
            <w:del w:id="829" w:author="Schwartz, Matthew [USA]" w:date="2017-08-28T15:10:00Z">
              <w:r w:rsidDel="0048033F">
                <w:delText>400</w:delText>
              </w:r>
            </w:del>
          </w:p>
        </w:tc>
        <w:tc>
          <w:tcPr>
            <w:tcW w:w="1209" w:type="dxa"/>
          </w:tcPr>
          <w:p w14:paraId="4BC0D599" w14:textId="21F3CE49" w:rsidR="009C4661" w:rsidRPr="000578FE" w:rsidDel="0048033F" w:rsidRDefault="009C4661" w:rsidP="002253B4">
            <w:pPr>
              <w:cnfStyle w:val="000000000000" w:firstRow="0" w:lastRow="0" w:firstColumn="0" w:lastColumn="0" w:oddVBand="0" w:evenVBand="0" w:oddHBand="0" w:evenHBand="0" w:firstRowFirstColumn="0" w:firstRowLastColumn="0" w:lastRowFirstColumn="0" w:lastRowLastColumn="0"/>
              <w:rPr>
                <w:del w:id="830" w:author="Schwartz, Matthew [USA]" w:date="2017-08-28T15:10:00Z"/>
              </w:rPr>
            </w:pPr>
            <w:del w:id="831" w:author="Schwartz, Matthew [USA]" w:date="2017-08-28T15:10:00Z">
              <w:r w:rsidDel="0048033F">
                <w:delText>false</w:delText>
              </w:r>
            </w:del>
          </w:p>
        </w:tc>
        <w:tc>
          <w:tcPr>
            <w:tcW w:w="3344" w:type="dxa"/>
          </w:tcPr>
          <w:p w14:paraId="3FCF2D38" w14:textId="213D9280"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832" w:author="Schwartz, Matthew [USA]" w:date="2017-08-28T15:10:00Z"/>
              </w:rPr>
            </w:pPr>
            <w:del w:id="833" w:author="Schwartz, Matthew [USA]" w:date="2017-08-28T15:10:00Z">
              <w:r w:rsidDel="0048033F">
                <w:delText>Request body is empty.</w:delText>
              </w:r>
            </w:del>
          </w:p>
        </w:tc>
      </w:tr>
      <w:tr w:rsidR="009C4661" w:rsidDel="0048033F" w14:paraId="0D31C4AE" w14:textId="040B6220" w:rsidTr="002253B4">
        <w:trPr>
          <w:cnfStyle w:val="000000100000" w:firstRow="0" w:lastRow="0" w:firstColumn="0" w:lastColumn="0" w:oddVBand="0" w:evenVBand="0" w:oddHBand="1" w:evenHBand="0" w:firstRowFirstColumn="0" w:firstRowLastColumn="0" w:lastRowFirstColumn="0" w:lastRowLastColumn="0"/>
          <w:del w:id="834"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36817EAD" w14:textId="6DCEA07C" w:rsidR="009C4661" w:rsidRPr="000578FE" w:rsidDel="0048033F" w:rsidRDefault="009C4661" w:rsidP="002253B4">
            <w:pPr>
              <w:rPr>
                <w:del w:id="835" w:author="Schwartz, Matthew [USA]" w:date="2017-08-28T15:10:00Z"/>
              </w:rPr>
            </w:pPr>
            <w:del w:id="836" w:author="Schwartz, Matthew [USA]" w:date="2017-08-28T15:10:00Z">
              <w:r w:rsidDel="0048033F">
                <w:delText>Invalid</w:delText>
              </w:r>
              <w:r w:rsidRPr="000578FE" w:rsidDel="0048033F">
                <w:delText xml:space="preserve"> </w:delText>
              </w:r>
              <w:r w:rsidDel="0048033F">
                <w:delText>Request Body</w:delText>
              </w:r>
            </w:del>
          </w:p>
        </w:tc>
        <w:tc>
          <w:tcPr>
            <w:tcW w:w="1879" w:type="dxa"/>
          </w:tcPr>
          <w:p w14:paraId="20E572B0" w14:textId="2AEF94A8"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837" w:author="Schwartz, Matthew [USA]" w:date="2017-08-28T15:10:00Z"/>
              </w:rPr>
            </w:pPr>
            <w:del w:id="838" w:author="Schwartz, Matthew [USA]" w:date="2017-08-28T15:10:00Z">
              <w:r w:rsidDel="0048033F">
                <w:delText>400</w:delText>
              </w:r>
            </w:del>
          </w:p>
        </w:tc>
        <w:tc>
          <w:tcPr>
            <w:tcW w:w="1209" w:type="dxa"/>
          </w:tcPr>
          <w:p w14:paraId="1D6D9A7D" w14:textId="1DF42DB0" w:rsidR="009C4661" w:rsidRPr="001F788C" w:rsidDel="0048033F" w:rsidRDefault="009C4661" w:rsidP="002253B4">
            <w:pPr>
              <w:cnfStyle w:val="000000100000" w:firstRow="0" w:lastRow="0" w:firstColumn="0" w:lastColumn="0" w:oddVBand="0" w:evenVBand="0" w:oddHBand="1" w:evenHBand="0" w:firstRowFirstColumn="0" w:firstRowLastColumn="0" w:lastRowFirstColumn="0" w:lastRowLastColumn="0"/>
              <w:rPr>
                <w:del w:id="839" w:author="Schwartz, Matthew [USA]" w:date="2017-08-28T15:10:00Z"/>
              </w:rPr>
            </w:pPr>
            <w:del w:id="840" w:author="Schwartz, Matthew [USA]" w:date="2017-08-28T15:10:00Z">
              <w:r w:rsidDel="0048033F">
                <w:delText>false</w:delText>
              </w:r>
            </w:del>
          </w:p>
        </w:tc>
        <w:tc>
          <w:tcPr>
            <w:tcW w:w="3344" w:type="dxa"/>
          </w:tcPr>
          <w:p w14:paraId="10CC6B01" w14:textId="0D1F479F"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841" w:author="Schwartz, Matthew [USA]" w:date="2017-08-28T15:10:00Z"/>
              </w:rPr>
            </w:pPr>
            <w:del w:id="842" w:author="Schwartz, Matthew [USA]" w:date="2017-08-28T15:10:00Z">
              <w:r w:rsidDel="0048033F">
                <w:delText>R</w:delText>
              </w:r>
              <w:r w:rsidRPr="001708B7" w:rsidDel="0048033F">
                <w:delText>equest body is not a valid JSON object</w:delText>
              </w:r>
              <w:r w:rsidDel="0048033F">
                <w:delText xml:space="preserve"> or </w:delText>
              </w:r>
              <w:r w:rsidRPr="001708B7" w:rsidDel="0048033F">
                <w:delText xml:space="preserve">not a valid </w:delText>
              </w:r>
              <w:r w:rsidR="00AF27F0" w:rsidDel="0048033F">
                <w:delText xml:space="preserve">PDM </w:delText>
              </w:r>
              <w:r w:rsidDel="0048033F">
                <w:delText>schema</w:delText>
              </w:r>
            </w:del>
          </w:p>
        </w:tc>
      </w:tr>
      <w:tr w:rsidR="00196A0A" w:rsidDel="0048033F" w14:paraId="689FADFC" w14:textId="5A856C1D" w:rsidTr="002253B4">
        <w:trPr>
          <w:del w:id="843"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59C62FA2" w14:textId="3D41D897" w:rsidR="00262CBA" w:rsidRPr="000A1A07" w:rsidDel="0048033F" w:rsidRDefault="00262CBA" w:rsidP="00262CBA">
            <w:pPr>
              <w:rPr>
                <w:del w:id="844" w:author="Schwartz, Matthew [USA]" w:date="2017-08-28T15:10:00Z"/>
              </w:rPr>
            </w:pPr>
            <w:del w:id="845" w:author="Schwartz, Matthew [USA]" w:date="2017-08-28T15:10:00Z">
              <w:r w:rsidDel="0048033F">
                <w:delText>[Response List]</w:delText>
              </w:r>
            </w:del>
          </w:p>
        </w:tc>
        <w:tc>
          <w:tcPr>
            <w:tcW w:w="1879" w:type="dxa"/>
          </w:tcPr>
          <w:p w14:paraId="231E4A05" w14:textId="221EE9C8"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846" w:author="Schwartz, Matthew [USA]" w:date="2017-08-28T15:10:00Z"/>
              </w:rPr>
            </w:pPr>
            <w:del w:id="847" w:author="Schwartz, Matthew [USA]" w:date="2017-08-28T15:10:00Z">
              <w:r w:rsidDel="0048033F">
                <w:delText>500</w:delText>
              </w:r>
            </w:del>
          </w:p>
        </w:tc>
        <w:tc>
          <w:tcPr>
            <w:tcW w:w="1209" w:type="dxa"/>
          </w:tcPr>
          <w:p w14:paraId="5C0A786F" w14:textId="16FB57BA"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848" w:author="Schwartz, Matthew [USA]" w:date="2017-08-28T15:10:00Z"/>
              </w:rPr>
            </w:pPr>
            <w:del w:id="849" w:author="Schwartz, Matthew [USA]" w:date="2017-08-28T15:10:00Z">
              <w:r w:rsidDel="0048033F">
                <w:delText>false</w:delText>
              </w:r>
            </w:del>
          </w:p>
        </w:tc>
        <w:tc>
          <w:tcPr>
            <w:tcW w:w="3344" w:type="dxa"/>
          </w:tcPr>
          <w:p w14:paraId="18BB1344" w14:textId="069FC0F4"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850" w:author="Schwartz, Matthew [USA]" w:date="2017-08-28T15:10:00Z"/>
              </w:rPr>
            </w:pPr>
            <w:del w:id="851" w:author="Schwartz, Matthew [USA]" w:date="2017-08-28T15:10:00Z">
              <w:r w:rsidDel="0048033F">
                <w:delText>Did not success to send data to all specified RSUs. See the response body for details. Possible error messages in the response list include:</w:delText>
              </w:r>
            </w:del>
          </w:p>
          <w:p w14:paraId="5BDEE27B" w14:textId="2DB041EE" w:rsidR="00262CBA"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852" w:author="Schwartz, Matthew [USA]" w:date="2017-08-28T15:10:00Z"/>
              </w:rPr>
            </w:pPr>
            <w:del w:id="853" w:author="Schwartz, Matthew [USA]" w:date="2017-08-28T15:10:00Z">
              <w:r w:rsidRPr="00B90300" w:rsidDel="0048033F">
                <w:delText>No response from RSU IP=</w:delText>
              </w:r>
              <w:r w:rsidDel="0048033F">
                <w:delText>&lt;RSU IP address&gt;</w:delText>
              </w:r>
            </w:del>
          </w:p>
          <w:p w14:paraId="10A36D2A" w14:textId="214E7905" w:rsidR="00262CBA" w:rsidRPr="00A93F39"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854" w:author="Schwartz, Matthew [USA]" w:date="2017-08-28T15:10:00Z"/>
              </w:rPr>
            </w:pPr>
            <w:del w:id="855" w:author="Schwartz, Matthew [USA]" w:date="2017-08-28T15:10:00Z">
              <w:r w:rsidRPr="00B90300" w:rsidDel="0048033F">
                <w:delText>SNMP deposit failed, error code=</w:delText>
              </w:r>
              <w:r w:rsidDel="0048033F">
                <w:delText>&lt;SNMP error status code&gt; (&lt;SNMP error message&gt;)</w:delText>
              </w:r>
            </w:del>
          </w:p>
        </w:tc>
      </w:tr>
    </w:tbl>
    <w:p w14:paraId="0010FAE4" w14:textId="77777777" w:rsidR="00C910EC" w:rsidRPr="00E145C0" w:rsidRDefault="00C910EC" w:rsidP="00E145C0"/>
    <w:p w14:paraId="4E6D5A99" w14:textId="29580B84" w:rsidR="00C26C45" w:rsidRDefault="00C26C45" w:rsidP="00B05D2B">
      <w:pPr>
        <w:pStyle w:val="Heading2"/>
      </w:pPr>
      <w:bookmarkStart w:id="856" w:name="_Toc483908182"/>
      <w:r w:rsidRPr="00E35BF2">
        <w:t>ODE Streaming API</w:t>
      </w:r>
      <w:bookmarkEnd w:id="701"/>
      <w:bookmarkEnd w:id="702"/>
      <w:bookmarkEnd w:id="856"/>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 xml:space="preserve">with Kafka brokers to subscribe to </w:t>
      </w:r>
      <w:proofErr w:type="gramStart"/>
      <w:r w:rsidR="008F6EBA">
        <w:t>a well-known topic</w:t>
      </w:r>
      <w:r>
        <w:t>s</w:t>
      </w:r>
      <w:proofErr w:type="gramEnd"/>
      <w:r>
        <w:t xml:space="preserve">.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proofErr w:type="spellStart"/>
      <w:r w:rsidR="00C26C45" w:rsidRPr="00A01CE9">
        <w:t>WebSocket</w:t>
      </w:r>
      <w:proofErr w:type="spellEnd"/>
      <w:r w:rsidR="00C26C45" w:rsidRPr="00AB6331">
        <w:t xml:space="preserve"> </w:t>
      </w:r>
      <w:r w:rsidR="00C26C45">
        <w:t xml:space="preserve">interface </w:t>
      </w:r>
      <w:r w:rsidR="00C26C45" w:rsidRPr="00AB6331">
        <w:t>as defined by RFC 6455</w:t>
      </w:r>
      <w:r w:rsidR="00C26C45">
        <w:t xml:space="preserve"> (</w:t>
      </w:r>
      <w:hyperlink r:id="rId42"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857" w:name="_Ref471811829"/>
      <w:bookmarkStart w:id="858" w:name="_Toc483908183"/>
      <w:r>
        <w:t>Direct Kafka Interface</w:t>
      </w:r>
      <w:bookmarkEnd w:id="857"/>
      <w:bookmarkEnd w:id="858"/>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lastRenderedPageBreak/>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3"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t>
      </w:r>
      <w:proofErr w:type="spellStart"/>
      <w:r>
        <w:t>WebSocket</w:t>
      </w:r>
      <w:proofErr w:type="spellEnd"/>
      <w:r>
        <w:t xml:space="preserve"> Proxy such as: </w:t>
      </w:r>
      <w:hyperlink r:id="rId44" w:history="1">
        <w:r w:rsidRPr="00184028">
          <w:rPr>
            <w:rStyle w:val="Hyperlink"/>
          </w:rPr>
          <w:t>https://github.com/b/kafka-websocket/blob/master/pom.xml</w:t>
        </w:r>
      </w:hyperlink>
      <w:r>
        <w:t xml:space="preserve"> </w:t>
      </w:r>
    </w:p>
    <w:p w14:paraId="3A6246A1" w14:textId="0F4211A8" w:rsidR="00F01B77" w:rsidRDefault="00F01B77" w:rsidP="00C26C45">
      <w:r>
        <w:t xml:space="preserve">A sample Java client will be available in the ODE source repository under </w:t>
      </w:r>
      <w:proofErr w:type="spellStart"/>
      <w:r w:rsidRPr="00F01B77">
        <w:t>jpo</w:t>
      </w:r>
      <w:proofErr w:type="spellEnd"/>
      <w:r w:rsidRPr="00F01B77">
        <w:t>-ode-consumer-example</w:t>
      </w:r>
      <w:r>
        <w:t xml:space="preserve"> project.</w:t>
      </w:r>
    </w:p>
    <w:p w14:paraId="32947F86" w14:textId="77777777" w:rsidR="008461B4" w:rsidRDefault="00FA5D0B" w:rsidP="008461B4">
      <w:pPr>
        <w:pStyle w:val="Heading4"/>
      </w:pPr>
      <w:bookmarkStart w:id="859"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0" w:type="auto"/>
        <w:tblLook w:val="04A0" w:firstRow="1" w:lastRow="0" w:firstColumn="1" w:lastColumn="0" w:noHBand="0" w:noVBand="1"/>
      </w:tblPr>
      <w:tblGrid>
        <w:gridCol w:w="4311"/>
        <w:gridCol w:w="6950"/>
        <w:gridCol w:w="1689"/>
      </w:tblGrid>
      <w:tr w:rsidR="006916B6" w:rsidRPr="00FA5D0B" w14:paraId="22EF592C" w14:textId="47405D1C" w:rsidTr="00134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6F1CD725" w14:textId="77777777" w:rsidR="006916B6" w:rsidRPr="00FA5D0B" w:rsidRDefault="006916B6" w:rsidP="00AD06BA">
            <w:r w:rsidRPr="00FA5D0B">
              <w:t>Topic Name</w:t>
            </w:r>
          </w:p>
        </w:tc>
        <w:tc>
          <w:tcPr>
            <w:tcW w:w="6184" w:type="dxa"/>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1797" w:type="dxa"/>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533CBCDB" w14:textId="204E7BBC" w:rsidR="006916B6" w:rsidRPr="00FA5D0B" w:rsidRDefault="006916B6" w:rsidP="00AD06BA">
            <w:pPr>
              <w:rPr>
                <w:rFonts w:ascii="Courier New" w:hAnsi="Courier New" w:cs="Courier New"/>
              </w:rPr>
            </w:pPr>
            <w:proofErr w:type="gramStart"/>
            <w:r w:rsidRPr="00FA5D0B">
              <w:rPr>
                <w:rFonts w:ascii="Courier New" w:hAnsi="Courier New" w:cs="Courier New"/>
              </w:rPr>
              <w:t>topic.</w:t>
            </w:r>
            <w:ins w:id="860" w:author="Schwartz, Matthew [USA]" w:date="2017-08-28T15:05:00Z">
              <w:r w:rsidR="00702B8B">
                <w:rPr>
                  <w:rFonts w:ascii="Courier New" w:hAnsi="Courier New" w:cs="Courier New"/>
                </w:rPr>
                <w:t>j</w:t>
              </w:r>
            </w:ins>
            <w:proofErr w:type="gramEnd"/>
            <w:del w:id="861" w:author="Schwartz, Matthew [USA]" w:date="2017-08-28T15:05:00Z">
              <w:r w:rsidRPr="00FA5D0B" w:rsidDel="00702B8B">
                <w:rPr>
                  <w:rFonts w:ascii="Courier New" w:hAnsi="Courier New" w:cs="Courier New"/>
                </w:rPr>
                <w:delText>J</w:delText>
              </w:r>
            </w:del>
            <w:r w:rsidRPr="00FA5D0B">
              <w:rPr>
                <w:rFonts w:ascii="Courier New" w:hAnsi="Courier New" w:cs="Courier New"/>
              </w:rPr>
              <w:t>2735Bsm</w:t>
            </w:r>
          </w:p>
        </w:tc>
        <w:tc>
          <w:tcPr>
            <w:tcW w:w="6184" w:type="dxa"/>
          </w:tcPr>
          <w:p w14:paraId="5C260F86" w14:textId="77777777"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b/>
              </w:rPr>
            </w:pPr>
            <w:r w:rsidRPr="00FA5D0B">
              <w:rPr>
                <w:rFonts w:ascii="Courier New" w:hAnsi="Courier New" w:cs="Courier New"/>
              </w:rPr>
              <w:t>us.dot.its.jpo.ode.</w:t>
            </w:r>
            <w:proofErr w:type="gramStart"/>
            <w:r w:rsidRPr="00FA5D0B">
              <w:rPr>
                <w:rFonts w:ascii="Courier New" w:hAnsi="Courier New" w:cs="Courier New"/>
              </w:rPr>
              <w:t>plugin.j2735.J</w:t>
            </w:r>
            <w:proofErr w:type="gramEnd"/>
            <w:r w:rsidRPr="00FA5D0B">
              <w:rPr>
                <w:rFonts w:ascii="Courier New" w:hAnsi="Courier New" w:cs="Courier New"/>
              </w:rPr>
              <w:t>2735Bsm</w:t>
            </w:r>
          </w:p>
        </w:tc>
        <w:tc>
          <w:tcPr>
            <w:tcW w:w="1797" w:type="dxa"/>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6916B6" w:rsidRPr="00FA5D0B" w14:paraId="5D8B6656"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7676CEF3" w14:textId="4D9A42D8" w:rsidR="006916B6" w:rsidRPr="00FA5D0B" w:rsidRDefault="00702B8B" w:rsidP="00AD06BA">
            <w:pPr>
              <w:rPr>
                <w:rFonts w:ascii="Courier New" w:hAnsi="Courier New" w:cs="Courier New"/>
              </w:rPr>
            </w:pPr>
            <w:proofErr w:type="gramStart"/>
            <w:ins w:id="862" w:author="Schwartz, Matthew [USA]" w:date="2017-08-28T15:04:00Z">
              <w:r>
                <w:rPr>
                  <w:rFonts w:ascii="Courier New" w:hAnsi="Courier New" w:cs="Courier New"/>
                </w:rPr>
                <w:t>topic.</w:t>
              </w:r>
            </w:ins>
            <w:r w:rsidR="00CB4AD1" w:rsidRPr="00CB4AD1">
              <w:rPr>
                <w:rFonts w:ascii="Courier New" w:hAnsi="Courier New" w:cs="Courier New"/>
              </w:rPr>
              <w:t>j</w:t>
            </w:r>
            <w:proofErr w:type="gramEnd"/>
            <w:r w:rsidR="00CB4AD1" w:rsidRPr="00CB4AD1">
              <w:rPr>
                <w:rFonts w:ascii="Courier New" w:hAnsi="Courier New" w:cs="Courier New"/>
              </w:rPr>
              <w:t>2735RawBsmJson</w:t>
            </w:r>
          </w:p>
        </w:tc>
        <w:tc>
          <w:tcPr>
            <w:tcW w:w="6184" w:type="dxa"/>
          </w:tcPr>
          <w:p w14:paraId="46EE408E" w14:textId="5D13933E" w:rsidR="006916B6" w:rsidRPr="00FA5D0B"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FA5D0B">
              <w:rPr>
                <w:rFonts w:ascii="Courier New" w:hAnsi="Courier New" w:cs="Courier New"/>
              </w:rPr>
              <w:t>us.dot.its.jpo.ode.</w:t>
            </w:r>
            <w:proofErr w:type="gramStart"/>
            <w:r w:rsidRPr="00FA5D0B">
              <w:rPr>
                <w:rFonts w:ascii="Courier New" w:hAnsi="Courier New" w:cs="Courier New"/>
              </w:rPr>
              <w:t>plugin.j2735.J</w:t>
            </w:r>
            <w:proofErr w:type="gramEnd"/>
            <w:r w:rsidRPr="00FA5D0B">
              <w:rPr>
                <w:rFonts w:ascii="Courier New" w:hAnsi="Courier New" w:cs="Courier New"/>
              </w:rPr>
              <w:t>2735Bsm</w:t>
            </w:r>
          </w:p>
        </w:tc>
        <w:tc>
          <w:tcPr>
            <w:tcW w:w="1797" w:type="dxa"/>
          </w:tcPr>
          <w:p w14:paraId="3D2F603A" w14:textId="5304A1D7" w:rsidR="006916B6"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CB4AD1" w:rsidRPr="00FA5D0B" w:rsidDel="00702B8B" w14:paraId="7CD9BE76" w14:textId="718DD714" w:rsidTr="00134262">
        <w:trPr>
          <w:cnfStyle w:val="000000100000" w:firstRow="0" w:lastRow="0" w:firstColumn="0" w:lastColumn="0" w:oddVBand="0" w:evenVBand="0" w:oddHBand="1" w:evenHBand="0" w:firstRowFirstColumn="0" w:firstRowLastColumn="0" w:lastRowFirstColumn="0" w:lastRowLastColumn="0"/>
          <w:del w:id="863" w:author="Schwartz, Matthew [USA]" w:date="2017-08-28T15:05:00Z"/>
        </w:trPr>
        <w:tc>
          <w:tcPr>
            <w:cnfStyle w:val="001000000000" w:firstRow="0" w:lastRow="0" w:firstColumn="1" w:lastColumn="0" w:oddVBand="0" w:evenVBand="0" w:oddHBand="0" w:evenHBand="0" w:firstRowFirstColumn="0" w:firstRowLastColumn="0" w:lastRowFirstColumn="0" w:lastRowLastColumn="0"/>
            <w:tcW w:w="4969" w:type="dxa"/>
          </w:tcPr>
          <w:p w14:paraId="2433A2AE" w14:textId="4DA7F3D9" w:rsidR="00CB4AD1" w:rsidRPr="00CB4AD1" w:rsidDel="00702B8B" w:rsidRDefault="00CB4AD1" w:rsidP="00AD06BA">
            <w:pPr>
              <w:rPr>
                <w:del w:id="864" w:author="Schwartz, Matthew [USA]" w:date="2017-08-28T15:05:00Z"/>
                <w:rFonts w:ascii="Courier New" w:hAnsi="Courier New" w:cs="Courier New"/>
              </w:rPr>
            </w:pPr>
            <w:del w:id="865" w:author="Schwartz, Matthew [USA]" w:date="2017-08-28T15:05:00Z">
              <w:r w:rsidRPr="00CB4AD1" w:rsidDel="00702B8B">
                <w:rPr>
                  <w:rFonts w:ascii="Courier New" w:hAnsi="Courier New" w:cs="Courier New"/>
                </w:rPr>
                <w:delText>j2735BsmFilteredJson</w:delText>
              </w:r>
            </w:del>
          </w:p>
        </w:tc>
        <w:tc>
          <w:tcPr>
            <w:tcW w:w="6184" w:type="dxa"/>
          </w:tcPr>
          <w:p w14:paraId="6BF4A6AE" w14:textId="3F42AC6A" w:rsidR="00CB4AD1" w:rsidRPr="00FA5D0B"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866" w:author="Schwartz, Matthew [USA]" w:date="2017-08-28T15:05:00Z"/>
                <w:rFonts w:ascii="Courier New" w:hAnsi="Courier New" w:cs="Courier New"/>
              </w:rPr>
            </w:pPr>
            <w:del w:id="867" w:author="Schwartz, Matthew [USA]" w:date="2017-08-28T15:05:00Z">
              <w:r w:rsidRPr="00FA5D0B" w:rsidDel="00702B8B">
                <w:rPr>
                  <w:rFonts w:ascii="Courier New" w:hAnsi="Courier New" w:cs="Courier New"/>
                </w:rPr>
                <w:delText>us.dot.its.jpo.ode.plugin.j2735.J2735Bsm</w:delText>
              </w:r>
            </w:del>
          </w:p>
        </w:tc>
        <w:tc>
          <w:tcPr>
            <w:tcW w:w="1797" w:type="dxa"/>
          </w:tcPr>
          <w:p w14:paraId="23AB4744" w14:textId="7BDD3D83" w:rsidR="00CB4AD1"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868" w:author="Schwartz, Matthew [USA]" w:date="2017-08-28T15:05:00Z"/>
                <w:rFonts w:ascii="Courier New" w:hAnsi="Courier New" w:cs="Courier New"/>
              </w:rPr>
            </w:pPr>
            <w:del w:id="869" w:author="Schwartz, Matthew [USA]" w:date="2017-08-28T15:05:00Z">
              <w:r w:rsidDel="00702B8B">
                <w:rPr>
                  <w:rFonts w:ascii="Courier New" w:hAnsi="Courier New" w:cs="Courier New"/>
                </w:rPr>
                <w:delText>JSON</w:delText>
              </w:r>
            </w:del>
          </w:p>
        </w:tc>
      </w:tr>
      <w:tr w:rsidR="00134262" w:rsidRPr="00FA5D0B" w14:paraId="296157FF"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277D2CC8" w14:textId="3F894AD2" w:rsidR="00134262" w:rsidRPr="00CB4AD1" w:rsidRDefault="00702B8B" w:rsidP="00134262">
            <w:pPr>
              <w:rPr>
                <w:rFonts w:ascii="Courier New" w:hAnsi="Courier New" w:cs="Courier New"/>
              </w:rPr>
            </w:pPr>
            <w:proofErr w:type="spellStart"/>
            <w:proofErr w:type="gramStart"/>
            <w:ins w:id="870" w:author="Schwartz, Matthew [USA]" w:date="2017-08-28T15:04:00Z">
              <w:r>
                <w:rPr>
                  <w:rFonts w:ascii="Courier New" w:hAnsi="Courier New" w:cs="Courier New"/>
                </w:rPr>
                <w:t>topic.</w:t>
              </w:r>
            </w:ins>
            <w:r w:rsidR="00134262" w:rsidRPr="00CB4AD1">
              <w:rPr>
                <w:rFonts w:ascii="Courier New" w:hAnsi="Courier New" w:cs="Courier New"/>
              </w:rPr>
              <w:t>OdeBsmPojo</w:t>
            </w:r>
            <w:proofErr w:type="spellEnd"/>
            <w:proofErr w:type="gramEnd"/>
          </w:p>
        </w:tc>
        <w:tc>
          <w:tcPr>
            <w:tcW w:w="6184" w:type="dxa"/>
          </w:tcPr>
          <w:p w14:paraId="082BCCDA" w14:textId="0583713B" w:rsidR="00134262" w:rsidRPr="00FA5D0B"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1797" w:type="dxa"/>
          </w:tcPr>
          <w:p w14:paraId="135E72A8" w14:textId="3B40D6BB" w:rsidR="00134262"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134262" w:rsidRPr="00FA5D0B" w14:paraId="10AC89FF"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3E389474" w14:textId="687DF069" w:rsidR="00134262" w:rsidRPr="00CB4AD1" w:rsidRDefault="00702B8B" w:rsidP="00134262">
            <w:pPr>
              <w:rPr>
                <w:rFonts w:ascii="Courier New" w:hAnsi="Courier New" w:cs="Courier New"/>
              </w:rPr>
            </w:pPr>
            <w:proofErr w:type="spellStart"/>
            <w:proofErr w:type="gramStart"/>
            <w:ins w:id="871" w:author="Schwartz, Matthew [USA]" w:date="2017-08-28T15:04:00Z">
              <w:r>
                <w:rPr>
                  <w:rFonts w:ascii="Courier New" w:hAnsi="Courier New" w:cs="Courier New"/>
                </w:rPr>
                <w:t>topic.</w:t>
              </w:r>
            </w:ins>
            <w:r w:rsidR="00134262" w:rsidRPr="00CB4AD1">
              <w:rPr>
                <w:rFonts w:ascii="Courier New" w:hAnsi="Courier New" w:cs="Courier New"/>
              </w:rPr>
              <w:t>OdeBsmJson</w:t>
            </w:r>
            <w:proofErr w:type="spellEnd"/>
            <w:proofErr w:type="gramEnd"/>
          </w:p>
        </w:tc>
        <w:tc>
          <w:tcPr>
            <w:tcW w:w="6184" w:type="dxa"/>
          </w:tcPr>
          <w:p w14:paraId="1BA3FD36" w14:textId="6F22225F"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1797" w:type="dxa"/>
          </w:tcPr>
          <w:p w14:paraId="7D35B6A3" w14:textId="417AAA5C"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JSON</w:t>
            </w:r>
          </w:p>
        </w:tc>
      </w:tr>
      <w:tr w:rsidR="00702B8B" w:rsidRPr="00FA5D0B" w14:paraId="0C28A6D7" w14:textId="77777777" w:rsidTr="00134262">
        <w:trPr>
          <w:ins w:id="872"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D2600F8" w14:textId="6D22533D" w:rsidR="00702B8B" w:rsidRPr="00CB4AD1" w:rsidRDefault="00702B8B" w:rsidP="00134262">
            <w:pPr>
              <w:rPr>
                <w:ins w:id="873" w:author="Schwartz, Matthew [USA]" w:date="2017-08-28T15:04:00Z"/>
                <w:rFonts w:ascii="Courier New" w:hAnsi="Courier New" w:cs="Courier New"/>
              </w:rPr>
            </w:pPr>
            <w:proofErr w:type="spellStart"/>
            <w:proofErr w:type="gramStart"/>
            <w:ins w:id="874" w:author="Schwartz, Matthew [USA]" w:date="2017-08-28T15:05:00Z">
              <w:r w:rsidRPr="00702B8B">
                <w:rPr>
                  <w:rFonts w:ascii="Courier New" w:hAnsi="Courier New" w:cs="Courier New"/>
                </w:rPr>
                <w:t>topic.FilteredOdeBsmJson</w:t>
              </w:r>
            </w:ins>
            <w:proofErr w:type="spellEnd"/>
            <w:proofErr w:type="gramEnd"/>
          </w:p>
        </w:tc>
        <w:tc>
          <w:tcPr>
            <w:tcW w:w="6184" w:type="dxa"/>
          </w:tcPr>
          <w:p w14:paraId="25FFFE3D" w14:textId="55B963D0"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875" w:author="Schwartz, Matthew [USA]" w:date="2017-08-28T15:04:00Z"/>
                <w:rFonts w:ascii="Courier New" w:hAnsi="Courier New" w:cs="Courier New"/>
              </w:rPr>
            </w:pPr>
            <w:proofErr w:type="spellStart"/>
            <w:proofErr w:type="gramStart"/>
            <w:ins w:id="876" w:author="Schwartz, Matthew [USA]" w:date="2017-08-28T15:05:00Z">
              <w:r w:rsidRPr="00134262">
                <w:rPr>
                  <w:rFonts w:ascii="Courier New" w:hAnsi="Courier New" w:cs="Courier New"/>
                </w:rPr>
                <w:t>us.dot.its.jpo.ode.model</w:t>
              </w:r>
              <w:proofErr w:type="gramEnd"/>
              <w:r w:rsidRPr="00134262">
                <w:rPr>
                  <w:rFonts w:ascii="Courier New" w:hAnsi="Courier New" w:cs="Courier New"/>
                </w:rPr>
                <w:t>.OdeBsmData</w:t>
              </w:r>
            </w:ins>
            <w:proofErr w:type="spellEnd"/>
          </w:p>
        </w:tc>
        <w:tc>
          <w:tcPr>
            <w:tcW w:w="1797" w:type="dxa"/>
          </w:tcPr>
          <w:p w14:paraId="68C94353" w14:textId="53EF7FEA"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877" w:author="Schwartz, Matthew [USA]" w:date="2017-08-28T15:04:00Z"/>
                <w:rFonts w:ascii="Courier New" w:hAnsi="Courier New" w:cs="Courier New"/>
              </w:rPr>
            </w:pPr>
            <w:ins w:id="878" w:author="Schwartz, Matthew [USA]" w:date="2017-08-28T15:05:00Z">
              <w:r>
                <w:rPr>
                  <w:rFonts w:ascii="Courier New" w:hAnsi="Courier New" w:cs="Courier New"/>
                </w:rPr>
                <w:t>Filtered JSON</w:t>
              </w:r>
            </w:ins>
          </w:p>
        </w:tc>
      </w:tr>
      <w:tr w:rsidR="00702B8B" w:rsidRPr="00FA5D0B" w14:paraId="5D00DE22" w14:textId="77777777" w:rsidTr="00134262">
        <w:trPr>
          <w:cnfStyle w:val="000000100000" w:firstRow="0" w:lastRow="0" w:firstColumn="0" w:lastColumn="0" w:oddVBand="0" w:evenVBand="0" w:oddHBand="1" w:evenHBand="0" w:firstRowFirstColumn="0" w:firstRowLastColumn="0" w:lastRowFirstColumn="0" w:lastRowLastColumn="0"/>
          <w:ins w:id="879"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5A078ED8" w14:textId="2538EA78" w:rsidR="00702B8B" w:rsidRPr="00CB4AD1" w:rsidRDefault="0048033F" w:rsidP="00134262">
            <w:pPr>
              <w:rPr>
                <w:ins w:id="880" w:author="Schwartz, Matthew [USA]" w:date="2017-08-28T15:04:00Z"/>
                <w:rFonts w:ascii="Courier New" w:hAnsi="Courier New" w:cs="Courier New"/>
              </w:rPr>
            </w:pPr>
            <w:proofErr w:type="spellStart"/>
            <w:proofErr w:type="gramStart"/>
            <w:ins w:id="881" w:author="Schwartz, Matthew [USA]" w:date="2017-08-28T15:06:00Z">
              <w:r w:rsidRPr="0048033F">
                <w:rPr>
                  <w:rFonts w:ascii="Courier New" w:hAnsi="Courier New" w:cs="Courier New"/>
                </w:rPr>
                <w:t>topic.OdeTimPojo</w:t>
              </w:r>
            </w:ins>
            <w:proofErr w:type="spellEnd"/>
            <w:proofErr w:type="gramEnd"/>
          </w:p>
        </w:tc>
        <w:tc>
          <w:tcPr>
            <w:tcW w:w="6184" w:type="dxa"/>
          </w:tcPr>
          <w:p w14:paraId="6EFFEAEE" w14:textId="5470D4FC" w:rsidR="00702B8B" w:rsidRPr="00134262" w:rsidRDefault="0048033F" w:rsidP="00134262">
            <w:pPr>
              <w:keepNext/>
              <w:cnfStyle w:val="000000100000" w:firstRow="0" w:lastRow="0" w:firstColumn="0" w:lastColumn="0" w:oddVBand="0" w:evenVBand="0" w:oddHBand="1" w:evenHBand="0" w:firstRowFirstColumn="0" w:firstRowLastColumn="0" w:lastRowFirstColumn="0" w:lastRowLastColumn="0"/>
              <w:rPr>
                <w:ins w:id="882" w:author="Schwartz, Matthew [USA]" w:date="2017-08-28T15:04:00Z"/>
                <w:rFonts w:ascii="Courier New" w:hAnsi="Courier New" w:cs="Courier New"/>
              </w:rPr>
            </w:pPr>
            <w:proofErr w:type="spellStart"/>
            <w:proofErr w:type="gramStart"/>
            <w:ins w:id="883" w:author="Schwartz, Matthew [USA]" w:date="2017-08-28T15:07:00Z">
              <w:r w:rsidRPr="0048033F">
                <w:rPr>
                  <w:rFonts w:ascii="Courier New" w:hAnsi="Courier New" w:cs="Courier New"/>
                </w:rPr>
                <w:t>us.dot.its.jpo.ode.model</w:t>
              </w:r>
              <w:proofErr w:type="gramEnd"/>
              <w:r w:rsidRPr="0048033F">
                <w:rPr>
                  <w:rFonts w:ascii="Courier New" w:hAnsi="Courier New" w:cs="Courier New"/>
                </w:rPr>
                <w:t>.OdeTravelerInformationData</w:t>
              </w:r>
            </w:ins>
            <w:proofErr w:type="spellEnd"/>
          </w:p>
        </w:tc>
        <w:tc>
          <w:tcPr>
            <w:tcW w:w="1797" w:type="dxa"/>
          </w:tcPr>
          <w:p w14:paraId="6AE48CF7" w14:textId="49050ADB" w:rsidR="00702B8B" w:rsidRDefault="0048033F" w:rsidP="00134262">
            <w:pPr>
              <w:keepNext/>
              <w:cnfStyle w:val="000000100000" w:firstRow="0" w:lastRow="0" w:firstColumn="0" w:lastColumn="0" w:oddVBand="0" w:evenVBand="0" w:oddHBand="1" w:evenHBand="0" w:firstRowFirstColumn="0" w:firstRowLastColumn="0" w:lastRowFirstColumn="0" w:lastRowLastColumn="0"/>
              <w:rPr>
                <w:ins w:id="884" w:author="Schwartz, Matthew [USA]" w:date="2017-08-28T15:04:00Z"/>
                <w:rFonts w:ascii="Courier New" w:hAnsi="Courier New" w:cs="Courier New"/>
              </w:rPr>
            </w:pPr>
            <w:ins w:id="885" w:author="Schwartz, Matthew [USA]" w:date="2017-08-28T15:07:00Z">
              <w:r>
                <w:rPr>
                  <w:rFonts w:ascii="Courier New" w:hAnsi="Courier New" w:cs="Courier New"/>
                </w:rPr>
                <w:t>Serialized POJO</w:t>
              </w:r>
            </w:ins>
          </w:p>
        </w:tc>
      </w:tr>
      <w:tr w:rsidR="00702B8B" w:rsidRPr="00FA5D0B" w14:paraId="7039D702" w14:textId="77777777" w:rsidTr="00134262">
        <w:trPr>
          <w:ins w:id="886"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9BC692B" w14:textId="129A090B" w:rsidR="00702B8B" w:rsidRPr="00CB4AD1" w:rsidRDefault="0048033F" w:rsidP="00134262">
            <w:pPr>
              <w:rPr>
                <w:ins w:id="887" w:author="Schwartz, Matthew [USA]" w:date="2017-08-28T15:04:00Z"/>
                <w:rFonts w:ascii="Courier New" w:hAnsi="Courier New" w:cs="Courier New"/>
              </w:rPr>
            </w:pPr>
            <w:proofErr w:type="spellStart"/>
            <w:proofErr w:type="gramStart"/>
            <w:ins w:id="888" w:author="Schwartz, Matthew [USA]" w:date="2017-08-28T15:06:00Z">
              <w:r w:rsidRPr="0048033F">
                <w:rPr>
                  <w:rFonts w:ascii="Courier New" w:hAnsi="Courier New" w:cs="Courier New"/>
                </w:rPr>
                <w:t>topic.OdeTimJson</w:t>
              </w:r>
            </w:ins>
            <w:proofErr w:type="spellEnd"/>
            <w:proofErr w:type="gramEnd"/>
          </w:p>
        </w:tc>
        <w:tc>
          <w:tcPr>
            <w:tcW w:w="6184" w:type="dxa"/>
          </w:tcPr>
          <w:p w14:paraId="3C1B5AE2" w14:textId="640CA41E" w:rsidR="00702B8B" w:rsidRPr="00134262" w:rsidRDefault="0048033F" w:rsidP="00134262">
            <w:pPr>
              <w:keepNext/>
              <w:cnfStyle w:val="000000000000" w:firstRow="0" w:lastRow="0" w:firstColumn="0" w:lastColumn="0" w:oddVBand="0" w:evenVBand="0" w:oddHBand="0" w:evenHBand="0" w:firstRowFirstColumn="0" w:firstRowLastColumn="0" w:lastRowFirstColumn="0" w:lastRowLastColumn="0"/>
              <w:rPr>
                <w:ins w:id="889" w:author="Schwartz, Matthew [USA]" w:date="2017-08-28T15:04:00Z"/>
                <w:rFonts w:ascii="Courier New" w:hAnsi="Courier New" w:cs="Courier New"/>
              </w:rPr>
            </w:pPr>
            <w:proofErr w:type="spellStart"/>
            <w:proofErr w:type="gramStart"/>
            <w:ins w:id="890" w:author="Schwartz, Matthew [USA]" w:date="2017-08-28T15:07:00Z">
              <w:r w:rsidRPr="0048033F">
                <w:rPr>
                  <w:rFonts w:ascii="Courier New" w:hAnsi="Courier New" w:cs="Courier New"/>
                </w:rPr>
                <w:t>us.dot.its.jpo.ode.model</w:t>
              </w:r>
              <w:proofErr w:type="gramEnd"/>
              <w:r w:rsidRPr="0048033F">
                <w:rPr>
                  <w:rFonts w:ascii="Courier New" w:hAnsi="Courier New" w:cs="Courier New"/>
                </w:rPr>
                <w:t>.OdeTravelerInformationData</w:t>
              </w:r>
            </w:ins>
            <w:proofErr w:type="spellEnd"/>
          </w:p>
        </w:tc>
        <w:tc>
          <w:tcPr>
            <w:tcW w:w="1797" w:type="dxa"/>
          </w:tcPr>
          <w:p w14:paraId="007A55CA" w14:textId="54010DA1" w:rsidR="00702B8B" w:rsidRDefault="0048033F" w:rsidP="00134262">
            <w:pPr>
              <w:keepNext/>
              <w:cnfStyle w:val="000000000000" w:firstRow="0" w:lastRow="0" w:firstColumn="0" w:lastColumn="0" w:oddVBand="0" w:evenVBand="0" w:oddHBand="0" w:evenHBand="0" w:firstRowFirstColumn="0" w:firstRowLastColumn="0" w:lastRowFirstColumn="0" w:lastRowLastColumn="0"/>
              <w:rPr>
                <w:ins w:id="891" w:author="Schwartz, Matthew [USA]" w:date="2017-08-28T15:04:00Z"/>
                <w:rFonts w:ascii="Courier New" w:hAnsi="Courier New" w:cs="Courier New"/>
              </w:rPr>
            </w:pPr>
            <w:ins w:id="892" w:author="Schwartz, Matthew [USA]" w:date="2017-08-28T15:07:00Z">
              <w:r>
                <w:rPr>
                  <w:rFonts w:ascii="Courier New" w:hAnsi="Courier New" w:cs="Courier New"/>
                </w:rPr>
                <w:t>JSON</w:t>
              </w:r>
            </w:ins>
          </w:p>
        </w:tc>
      </w:tr>
      <w:tr w:rsidR="00702B8B" w:rsidRPr="00FA5D0B" w14:paraId="02BB5C57" w14:textId="77777777" w:rsidTr="00134262">
        <w:trPr>
          <w:cnfStyle w:val="000000100000" w:firstRow="0" w:lastRow="0" w:firstColumn="0" w:lastColumn="0" w:oddVBand="0" w:evenVBand="0" w:oddHBand="1" w:evenHBand="0" w:firstRowFirstColumn="0" w:firstRowLastColumn="0" w:lastRowFirstColumn="0" w:lastRowLastColumn="0"/>
          <w:ins w:id="893"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A354A52" w14:textId="77777777" w:rsidR="00702B8B" w:rsidRPr="00CB4AD1" w:rsidRDefault="00702B8B" w:rsidP="00134262">
            <w:pPr>
              <w:rPr>
                <w:ins w:id="894" w:author="Schwartz, Matthew [USA]" w:date="2017-08-28T15:04:00Z"/>
                <w:rFonts w:ascii="Courier New" w:hAnsi="Courier New" w:cs="Courier New"/>
              </w:rPr>
            </w:pPr>
          </w:p>
        </w:tc>
        <w:tc>
          <w:tcPr>
            <w:tcW w:w="6184" w:type="dxa"/>
          </w:tcPr>
          <w:p w14:paraId="5970F059" w14:textId="77777777" w:rsidR="00702B8B" w:rsidRPr="00134262" w:rsidRDefault="00702B8B" w:rsidP="00134262">
            <w:pPr>
              <w:keepNext/>
              <w:cnfStyle w:val="000000100000" w:firstRow="0" w:lastRow="0" w:firstColumn="0" w:lastColumn="0" w:oddVBand="0" w:evenVBand="0" w:oddHBand="1" w:evenHBand="0" w:firstRowFirstColumn="0" w:firstRowLastColumn="0" w:lastRowFirstColumn="0" w:lastRowLastColumn="0"/>
              <w:rPr>
                <w:ins w:id="895" w:author="Schwartz, Matthew [USA]" w:date="2017-08-28T15:04:00Z"/>
                <w:rFonts w:ascii="Courier New" w:hAnsi="Courier New" w:cs="Courier New"/>
              </w:rPr>
            </w:pPr>
          </w:p>
        </w:tc>
        <w:tc>
          <w:tcPr>
            <w:tcW w:w="1797" w:type="dxa"/>
          </w:tcPr>
          <w:p w14:paraId="5CC167E3" w14:textId="77777777" w:rsidR="00702B8B" w:rsidRDefault="00702B8B" w:rsidP="00134262">
            <w:pPr>
              <w:keepNext/>
              <w:cnfStyle w:val="000000100000" w:firstRow="0" w:lastRow="0" w:firstColumn="0" w:lastColumn="0" w:oddVBand="0" w:evenVBand="0" w:oddHBand="1" w:evenHBand="0" w:firstRowFirstColumn="0" w:firstRowLastColumn="0" w:lastRowFirstColumn="0" w:lastRowLastColumn="0"/>
              <w:rPr>
                <w:ins w:id="896" w:author="Schwartz, Matthew [USA]" w:date="2017-08-28T15:04:00Z"/>
                <w:rFonts w:ascii="Courier New" w:hAnsi="Courier New" w:cs="Courier New"/>
              </w:rPr>
            </w:pPr>
          </w:p>
        </w:tc>
      </w:tr>
      <w:tr w:rsidR="00702B8B" w:rsidRPr="00FA5D0B" w14:paraId="705EFB6C" w14:textId="77777777" w:rsidTr="00134262">
        <w:trPr>
          <w:ins w:id="897"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6D81B166" w14:textId="77777777" w:rsidR="00702B8B" w:rsidRPr="00CB4AD1" w:rsidRDefault="00702B8B" w:rsidP="00134262">
            <w:pPr>
              <w:rPr>
                <w:ins w:id="898" w:author="Schwartz, Matthew [USA]" w:date="2017-08-28T15:04:00Z"/>
                <w:rFonts w:ascii="Courier New" w:hAnsi="Courier New" w:cs="Courier New"/>
              </w:rPr>
            </w:pPr>
          </w:p>
        </w:tc>
        <w:tc>
          <w:tcPr>
            <w:tcW w:w="6184" w:type="dxa"/>
          </w:tcPr>
          <w:p w14:paraId="237F78E3" w14:textId="77777777"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899" w:author="Schwartz, Matthew [USA]" w:date="2017-08-28T15:04:00Z"/>
                <w:rFonts w:ascii="Courier New" w:hAnsi="Courier New" w:cs="Courier New"/>
              </w:rPr>
            </w:pPr>
          </w:p>
        </w:tc>
        <w:tc>
          <w:tcPr>
            <w:tcW w:w="1797" w:type="dxa"/>
          </w:tcPr>
          <w:p w14:paraId="6C4D666B" w14:textId="77777777"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900" w:author="Schwartz, Matthew [USA]" w:date="2017-08-28T15:04:00Z"/>
                <w:rFonts w:ascii="Courier New" w:hAnsi="Courier New" w:cs="Courier New"/>
              </w:rPr>
            </w:pPr>
          </w:p>
        </w:tc>
      </w:tr>
    </w:tbl>
    <w:p w14:paraId="793A2536" w14:textId="77777777" w:rsidR="00FA5D0B" w:rsidRDefault="00FA5D0B">
      <w:pPr>
        <w:pStyle w:val="Caption"/>
      </w:pPr>
      <w:r>
        <w:t xml:space="preserve">Table </w:t>
      </w:r>
      <w:fldSimple w:instr=" SEQ Table \* ARABIC ">
        <w:r w:rsidR="00C910EC">
          <w:rPr>
            <w:noProof/>
          </w:rPr>
          <w:t>6</w:t>
        </w:r>
      </w:fldSimple>
      <w:r>
        <w:t xml:space="preserve"> - Kafka Publish/Subscribe Topics</w:t>
      </w:r>
    </w:p>
    <w:p w14:paraId="46B273E1" w14:textId="77777777" w:rsidR="00FA5D0B" w:rsidRPr="00FA5D0B" w:rsidRDefault="00FA5D0B" w:rsidP="00FA5D0B"/>
    <w:p w14:paraId="7D40E325" w14:textId="4D43BACE" w:rsidR="00F01B77" w:rsidRDefault="00F01B77" w:rsidP="00F01B77">
      <w:pPr>
        <w:pStyle w:val="Heading3"/>
      </w:pPr>
      <w:bookmarkStart w:id="901" w:name="_Toc483908184"/>
      <w:r>
        <w:t xml:space="preserve">ODE </w:t>
      </w:r>
      <w:proofErr w:type="spellStart"/>
      <w:r>
        <w:t>WebSocket</w:t>
      </w:r>
      <w:proofErr w:type="spellEnd"/>
      <w:r>
        <w:t xml:space="preserve"> Interface</w:t>
      </w:r>
      <w:bookmarkEnd w:id="859"/>
      <w:bookmarkEnd w:id="901"/>
    </w:p>
    <w:p w14:paraId="155FD68C" w14:textId="24345753" w:rsidR="00C26C45" w:rsidRDefault="008F6EBA" w:rsidP="00C26C45">
      <w:r>
        <w:t xml:space="preserve">To interface with the ODE through its </w:t>
      </w:r>
      <w:proofErr w:type="spellStart"/>
      <w:r>
        <w:t>WebSocket</w:t>
      </w:r>
      <w:proofErr w:type="spellEnd"/>
      <w:r>
        <w:t xml:space="preserve">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/ode/</w:t>
      </w:r>
      <w:proofErr w:type="spellStart"/>
      <w:r w:rsidRPr="000D041D">
        <w:rPr>
          <w:rFonts w:ascii="Courier New" w:hAnsi="Courier New" w:cs="Courier New"/>
        </w:rPr>
        <w:t>api</w:t>
      </w:r>
      <w:proofErr w:type="spellEnd"/>
      <w:r w:rsidRPr="000D041D">
        <w:rPr>
          <w:rFonts w:ascii="Courier New" w:hAnsi="Courier New" w:cs="Courier New"/>
        </w:rPr>
        <w:t>/</w:t>
      </w:r>
      <w:proofErr w:type="spellStart"/>
      <w:r w:rsidRPr="000D041D">
        <w:rPr>
          <w:rFonts w:ascii="Courier New" w:hAnsi="Courier New" w:cs="Courier New"/>
        </w:rPr>
        <w:t>ws</w:t>
      </w:r>
      <w:proofErr w:type="spellEnd"/>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lastRenderedPageBreak/>
        <w:t xml:space="preserve">  - </w:t>
      </w:r>
      <w:proofErr w:type="spellStart"/>
      <w:r>
        <w:rPr>
          <w:rFonts w:ascii="Courier New" w:hAnsi="Courier New" w:cs="Courier New"/>
        </w:rPr>
        <w:t>ws</w:t>
      </w:r>
      <w:proofErr w:type="spellEnd"/>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t>
      </w:r>
      <w:proofErr w:type="spellStart"/>
      <w:r w:rsidRPr="000D041D">
        <w:rPr>
          <w:rFonts w:ascii="Courier New" w:hAnsi="Courier New" w:cs="Courier New"/>
        </w:rPr>
        <w:t>wss</w:t>
      </w:r>
      <w:proofErr w:type="spellEnd"/>
    </w:p>
    <w:p w14:paraId="749BB67D" w14:textId="77777777" w:rsidR="00ED0E13" w:rsidRDefault="00ED0E13" w:rsidP="00C26C45"/>
    <w:p w14:paraId="2EFCC51E" w14:textId="7BE5BE31" w:rsidR="00C26C45" w:rsidRDefault="003C3E28" w:rsidP="00ED0E13">
      <w:pPr>
        <w:pStyle w:val="Heading4"/>
        <w:rPr>
          <w:b/>
        </w:rPr>
      </w:pPr>
      <w:bookmarkStart w:id="902" w:name="_Toc462052290"/>
      <w:r>
        <w:t>O</w:t>
      </w:r>
      <w:r w:rsidR="00C26C45" w:rsidRPr="00E35BF2">
        <w:t xml:space="preserve">DE </w:t>
      </w:r>
      <w:proofErr w:type="spellStart"/>
      <w:r w:rsidR="00ED0E13">
        <w:t>WebSocket</w:t>
      </w:r>
      <w:proofErr w:type="spellEnd"/>
      <w:r w:rsidR="00ED0E13">
        <w:t xml:space="preserve"> </w:t>
      </w:r>
      <w:r w:rsidR="00C26C45" w:rsidRPr="00E35BF2">
        <w:t>Control Messages</w:t>
      </w:r>
      <w:bookmarkEnd w:id="902"/>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w:t>
      </w:r>
      <w:proofErr w:type="gramStart"/>
      <w:r w:rsidRPr="00642AC1">
        <w:rPr>
          <w:rFonts w:ascii="Courier New" w:hAnsi="Courier New" w:cs="Courier New"/>
        </w:rPr>
        <w:t>":{</w:t>
      </w:r>
      <w:proofErr w:type="gramEnd"/>
      <w:r w:rsidRPr="00642AC1">
        <w:rPr>
          <w:rFonts w:ascii="Courier New" w:hAnsi="Courier New" w:cs="Courier New"/>
        </w:rPr>
        <w:t>"payloadType":"control","version":1},"payload":{"dataSourceBundleCount":20,"receivedRecordCount":203,"sentRecordCount":10,"tag":"STOP","dataType":"Control","version":1},"version":1}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903" w:name="_Toc462052291"/>
      <w:r>
        <w:t>BSM</w:t>
      </w:r>
      <w:r w:rsidR="00C26C45" w:rsidRPr="00E35BF2">
        <w:t xml:space="preserve"> </w:t>
      </w:r>
      <w:proofErr w:type="spellStart"/>
      <w:r>
        <w:t>WebSocket</w:t>
      </w:r>
      <w:proofErr w:type="spellEnd"/>
      <w:r w:rsidR="00C26C45" w:rsidRPr="00E35BF2">
        <w:t xml:space="preserve"> Subscription </w:t>
      </w:r>
      <w:bookmarkEnd w:id="903"/>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 xml:space="preserve">A prototype BSM </w:t>
      </w:r>
      <w:proofErr w:type="spellStart"/>
      <w:r w:rsidR="00ED0E13">
        <w:rPr>
          <w:color w:val="FF0000"/>
        </w:rPr>
        <w:t>WebSocket</w:t>
      </w:r>
      <w:proofErr w:type="spellEnd"/>
      <w:r w:rsidR="00ED0E13">
        <w:rPr>
          <w:color w:val="FF0000"/>
        </w:rPr>
        <w:t xml:space="preserve">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367FF2D1" w:rsidR="00C26C45" w:rsidRPr="008A6E46" w:rsidRDefault="00ED0E13" w:rsidP="00C26C45">
            <w:pPr>
              <w:rPr>
                <w:rFonts w:ascii="Courier New" w:hAnsi="Courier New" w:cs="Courier New"/>
              </w:rPr>
            </w:pPr>
            <w:r>
              <w:rPr>
                <w:rFonts w:ascii="Courier New" w:hAnsi="Courier New" w:cs="Courier New"/>
              </w:rPr>
              <w:t>/</w:t>
            </w:r>
            <w:proofErr w:type="spellStart"/>
            <w:r>
              <w:rPr>
                <w:rFonts w:ascii="Courier New" w:hAnsi="Courier New" w:cs="Courier New"/>
              </w:rPr>
              <w:t>bsm</w:t>
            </w:r>
            <w:proofErr w:type="spellEnd"/>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58016300"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r w:rsidR="00ED0E13">
              <w:rPr>
                <w:rFonts w:ascii="Courier New" w:hAnsi="Courier New" w:cs="Courier New"/>
              </w:rPr>
              <w:t>BSM</w:t>
            </w:r>
            <w:r>
              <w:rPr>
                <w:rFonts w:ascii="Courier New" w:hAnsi="Courier New" w:cs="Courier New"/>
              </w:rPr>
              <w:t xml:space="preserve"> </w:t>
            </w:r>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lastRenderedPageBreak/>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w:t>
                  </w:r>
                  <w:proofErr w:type="spellStart"/>
                  <w:r>
                    <w:rPr>
                      <w:rFonts w:ascii="Courier New" w:hAnsi="Courier New" w:cs="Courier New"/>
                    </w:rPr>
                    <w:t>param</w:t>
                  </w:r>
                  <w:proofErr w:type="spellEnd"/>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125FBFE4" w:rsidR="00C26C45" w:rsidRPr="003E745F" w:rsidRDefault="00ED0E13" w:rsidP="00C26C45">
                  <w:pPr>
                    <w:rPr>
                      <w:rFonts w:ascii="Courier New" w:hAnsi="Courier New" w:cs="Courier New"/>
                    </w:rPr>
                  </w:pPr>
                  <w:r>
                    <w:rPr>
                      <w:rFonts w:ascii="Courier New" w:hAnsi="Courier New" w:cs="Courier New"/>
                    </w:rPr>
                    <w:t>J2735Bsm</w:t>
                  </w:r>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904" w:name="_Toc462052298"/>
      <w:bookmarkStart w:id="905" w:name="_Ref471728137"/>
      <w:bookmarkStart w:id="906" w:name="_Toc483908185"/>
      <w:r w:rsidRPr="00145701">
        <w:t>ODE Request Schemas</w:t>
      </w:r>
      <w:bookmarkEnd w:id="904"/>
      <w:bookmarkEnd w:id="905"/>
      <w:bookmarkEnd w:id="906"/>
    </w:p>
    <w:p w14:paraId="2E825466" w14:textId="5F1E6866" w:rsidR="00ED0E13" w:rsidRPr="00ED0E13" w:rsidRDefault="005676A9" w:rsidP="00ED0E13">
      <w:r>
        <w:lastRenderedPageBreak/>
        <w:t>The following sub-sections describe the structure and specification of ODE request messages.</w:t>
      </w:r>
    </w:p>
    <w:p w14:paraId="27A07B61" w14:textId="690F0A2D" w:rsidR="00C26C45" w:rsidRDefault="00184A66" w:rsidP="00874976">
      <w:pPr>
        <w:pStyle w:val="Heading3"/>
      </w:pPr>
      <w:bookmarkStart w:id="907" w:name="_Toc462052299"/>
      <w:bookmarkStart w:id="908" w:name="_Ref471813112"/>
      <w:bookmarkStart w:id="909" w:name="_Toc483908186"/>
      <w:r>
        <w:t>ODE</w:t>
      </w:r>
      <w:r w:rsidR="00C26C45" w:rsidRPr="00145701">
        <w:t xml:space="preserve"> Request</w:t>
      </w:r>
      <w:bookmarkEnd w:id="907"/>
      <w:bookmarkEnd w:id="908"/>
      <w:r w:rsidR="000D126A">
        <w:t xml:space="preserve"> Message Metadata</w:t>
      </w:r>
      <w:bookmarkEnd w:id="909"/>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910" w:name="_Toc441572976"/>
      <w:bookmarkStart w:id="911" w:name="_Toc456253304"/>
      <w:r>
        <w:t xml:space="preserve">Table </w:t>
      </w:r>
      <w:fldSimple w:instr=" SEQ Table \* ARABIC ">
        <w:r w:rsidR="00C910EC">
          <w:rPr>
            <w:noProof/>
          </w:rPr>
          <w:t>7</w:t>
        </w:r>
      </w:fldSimple>
      <w:r>
        <w:t xml:space="preserve"> </w:t>
      </w:r>
      <w:r w:rsidR="00874976">
        <w:t>–</w:t>
      </w:r>
      <w:r w:rsidR="00ED0E13">
        <w:t xml:space="preserve"> ODE </w:t>
      </w:r>
      <w:r>
        <w:t>Request</w:t>
      </w:r>
      <w:bookmarkEnd w:id="910"/>
      <w:bookmarkEnd w:id="911"/>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912" w:name="_Toc462052303"/>
      <w:bookmarkStart w:id="913" w:name="_Ref471728323"/>
      <w:bookmarkStart w:id="914" w:name="_Toc483908187"/>
      <w:r w:rsidRPr="00145701">
        <w:t xml:space="preserve">ODE </w:t>
      </w:r>
      <w:r w:rsidR="0016253B">
        <w:t>Response</w:t>
      </w:r>
      <w:r w:rsidRPr="00145701">
        <w:t xml:space="preserve"> Schemas</w:t>
      </w:r>
      <w:bookmarkEnd w:id="912"/>
      <w:bookmarkEnd w:id="913"/>
      <w:bookmarkEnd w:id="914"/>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5">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915" w:name="_Ref489004424"/>
      <w:r>
        <w:lastRenderedPageBreak/>
        <w:t xml:space="preserve">Figure </w:t>
      </w:r>
      <w:fldSimple w:instr=" SEQ Figure \* ARABIC ">
        <w:r>
          <w:rPr>
            <w:noProof/>
          </w:rPr>
          <w:t>4</w:t>
        </w:r>
      </w:fldSimple>
      <w:bookmarkEnd w:id="915"/>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916" w:name="_Toc462052304"/>
      <w:bookmarkStart w:id="917" w:name="_Toc483908188"/>
      <w:r w:rsidRPr="00145701">
        <w:t>ODE Data</w:t>
      </w:r>
      <w:bookmarkEnd w:id="916"/>
      <w:bookmarkEnd w:id="917"/>
    </w:p>
    <w:p w14:paraId="58FAFC6B" w14:textId="77777777" w:rsidR="00C26C45" w:rsidRPr="000702E5" w:rsidRDefault="00C26C45" w:rsidP="00C26C45">
      <w:r>
        <w:t xml:space="preserve">The </w:t>
      </w:r>
      <w:proofErr w:type="gramStart"/>
      <w:r>
        <w:t>top level</w:t>
      </w:r>
      <w:proofErr w:type="gramEnd"/>
      <w:r>
        <w:t xml:space="preserve">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proofErr w:type="spellStart"/>
            <w:r w:rsidRPr="000702E5">
              <w:t>OdeMsgMetadata</w:t>
            </w:r>
            <w:proofErr w:type="spellEnd"/>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proofErr w:type="spellStart"/>
              <w:r w:rsidRPr="00543224">
                <w:rPr>
                  <w:rStyle w:val="Hyperlink"/>
                  <w:rFonts w:ascii="Courier New" w:hAnsi="Courier New" w:cs="Courier New"/>
                </w:rPr>
                <w:t>OdeMsgPayload</w:t>
              </w:r>
              <w:proofErr w:type="spellEnd"/>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918" w:name="_Toc441572980"/>
      <w:bookmarkStart w:id="919" w:name="_Toc456253308"/>
    </w:p>
    <w:p w14:paraId="3F314606" w14:textId="0368C575" w:rsidR="00C26C45" w:rsidRDefault="00C26C45" w:rsidP="00C26C45">
      <w:pPr>
        <w:pStyle w:val="Caption"/>
      </w:pPr>
      <w:r>
        <w:t xml:space="preserve">Table </w:t>
      </w:r>
      <w:fldSimple w:instr=" SEQ Table \* ARABIC ">
        <w:r w:rsidR="00C910EC">
          <w:rPr>
            <w:noProof/>
          </w:rPr>
          <w:t>8</w:t>
        </w:r>
      </w:fldSimple>
      <w:r>
        <w:t xml:space="preserve"> - </w:t>
      </w:r>
      <w:proofErr w:type="spellStart"/>
      <w:r>
        <w:t>OdeDataMessage</w:t>
      </w:r>
      <w:bookmarkEnd w:id="918"/>
      <w:bookmarkEnd w:id="919"/>
      <w:proofErr w:type="spellEnd"/>
    </w:p>
    <w:p w14:paraId="605835CF" w14:textId="31425BC0" w:rsidR="00C26C45" w:rsidRDefault="00C26C45" w:rsidP="0016253B">
      <w:pPr>
        <w:pStyle w:val="Heading3"/>
      </w:pPr>
      <w:bookmarkStart w:id="920" w:name="_Toc462052305"/>
      <w:bookmarkStart w:id="921" w:name="_Ref471813394"/>
      <w:bookmarkStart w:id="922" w:name="_Toc483908189"/>
      <w:r w:rsidRPr="00284BEB">
        <w:t>ODE Message Metadata</w:t>
      </w:r>
      <w:bookmarkEnd w:id="920"/>
      <w:bookmarkEnd w:id="921"/>
      <w:bookmarkEnd w:id="922"/>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proofErr w:type="spellStart"/>
            <w:r w:rsidRPr="005A611E">
              <w:rPr>
                <w:rFonts w:ascii="Courier New" w:hAnsi="Courier New" w:cs="Courier New"/>
              </w:rPr>
              <w:t>payloadType</w:t>
            </w:r>
            <w:proofErr w:type="spellEnd"/>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proofErr w:type="spellStart"/>
            <w:r w:rsidR="00722B15">
              <w:t>bsm</w:t>
            </w:r>
            <w:proofErr w:type="spellEnd"/>
            <w:r>
              <w:t>", "</w:t>
            </w:r>
            <w:proofErr w:type="spellStart"/>
            <w:r w:rsidR="00722B15">
              <w:t>tim</w:t>
            </w:r>
            <w:proofErr w:type="spellEnd"/>
            <w:r>
              <w:t>", "map", "spat", "other"</w:t>
            </w:r>
          </w:p>
        </w:tc>
        <w:tc>
          <w:tcPr>
            <w:tcW w:w="2233" w:type="dxa"/>
          </w:tcPr>
          <w:p w14:paraId="1C0C0B6C" w14:textId="77777777" w:rsidR="00C26C45" w:rsidRPr="003E745F" w:rsidRDefault="00C26C45" w:rsidP="00C26C45">
            <w:proofErr w:type="spellStart"/>
            <w:r>
              <w:lastRenderedPageBreak/>
              <w:t>enum</w:t>
            </w:r>
            <w:proofErr w:type="spellEnd"/>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lastRenderedPageBreak/>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 xml:space="preserve">Amount of time it took to process this record from the time it was received (based on </w:t>
            </w:r>
            <w:proofErr w:type="spellStart"/>
            <w:r>
              <w:t>receivedAt</w:t>
            </w:r>
            <w:proofErr w:type="spellEnd"/>
            <w:r>
              <w:t xml:space="preserve">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proofErr w:type="spellStart"/>
            <w:r>
              <w:rPr>
                <w:rFonts w:ascii="Courier New" w:hAnsi="Courier New" w:cs="Courier New"/>
              </w:rPr>
              <w:t>receivedAt</w:t>
            </w:r>
            <w:proofErr w:type="spellEnd"/>
          </w:p>
        </w:tc>
        <w:tc>
          <w:tcPr>
            <w:tcW w:w="1997" w:type="dxa"/>
          </w:tcPr>
          <w:p w14:paraId="3ABF56C3" w14:textId="77777777" w:rsidR="00A524BA" w:rsidRDefault="00A524BA" w:rsidP="004C4D4C">
            <w:pPr>
              <w:rPr>
                <w:rFonts w:ascii="Courier New" w:hAnsi="Courier New" w:cs="Courier New"/>
              </w:rPr>
            </w:pPr>
            <w:proofErr w:type="spellStart"/>
            <w:r>
              <w:rPr>
                <w:rFonts w:ascii="Courier New" w:hAnsi="Courier New" w:cs="Courier New"/>
              </w:rPr>
              <w:t>iso</w:t>
            </w:r>
            <w:proofErr w:type="spellEnd"/>
            <w:r>
              <w:rPr>
                <w:rFonts w:ascii="Courier New" w:hAnsi="Courier New" w:cs="Courier New"/>
              </w:rPr>
              <w:t>-date-time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proofErr w:type="spellStart"/>
            <w:r w:rsidRPr="00515E5E">
              <w:rPr>
                <w:b/>
              </w:rPr>
              <w:t>yyyy-MM-ddThh:</w:t>
            </w:r>
            <w:proofErr w:type="gramStart"/>
            <w:r w:rsidRPr="00515E5E">
              <w:rPr>
                <w:b/>
              </w:rPr>
              <w:t>mm:ss</w:t>
            </w:r>
            <w:proofErr w:type="gramEnd"/>
            <w:r w:rsidRPr="00515E5E">
              <w:rPr>
                <w:b/>
              </w:rPr>
              <w:t>.sssZ</w:t>
            </w:r>
            <w:proofErr w:type="spellEnd"/>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proofErr w:type="spellStart"/>
              <w:r w:rsidRPr="00543224">
                <w:rPr>
                  <w:rStyle w:val="Hyperlink"/>
                </w:rPr>
                <w:t>OdePayloadViolation</w:t>
              </w:r>
              <w:proofErr w:type="spellEnd"/>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proofErr w:type="spellStart"/>
            <w:r>
              <w:rPr>
                <w:rFonts w:ascii="Courier New" w:hAnsi="Courier New" w:cs="Courier New"/>
              </w:rPr>
              <w:t>serialId</w:t>
            </w:r>
            <w:proofErr w:type="spellEnd"/>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923" w:name="_Toc441572981"/>
      <w:bookmarkStart w:id="924" w:name="_Toc456253309"/>
      <w:r>
        <w:t xml:space="preserve">Table </w:t>
      </w:r>
      <w:fldSimple w:instr=" SEQ Table \* ARABIC ">
        <w:r w:rsidR="00C910EC">
          <w:rPr>
            <w:noProof/>
          </w:rPr>
          <w:t>9</w:t>
        </w:r>
      </w:fldSimple>
      <w:r>
        <w:t xml:space="preserve"> – </w:t>
      </w:r>
      <w:proofErr w:type="spellStart"/>
      <w:r>
        <w:t>OdeMsgMetadata</w:t>
      </w:r>
      <w:bookmarkEnd w:id="923"/>
      <w:bookmarkEnd w:id="924"/>
      <w:proofErr w:type="spellEnd"/>
    </w:p>
    <w:p w14:paraId="6A1AA76C" w14:textId="77777777" w:rsidR="00752CB3" w:rsidRPr="00752CB3" w:rsidRDefault="00752CB3" w:rsidP="00752CB3"/>
    <w:p w14:paraId="1F52559C" w14:textId="72FEAEC3" w:rsidR="00C26C45" w:rsidRDefault="00C26C45" w:rsidP="00A524BA">
      <w:pPr>
        <w:pStyle w:val="Heading3"/>
      </w:pPr>
      <w:bookmarkStart w:id="925" w:name="_ODE_Payload_Violation"/>
      <w:bookmarkStart w:id="926" w:name="_Toc462052306"/>
      <w:bookmarkStart w:id="927" w:name="_Ref471814373"/>
      <w:bookmarkStart w:id="928" w:name="_Toc483908190"/>
      <w:bookmarkEnd w:id="925"/>
      <w:r w:rsidRPr="00284BEB">
        <w:t>ODE Payload Violation</w:t>
      </w:r>
      <w:bookmarkEnd w:id="926"/>
      <w:bookmarkEnd w:id="927"/>
      <w:bookmarkEnd w:id="928"/>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proofErr w:type="spellStart"/>
            <w:r>
              <w:rPr>
                <w:rFonts w:ascii="Courier New" w:hAnsi="Courier New" w:cs="Courier New"/>
              </w:rPr>
              <w:t>actualValue</w:t>
            </w:r>
            <w:proofErr w:type="spellEnd"/>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 xml:space="preserve">The Unit of measure of the </w:t>
            </w:r>
            <w:proofErr w:type="spellStart"/>
            <w:r>
              <w:t>fieldName</w:t>
            </w:r>
            <w:proofErr w:type="spellEnd"/>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proofErr w:type="spellStart"/>
            <w:r w:rsidRPr="008A47E8">
              <w:rPr>
                <w:rFonts w:ascii="Courier New" w:hAnsi="Courier New" w:cs="Courier New"/>
              </w:rPr>
              <w:t>fieldName</w:t>
            </w:r>
            <w:proofErr w:type="spellEnd"/>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proofErr w:type="spellStart"/>
            <w:r w:rsidRPr="008A47E8">
              <w:rPr>
                <w:rFonts w:ascii="Courier New" w:hAnsi="Courier New" w:cs="Courier New"/>
              </w:rPr>
              <w:t>validMax</w:t>
            </w:r>
            <w:proofErr w:type="spellEnd"/>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 xml:space="preserve">The Unit of measure of the </w:t>
            </w:r>
            <w:proofErr w:type="spellStart"/>
            <w:r>
              <w:t>fieldName</w:t>
            </w:r>
            <w:proofErr w:type="spellEnd"/>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proofErr w:type="spellStart"/>
            <w:r w:rsidRPr="008A47E8">
              <w:rPr>
                <w:rFonts w:ascii="Courier New" w:hAnsi="Courier New" w:cs="Courier New"/>
              </w:rPr>
              <w:t>validMin</w:t>
            </w:r>
            <w:proofErr w:type="spellEnd"/>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 xml:space="preserve">The Unit of measure of the </w:t>
            </w:r>
            <w:proofErr w:type="spellStart"/>
            <w:r>
              <w:t>fieldName</w:t>
            </w:r>
            <w:proofErr w:type="spellEnd"/>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929" w:name="_ODE_Data_Message"/>
      <w:bookmarkStart w:id="930" w:name="_Toc462052308"/>
      <w:bookmarkStart w:id="931" w:name="_Toc483908191"/>
      <w:bookmarkEnd w:id="929"/>
      <w:r w:rsidRPr="00284BEB">
        <w:t xml:space="preserve">ODE </w:t>
      </w:r>
      <w:r w:rsidR="00410F95">
        <w:t>GET TOKEN</w:t>
      </w:r>
      <w:r w:rsidRPr="00284BEB">
        <w:t xml:space="preserve"> Response</w:t>
      </w:r>
      <w:bookmarkEnd w:id="930"/>
      <w:bookmarkEnd w:id="931"/>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proofErr w:type="spellStart"/>
            <w:r>
              <w:rPr>
                <w:rFonts w:ascii="Courier New" w:hAnsi="Courier New" w:cs="Courier New"/>
              </w:rPr>
              <w:t>data</w:t>
            </w:r>
            <w:r w:rsidRPr="005A611E">
              <w:rPr>
                <w:rFonts w:ascii="Courier New" w:hAnsi="Courier New" w:cs="Courier New"/>
              </w:rPr>
              <w:t>Type</w:t>
            </w:r>
            <w:proofErr w:type="spellEnd"/>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proofErr w:type="spellStart"/>
            <w:r>
              <w:t>Enum</w:t>
            </w:r>
            <w:proofErr w:type="spellEnd"/>
            <w:r>
              <w:t xml:space="preserve">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932" w:name="_Toc441572983"/>
      <w:bookmarkStart w:id="933" w:name="_Toc456253311"/>
      <w:r>
        <w:t xml:space="preserve">Table </w:t>
      </w:r>
      <w:fldSimple w:instr=" SEQ Table \* ARABIC ">
        <w:r w:rsidR="00C910EC">
          <w:rPr>
            <w:noProof/>
          </w:rPr>
          <w:t>10</w:t>
        </w:r>
      </w:fldSimple>
      <w:r>
        <w:t xml:space="preserve"> - </w:t>
      </w:r>
      <w:proofErr w:type="spellStart"/>
      <w:r>
        <w:t>OdeAuthentication</w:t>
      </w:r>
      <w:bookmarkEnd w:id="932"/>
      <w:bookmarkEnd w:id="933"/>
      <w:proofErr w:type="spellEnd"/>
    </w:p>
    <w:p w14:paraId="2C1ABE0C" w14:textId="5290E6E8" w:rsidR="00C26C45" w:rsidRDefault="00C26C45" w:rsidP="0016253B">
      <w:pPr>
        <w:pStyle w:val="Heading3"/>
      </w:pPr>
      <w:bookmarkStart w:id="934" w:name="_Toc462052309"/>
      <w:bookmarkStart w:id="935" w:name="_Toc483908192"/>
      <w:r w:rsidRPr="00284BEB">
        <w:lastRenderedPageBreak/>
        <w:t>ODE Status Message</w:t>
      </w:r>
      <w:bookmarkEnd w:id="934"/>
      <w:bookmarkEnd w:id="935"/>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proofErr w:type="spellStart"/>
            <w:r>
              <w:t>Enum</w:t>
            </w:r>
            <w:proofErr w:type="spellEnd"/>
            <w:r>
              <w:t xml:space="preserve">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936" w:name="_Toc441572984"/>
      <w:bookmarkStart w:id="937" w:name="_Toc456253312"/>
      <w:r>
        <w:t xml:space="preserve">Table </w:t>
      </w:r>
      <w:fldSimple w:instr=" SEQ Table \* ARABIC ">
        <w:r w:rsidR="00C910EC">
          <w:rPr>
            <w:noProof/>
          </w:rPr>
          <w:t>11</w:t>
        </w:r>
      </w:fldSimple>
      <w:r>
        <w:t xml:space="preserve"> - </w:t>
      </w:r>
      <w:proofErr w:type="spellStart"/>
      <w:r>
        <w:t>OdeStatus</w:t>
      </w:r>
      <w:bookmarkEnd w:id="936"/>
      <w:bookmarkEnd w:id="937"/>
      <w:proofErr w:type="spellEnd"/>
    </w:p>
    <w:p w14:paraId="1B2629C5" w14:textId="45791E6C" w:rsidR="00C26C45" w:rsidRDefault="00C26C45" w:rsidP="0016253B">
      <w:pPr>
        <w:pStyle w:val="Heading3"/>
      </w:pPr>
      <w:bookmarkStart w:id="938" w:name="_Toc462052310"/>
      <w:bookmarkStart w:id="939" w:name="_Ref471812176"/>
      <w:bookmarkStart w:id="940" w:name="_Toc483908193"/>
      <w:r w:rsidRPr="00284BEB">
        <w:t>ODE Control Message</w:t>
      </w:r>
      <w:bookmarkEnd w:id="938"/>
      <w:bookmarkEnd w:id="939"/>
      <w:bookmarkEnd w:id="940"/>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proofErr w:type="spellStart"/>
            <w:r w:rsidRPr="00642AC1">
              <w:rPr>
                <w:rFonts w:ascii="Courier New" w:hAnsi="Courier New" w:cs="Courier New"/>
              </w:rPr>
              <w:t>dataSourceBundleCount</w:t>
            </w:r>
            <w:proofErr w:type="spellEnd"/>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proofErr w:type="spellStart"/>
            <w:r w:rsidRPr="009F6E9B">
              <w:rPr>
                <w:rFonts w:ascii="Courier New" w:hAnsi="Courier New" w:cs="Courier New"/>
              </w:rPr>
              <w:t>receivedRecordCount</w:t>
            </w:r>
            <w:proofErr w:type="spellEnd"/>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proofErr w:type="spellStart"/>
            <w:r w:rsidRPr="009F6E9B">
              <w:rPr>
                <w:rFonts w:ascii="Courier New" w:hAnsi="Courier New" w:cs="Courier New"/>
              </w:rPr>
              <w:t>sentRecordCount</w:t>
            </w:r>
            <w:proofErr w:type="spellEnd"/>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proofErr w:type="spellStart"/>
            <w:r>
              <w:t>Enum</w:t>
            </w:r>
            <w:proofErr w:type="spellEnd"/>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proofErr w:type="spellStart"/>
            <w:r>
              <w:t>Enum</w:t>
            </w:r>
            <w:proofErr w:type="spellEnd"/>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941" w:name="_Toc441572985"/>
      <w:bookmarkStart w:id="942" w:name="_Toc456253313"/>
      <w:r>
        <w:t xml:space="preserve">Table </w:t>
      </w:r>
      <w:fldSimple w:instr=" SEQ Table \* ARABIC ">
        <w:r w:rsidR="00C910EC">
          <w:rPr>
            <w:noProof/>
          </w:rPr>
          <w:t>12</w:t>
        </w:r>
      </w:fldSimple>
      <w:r>
        <w:t xml:space="preserve"> - </w:t>
      </w:r>
      <w:proofErr w:type="spellStart"/>
      <w:r>
        <w:t>OdeControlData</w:t>
      </w:r>
      <w:bookmarkEnd w:id="941"/>
      <w:bookmarkEnd w:id="942"/>
      <w:proofErr w:type="spellEnd"/>
    </w:p>
    <w:p w14:paraId="02321E0C" w14:textId="77777777" w:rsidR="00752CB3" w:rsidRDefault="00752CB3" w:rsidP="00752CB3">
      <w:pPr>
        <w:pStyle w:val="Heading3"/>
      </w:pPr>
      <w:bookmarkStart w:id="943" w:name="_ODE_Data_Message_1"/>
      <w:bookmarkStart w:id="944" w:name="_Toc462052307"/>
      <w:bookmarkStart w:id="945" w:name="_Ref471813434"/>
      <w:bookmarkStart w:id="946" w:name="_Toc483908194"/>
      <w:bookmarkStart w:id="947" w:name="_Toc462052316"/>
      <w:bookmarkEnd w:id="943"/>
      <w:r w:rsidRPr="00284BEB">
        <w:t>ODE Data Message Payload</w:t>
      </w:r>
      <w:bookmarkEnd w:id="944"/>
      <w:bookmarkEnd w:id="945"/>
      <w:bookmarkEnd w:id="946"/>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proofErr w:type="spellStart"/>
      <w:r>
        <w:t>OdeMsgPayload</w:t>
      </w:r>
      <w:proofErr w:type="spellEnd"/>
      <w:r>
        <w:t xml:space="preserve">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948" w:name="_Toc441572982"/>
      <w:bookmarkStart w:id="949" w:name="_Toc456253310"/>
      <w:r>
        <w:t xml:space="preserve">Table </w:t>
      </w:r>
      <w:fldSimple w:instr=" SEQ Table \* ARABIC ">
        <w:r w:rsidR="00C910EC">
          <w:rPr>
            <w:noProof/>
          </w:rPr>
          <w:t>13</w:t>
        </w:r>
      </w:fldSimple>
      <w:r>
        <w:t xml:space="preserve"> – </w:t>
      </w:r>
      <w:proofErr w:type="spellStart"/>
      <w:r>
        <w:t>OdeMsgPayload</w:t>
      </w:r>
      <w:bookmarkEnd w:id="948"/>
      <w:bookmarkEnd w:id="949"/>
      <w:proofErr w:type="spellEnd"/>
    </w:p>
    <w:p w14:paraId="4AED6A82" w14:textId="2E2D82BB" w:rsidR="00752CB3" w:rsidRDefault="00752CB3" w:rsidP="00752CB3">
      <w:r>
        <w:t xml:space="preserve">The following subsection describe the </w:t>
      </w:r>
      <w:r w:rsidR="000A3293">
        <w:t xml:space="preserve">child schemas of </w:t>
      </w:r>
      <w:hyperlink w:anchor="_ODE_Data_Message_1" w:history="1">
        <w:proofErr w:type="spellStart"/>
        <w:r w:rsidR="000A3293" w:rsidRPr="000A3293">
          <w:rPr>
            <w:rStyle w:val="Hyperlink"/>
          </w:rPr>
          <w:t>OdeMsgPayload</w:t>
        </w:r>
        <w:proofErr w:type="spellEnd"/>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947"/>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proofErr w:type="spellStart"/>
            <w:r w:rsidRPr="006D1B36">
              <w:rPr>
                <w:rFonts w:ascii="Courier New" w:hAnsi="Courier New" w:cs="Courier New"/>
              </w:rPr>
              <w:lastRenderedPageBreak/>
              <w:t>coreData</w:t>
            </w:r>
            <w:proofErr w:type="spellEnd"/>
          </w:p>
        </w:tc>
        <w:tc>
          <w:tcPr>
            <w:tcW w:w="3649" w:type="dxa"/>
          </w:tcPr>
          <w:p w14:paraId="25135777" w14:textId="5BAB5907" w:rsidR="00666F71" w:rsidRPr="000D041D" w:rsidRDefault="002E70FB"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proofErr w:type="spellStart"/>
            <w:r w:rsidRPr="006D1B36">
              <w:rPr>
                <w:rFonts w:ascii="Courier New" w:hAnsi="Courier New" w:cs="Courier New"/>
              </w:rPr>
              <w:t>partII</w:t>
            </w:r>
            <w:proofErr w:type="spellEnd"/>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950" w:name="_Toc462052317"/>
      <w:bookmarkStart w:id="951" w:name="_Toc483908195"/>
      <w:r>
        <w:t xml:space="preserve">ODE Data Message </w:t>
      </w:r>
      <w:r w:rsidRPr="009F4DD0">
        <w:t>Supporting Data Structures</w:t>
      </w:r>
      <w:bookmarkEnd w:id="950"/>
      <w:bookmarkEnd w:id="951"/>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952" w:name="_J2735BsmCoreData"/>
      <w:bookmarkStart w:id="953" w:name="_Ref471884029"/>
      <w:bookmarkEnd w:id="952"/>
      <w:r w:rsidRPr="006D1B36">
        <w:t>J2735BsmCoreData</w:t>
      </w:r>
      <w:bookmarkEnd w:id="953"/>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proofErr w:type="spellStart"/>
            <w:r w:rsidRPr="00666F71">
              <w:rPr>
                <w:rFonts w:ascii="Courier New" w:hAnsi="Courier New" w:cs="Courier New"/>
              </w:rPr>
              <w:t>msgCnt</w:t>
            </w:r>
            <w:proofErr w:type="spellEnd"/>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proofErr w:type="spellStart"/>
            <w:r w:rsidRPr="009442FE">
              <w:rPr>
                <w:rFonts w:ascii="Courier New" w:hAnsi="Courier New" w:cs="Courier New"/>
              </w:rPr>
              <w:t>secMark</w:t>
            </w:r>
            <w:proofErr w:type="spellEnd"/>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2E70FB"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proofErr w:type="spellStart"/>
            <w:r w:rsidRPr="004302C8">
              <w:rPr>
                <w:rFonts w:ascii="Courier New" w:hAnsi="Courier New" w:cs="Courier New"/>
              </w:rPr>
              <w:t>accelSet</w:t>
            </w:r>
            <w:proofErr w:type="spellEnd"/>
          </w:p>
        </w:tc>
        <w:tc>
          <w:tcPr>
            <w:tcW w:w="3615" w:type="dxa"/>
          </w:tcPr>
          <w:p w14:paraId="0C3E8443" w14:textId="17F769D6" w:rsidR="004302C8" w:rsidRDefault="002E70FB"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2E70FB"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proofErr w:type="spellStart"/>
            <w:r w:rsidRPr="00FD62B9">
              <w:rPr>
                <w:rFonts w:ascii="Courier New" w:hAnsi="Courier New" w:cs="Courier New"/>
              </w:rPr>
              <w:t>enum</w:t>
            </w:r>
            <w:proofErr w:type="spellEnd"/>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Park,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forwardGears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Forward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reverseGears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Reverse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lastRenderedPageBreak/>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2E70FB"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2E70FB"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954" w:name="_J2735BsmPart2Content"/>
      <w:bookmarkStart w:id="955" w:name="_Ref471884050"/>
      <w:bookmarkEnd w:id="954"/>
      <w:r w:rsidRPr="006D1B36">
        <w:t>J2735BsmPart2Content</w:t>
      </w:r>
      <w:bookmarkEnd w:id="955"/>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proofErr w:type="spellStart"/>
            <w:r>
              <w:rPr>
                <w:rFonts w:ascii="Courier New" w:hAnsi="Courier New" w:cs="Courier New"/>
              </w:rPr>
              <w:t>enum</w:t>
            </w:r>
            <w:proofErr w:type="spellEnd"/>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proofErr w:type="spellStart"/>
            <w:r>
              <w:t>vehicleSafetyExt</w:t>
            </w:r>
            <w:proofErr w:type="spellEnd"/>
          </w:p>
          <w:p w14:paraId="7764976F" w14:textId="77777777" w:rsidR="0067487F" w:rsidRDefault="0067487F" w:rsidP="006820F5">
            <w:pPr>
              <w:pStyle w:val="ListParagraph"/>
              <w:numPr>
                <w:ilvl w:val="0"/>
                <w:numId w:val="22"/>
              </w:numPr>
            </w:pPr>
            <w:proofErr w:type="spellStart"/>
            <w:r>
              <w:t>specialVehicleExt</w:t>
            </w:r>
            <w:proofErr w:type="spellEnd"/>
          </w:p>
          <w:p w14:paraId="483D5FD4" w14:textId="69127834" w:rsidR="006D1B36" w:rsidRPr="003E745F" w:rsidRDefault="0067487F" w:rsidP="006820F5">
            <w:pPr>
              <w:pStyle w:val="ListParagraph"/>
              <w:numPr>
                <w:ilvl w:val="0"/>
                <w:numId w:val="22"/>
              </w:numPr>
            </w:pPr>
            <w:proofErr w:type="spellStart"/>
            <w:r>
              <w:t>supplementalVehicleExt</w:t>
            </w:r>
            <w:proofErr w:type="spellEnd"/>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2E70FB"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2E70FB"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2E70FB"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956" w:name="_5J2735Position3D"/>
      <w:bookmarkStart w:id="957" w:name="_J2735Position3D"/>
      <w:bookmarkStart w:id="958" w:name="_Toc462052335"/>
      <w:bookmarkEnd w:id="956"/>
      <w:bookmarkEnd w:id="957"/>
      <w:r>
        <w:t>J2735</w:t>
      </w:r>
      <w:r w:rsidRPr="006719D6">
        <w:t>Position3D</w:t>
      </w:r>
      <w:bookmarkEnd w:id="958"/>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959" w:name="_Toc456253340"/>
      <w:r>
        <w:t xml:space="preserve">Table </w:t>
      </w:r>
      <w:fldSimple w:instr=" SEQ Table \* ARABIC ">
        <w:r w:rsidR="00C910EC">
          <w:rPr>
            <w:noProof/>
          </w:rPr>
          <w:t>14</w:t>
        </w:r>
      </w:fldSimple>
      <w:r>
        <w:t xml:space="preserve"> - </w:t>
      </w:r>
      <w:r w:rsidRPr="00633532">
        <w:t>OdePosition3D</w:t>
      </w:r>
      <w:bookmarkEnd w:id="959"/>
    </w:p>
    <w:p w14:paraId="6449FF60" w14:textId="77777777" w:rsidR="006D1B36" w:rsidRDefault="006D1B36" w:rsidP="000A3293"/>
    <w:p w14:paraId="594931C0" w14:textId="6D7A0BBC" w:rsidR="00BA3CFB" w:rsidRDefault="00BA3CFB" w:rsidP="000A3293">
      <w:pPr>
        <w:pStyle w:val="Heading4"/>
      </w:pPr>
      <w:bookmarkStart w:id="960" w:name="_J2735AccelerationSet4Way"/>
      <w:bookmarkEnd w:id="960"/>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proofErr w:type="spellStart"/>
            <w:r>
              <w:rPr>
                <w:rFonts w:ascii="Courier New" w:hAnsi="Courier New" w:cs="Courier New"/>
              </w:rPr>
              <w:t>accelLat</w:t>
            </w:r>
            <w:proofErr w:type="spellEnd"/>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proofErr w:type="spellStart"/>
            <w:r w:rsidRPr="000D041D">
              <w:rPr>
                <w:rFonts w:ascii="Courier New" w:hAnsi="Courier New" w:cs="Courier New"/>
              </w:rPr>
              <w:t>accelLong</w:t>
            </w:r>
            <w:proofErr w:type="spellEnd"/>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proofErr w:type="spellStart"/>
            <w:r>
              <w:rPr>
                <w:rFonts w:ascii="Courier New" w:hAnsi="Courier New" w:cs="Courier New"/>
              </w:rPr>
              <w:t>accelVert</w:t>
            </w:r>
            <w:proofErr w:type="spellEnd"/>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proofErr w:type="spellStart"/>
            <w:r>
              <w:rPr>
                <w:rFonts w:ascii="Courier New" w:hAnsi="Courier New" w:cs="Courier New"/>
              </w:rPr>
              <w:lastRenderedPageBreak/>
              <w:t>accelYaw</w:t>
            </w:r>
            <w:proofErr w:type="spellEnd"/>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961" w:name="_J2735PositionalAccuracy"/>
      <w:bookmarkEnd w:id="961"/>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proofErr w:type="spellStart"/>
            <w:r w:rsidRPr="00FD62B9">
              <w:rPr>
                <w:rFonts w:ascii="Courier New" w:hAnsi="Courier New" w:cs="Courier New"/>
              </w:rPr>
              <w:t>semiMajor</w:t>
            </w:r>
            <w:proofErr w:type="spellEnd"/>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proofErr w:type="spellStart"/>
            <w:r w:rsidRPr="00FD62B9">
              <w:rPr>
                <w:rFonts w:ascii="Courier New" w:hAnsi="Courier New" w:cs="Courier New"/>
              </w:rPr>
              <w:t>semiMinor</w:t>
            </w:r>
            <w:proofErr w:type="spellEnd"/>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962" w:name="_J2735TransmissionState"/>
      <w:bookmarkStart w:id="963" w:name="_J2735BrakeSystemStatus"/>
      <w:bookmarkEnd w:id="962"/>
      <w:bookmarkEnd w:id="963"/>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proofErr w:type="spellStart"/>
            <w:r w:rsidRPr="00FD62B9">
              <w:rPr>
                <w:rFonts w:ascii="Courier New" w:hAnsi="Courier New" w:cs="Courier New"/>
              </w:rPr>
              <w:t>wheelBrakes</w:t>
            </w:r>
            <w:proofErr w:type="spellEnd"/>
          </w:p>
        </w:tc>
        <w:tc>
          <w:tcPr>
            <w:tcW w:w="3649" w:type="dxa"/>
          </w:tcPr>
          <w:p w14:paraId="560DBC07" w14:textId="23243D72" w:rsidR="00D47416" w:rsidRPr="000D041D" w:rsidRDefault="002E70FB"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leftFront</w:t>
            </w:r>
            <w:proofErr w:type="spellEnd"/>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leftRear</w:t>
            </w:r>
            <w:proofErr w:type="spellEnd"/>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sidRPr="00D47416">
              <w:rPr>
                <w:rFonts w:ascii="Courier New" w:hAnsi="Courier New" w:cs="Courier New"/>
                <w:color w:val="000000"/>
                <w:sz w:val="20"/>
                <w:szCs w:val="20"/>
              </w:rPr>
              <w:t>rightFront</w:t>
            </w:r>
            <w:proofErr w:type="spellEnd"/>
            <w:r w:rsidRPr="00D47416">
              <w:rPr>
                <w:rFonts w:ascii="Courier New" w:hAnsi="Courier New" w:cs="Courier New"/>
                <w:color w:val="000000"/>
                <w:sz w:val="20"/>
                <w:szCs w:val="20"/>
              </w:rPr>
              <w:t xml:space="preserve"> -- Right Front Active </w:t>
            </w:r>
          </w:p>
          <w:p w14:paraId="51CFECDC" w14:textId="501550EA" w:rsidR="00D47416" w:rsidRPr="003E745F" w:rsidRDefault="00D47416" w:rsidP="006820F5">
            <w:pPr>
              <w:pStyle w:val="ListParagraph"/>
              <w:numPr>
                <w:ilvl w:val="0"/>
                <w:numId w:val="25"/>
              </w:numPr>
            </w:pPr>
            <w:proofErr w:type="spellStart"/>
            <w:r w:rsidRPr="00D47416">
              <w:rPr>
                <w:rFonts w:ascii="Courier New" w:hAnsi="Courier New" w:cs="Courier New"/>
                <w:color w:val="000000"/>
                <w:sz w:val="20"/>
                <w:szCs w:val="20"/>
              </w:rPr>
              <w:t>rightRear</w:t>
            </w:r>
            <w:proofErr w:type="spellEnd"/>
            <w:r w:rsidRPr="00D47416">
              <w:rPr>
                <w:rFonts w:ascii="Courier New" w:hAnsi="Courier New" w:cs="Courier New"/>
                <w:color w:val="000000"/>
                <w:sz w:val="20"/>
                <w:szCs w:val="20"/>
              </w:rPr>
              <w:t xml:space="preserve">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w:t>
            </w:r>
            <w:proofErr w:type="gramStart"/>
            <w:r w:rsidRPr="00D47416">
              <w:rPr>
                <w:rFonts w:ascii="Courier New" w:hAnsi="Courier New" w:cs="Courier New"/>
                <w:color w:val="000000"/>
                <w:sz w:val="20"/>
                <w:szCs w:val="20"/>
              </w:rPr>
              <w:t>On</w:t>
            </w:r>
            <w:proofErr w:type="gramEnd"/>
            <w:r w:rsidRPr="00D47416">
              <w:rPr>
                <w:rFonts w:ascii="Courier New" w:hAnsi="Courier New" w:cs="Courier New"/>
                <w:color w:val="000000"/>
                <w:sz w:val="20"/>
                <w:szCs w:val="20"/>
              </w:rPr>
              <w:t xml:space="preserve">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w:t>
            </w:r>
            <w:proofErr w:type="gramStart"/>
            <w:r w:rsidRPr="00AE6F0A">
              <w:rPr>
                <w:rFonts w:ascii="Courier New" w:hAnsi="Courier New" w:cs="Courier New"/>
                <w:color w:val="000000"/>
                <w:sz w:val="20"/>
                <w:szCs w:val="20"/>
              </w:rPr>
              <w:t>( but</w:t>
            </w:r>
            <w:proofErr w:type="gramEnd"/>
            <w:r w:rsidRPr="00AE6F0A">
              <w:rPr>
                <w:rFonts w:ascii="Courier New" w:hAnsi="Courier New" w:cs="Courier New"/>
                <w:color w:val="000000"/>
                <w:sz w:val="20"/>
                <w:szCs w:val="20"/>
              </w:rPr>
              <w:t xml:space="preserve">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proofErr w:type="spellStart"/>
            <w:r w:rsidRPr="00D47416">
              <w:rPr>
                <w:rFonts w:ascii="Courier New" w:hAnsi="Courier New" w:cs="Courier New"/>
              </w:rPr>
              <w:lastRenderedPageBreak/>
              <w:t>scs</w:t>
            </w:r>
            <w:proofErr w:type="spellEnd"/>
          </w:p>
        </w:tc>
        <w:tc>
          <w:tcPr>
            <w:tcW w:w="3649" w:type="dxa"/>
          </w:tcPr>
          <w:p w14:paraId="60F64823" w14:textId="6F012645"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proofErr w:type="spellStart"/>
            <w:r w:rsidRPr="00D47416">
              <w:rPr>
                <w:rFonts w:ascii="Courier New" w:hAnsi="Courier New" w:cs="Courier New"/>
              </w:rPr>
              <w:t>brakeBoost</w:t>
            </w:r>
            <w:proofErr w:type="spellEnd"/>
          </w:p>
        </w:tc>
        <w:tc>
          <w:tcPr>
            <w:tcW w:w="3649" w:type="dxa"/>
          </w:tcPr>
          <w:p w14:paraId="148E5C4B" w14:textId="0EE77471" w:rsidR="00D47416"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proofErr w:type="spellStart"/>
            <w:r w:rsidRPr="00D47416">
              <w:rPr>
                <w:rFonts w:ascii="Courier New" w:hAnsi="Courier New" w:cs="Courier New"/>
              </w:rPr>
              <w:t>auxBrakes</w:t>
            </w:r>
            <w:proofErr w:type="spellEnd"/>
          </w:p>
        </w:tc>
        <w:tc>
          <w:tcPr>
            <w:tcW w:w="3649" w:type="dxa"/>
          </w:tcPr>
          <w:p w14:paraId="68B6449E" w14:textId="7A9960A9"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w:t>
            </w:r>
            <w:proofErr w:type="gramStart"/>
            <w:r w:rsidRPr="00AE6F0A">
              <w:rPr>
                <w:rFonts w:ascii="Courier New" w:hAnsi="Courier New" w:cs="Courier New"/>
                <w:color w:val="000000"/>
                <w:sz w:val="20"/>
                <w:szCs w:val="20"/>
              </w:rPr>
              <w:t>( Engaged</w:t>
            </w:r>
            <w:proofErr w:type="gramEnd"/>
            <w:r w:rsidRPr="00AE6F0A">
              <w:rPr>
                <w:rFonts w:ascii="Courier New" w:hAnsi="Courier New" w:cs="Courier New"/>
                <w:color w:val="000000"/>
                <w:sz w:val="20"/>
                <w:szCs w:val="20"/>
              </w:rPr>
              <w:t xml:space="preserve">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964" w:name="_J2735VehicleSize"/>
      <w:bookmarkEnd w:id="964"/>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965" w:name="_J2735BitString"/>
      <w:bookmarkEnd w:id="965"/>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966" w:name="_J2735VehicleSafetyExtensions"/>
      <w:bookmarkEnd w:id="966"/>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2E70FB"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053F27">
              <w:rPr>
                <w:rFonts w:ascii="Courier New" w:hAnsi="Courier New" w:cs="Courier New"/>
                <w:color w:val="000000"/>
                <w:sz w:val="24"/>
                <w:szCs w:val="24"/>
              </w:rPr>
              <w:t>eventHazardLights</w:t>
            </w:r>
            <w:proofErr w:type="spellEnd"/>
            <w:r w:rsidRPr="00053F27">
              <w:rPr>
                <w:rFonts w:ascii="Courier New" w:hAnsi="Courier New" w:cs="Courier New"/>
                <w:color w:val="000000"/>
                <w:sz w:val="24"/>
                <w:szCs w:val="24"/>
              </w:rPr>
              <w:t xml:space="preserve">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eventStopLineViolation</w:t>
            </w:r>
            <w:proofErr w:type="spellEnd"/>
            <w:r w:rsidRPr="00053F27">
              <w:rPr>
                <w:rFonts w:ascii="Courier New" w:hAnsi="Courier New" w:cs="Courier New"/>
                <w:color w:val="000000"/>
                <w:sz w:val="20"/>
                <w:szCs w:val="20"/>
              </w:rPr>
              <w:t xml:space="preserve">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eventABSactivated</w:t>
            </w:r>
            <w:proofErr w:type="spellEnd"/>
            <w:r w:rsidRPr="00053F27">
              <w:rPr>
                <w:rFonts w:ascii="Courier New" w:hAnsi="Courier New" w:cs="Courier New"/>
                <w:color w:val="000000"/>
                <w:sz w:val="20"/>
                <w:szCs w:val="20"/>
              </w:rPr>
              <w:t xml:space="preserve">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eventTractionControlLoss</w:t>
            </w:r>
            <w:proofErr w:type="spellEnd"/>
            <w:r w:rsidRPr="00053F27">
              <w:rPr>
                <w:rFonts w:ascii="Courier New" w:hAnsi="Courier New" w:cs="Courier New"/>
                <w:color w:val="000000"/>
                <w:sz w:val="20"/>
                <w:szCs w:val="20"/>
              </w:rPr>
              <w:t xml:space="preserve">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eventStabilityControlactivated</w:t>
            </w:r>
            <w:proofErr w:type="spellEnd"/>
            <w:r w:rsidRPr="00053F27">
              <w:rPr>
                <w:rFonts w:ascii="Courier New" w:hAnsi="Courier New" w:cs="Courier New"/>
                <w:color w:val="000000"/>
                <w:sz w:val="20"/>
                <w:szCs w:val="20"/>
              </w:rPr>
              <w:t xml:space="preserve">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eventHazardousMaterials</w:t>
            </w:r>
            <w:proofErr w:type="spellEnd"/>
            <w:r w:rsidRPr="00053F27">
              <w:rPr>
                <w:rFonts w:ascii="Courier New" w:hAnsi="Courier New" w:cs="Courier New"/>
                <w:color w:val="000000"/>
                <w:sz w:val="20"/>
                <w:szCs w:val="20"/>
              </w:rPr>
              <w:t xml:space="preserve">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eventHardBraking</w:t>
            </w:r>
            <w:proofErr w:type="spellEnd"/>
            <w:r w:rsidRPr="00053F27">
              <w:rPr>
                <w:rFonts w:ascii="Courier New" w:hAnsi="Courier New" w:cs="Courier New"/>
                <w:color w:val="000000"/>
                <w:sz w:val="20"/>
                <w:szCs w:val="20"/>
              </w:rPr>
              <w:t xml:space="preserve">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eventLightsChanged</w:t>
            </w:r>
            <w:proofErr w:type="spellEnd"/>
            <w:r w:rsidRPr="00053F27">
              <w:rPr>
                <w:rFonts w:ascii="Courier New" w:hAnsi="Courier New" w:cs="Courier New"/>
                <w:color w:val="000000"/>
                <w:sz w:val="20"/>
                <w:szCs w:val="20"/>
              </w:rPr>
              <w:t xml:space="preserve">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eventWipersChanged</w:t>
            </w:r>
            <w:proofErr w:type="spellEnd"/>
            <w:r w:rsidRPr="00053F27">
              <w:rPr>
                <w:rFonts w:ascii="Courier New" w:hAnsi="Courier New" w:cs="Courier New"/>
                <w:color w:val="000000"/>
                <w:sz w:val="20"/>
                <w:szCs w:val="20"/>
              </w:rPr>
              <w:t xml:space="preserve">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eventFlatTire</w:t>
            </w:r>
            <w:proofErr w:type="spellEnd"/>
            <w:r w:rsidRPr="00053F27">
              <w:rPr>
                <w:rFonts w:ascii="Courier New" w:hAnsi="Courier New" w:cs="Courier New"/>
                <w:color w:val="000000"/>
                <w:sz w:val="20"/>
                <w:szCs w:val="20"/>
              </w:rPr>
              <w:t xml:space="preserv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eventDisabledVehicle</w:t>
            </w:r>
            <w:proofErr w:type="spellEnd"/>
            <w:r w:rsidRPr="00053F27">
              <w:rPr>
                <w:rFonts w:ascii="Courier New" w:hAnsi="Courier New" w:cs="Courier New"/>
                <w:color w:val="000000"/>
                <w:sz w:val="20"/>
                <w:szCs w:val="20"/>
              </w:rPr>
              <w:t xml:space="preserve"> -- The </w:t>
            </w:r>
            <w:proofErr w:type="spellStart"/>
            <w:r w:rsidRPr="00053F27">
              <w:rPr>
                <w:rFonts w:ascii="Courier New" w:hAnsi="Courier New" w:cs="Courier New"/>
                <w:color w:val="000000"/>
                <w:sz w:val="20"/>
                <w:szCs w:val="20"/>
              </w:rPr>
              <w:t>DisabledVehicle</w:t>
            </w:r>
            <w:proofErr w:type="spellEnd"/>
            <w:r w:rsidRPr="00053F27">
              <w:rPr>
                <w:rFonts w:ascii="Courier New" w:hAnsi="Courier New" w:cs="Courier New"/>
                <w:color w:val="000000"/>
                <w:sz w:val="20"/>
                <w:szCs w:val="20"/>
              </w:rPr>
              <w:t xml:space="preserve"> DF may also be sent </w:t>
            </w:r>
          </w:p>
          <w:p w14:paraId="70AC33F6" w14:textId="13E90B14" w:rsidR="00053F27" w:rsidRPr="003E745F" w:rsidRDefault="00053F27" w:rsidP="006820F5">
            <w:pPr>
              <w:pStyle w:val="ListParagraph"/>
              <w:numPr>
                <w:ilvl w:val="0"/>
                <w:numId w:val="28"/>
              </w:numPr>
            </w:pPr>
            <w:proofErr w:type="spellStart"/>
            <w:r w:rsidRPr="00053F27">
              <w:rPr>
                <w:rFonts w:ascii="Courier New" w:hAnsi="Courier New" w:cs="Courier New"/>
                <w:color w:val="000000"/>
                <w:sz w:val="20"/>
                <w:szCs w:val="20"/>
              </w:rPr>
              <w:t>eventAirBagDeployment</w:t>
            </w:r>
            <w:proofErr w:type="spellEnd"/>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proofErr w:type="spellStart"/>
            <w:r w:rsidRPr="00951EFA">
              <w:rPr>
                <w:rFonts w:ascii="Courier New" w:hAnsi="Courier New" w:cs="Courier New"/>
              </w:rPr>
              <w:t>pathHistory</w:t>
            </w:r>
            <w:proofErr w:type="spellEnd"/>
          </w:p>
        </w:tc>
        <w:tc>
          <w:tcPr>
            <w:tcW w:w="3615" w:type="dxa"/>
          </w:tcPr>
          <w:p w14:paraId="5728CDF8" w14:textId="45517161" w:rsidR="00053F27" w:rsidRPr="000D041D" w:rsidRDefault="002E70FB"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proofErr w:type="spellStart"/>
            <w:r w:rsidRPr="00951EFA">
              <w:rPr>
                <w:rFonts w:ascii="Courier New" w:hAnsi="Courier New" w:cs="Courier New"/>
              </w:rPr>
              <w:t>pathPrediction</w:t>
            </w:r>
            <w:proofErr w:type="spellEnd"/>
          </w:p>
        </w:tc>
        <w:tc>
          <w:tcPr>
            <w:tcW w:w="3615" w:type="dxa"/>
          </w:tcPr>
          <w:p w14:paraId="6320F5E5" w14:textId="6C3D98B1" w:rsidR="00951EFA" w:rsidRDefault="002E70FB"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2E70FB"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Pr>
                <w:rFonts w:ascii="Courier New" w:hAnsi="Courier New" w:cs="Courier New"/>
                <w:color w:val="000000"/>
                <w:sz w:val="24"/>
                <w:szCs w:val="24"/>
              </w:rPr>
              <w:t>lowBeamHeadlightsOn</w:t>
            </w:r>
            <w:proofErr w:type="spellEnd"/>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highBeamHeadlightsOn</w:t>
            </w:r>
            <w:proofErr w:type="spellEnd"/>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leftTurnSignalOn</w:t>
            </w:r>
            <w:proofErr w:type="spellEnd"/>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rightTurnSignalOn</w:t>
            </w:r>
            <w:proofErr w:type="spellEnd"/>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hazardSignalOn</w:t>
            </w:r>
            <w:proofErr w:type="spellEnd"/>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automaticLightControlOn</w:t>
            </w:r>
            <w:proofErr w:type="spellEnd"/>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daytimeRunningLightsOn</w:t>
            </w:r>
            <w:proofErr w:type="spellEnd"/>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lastRenderedPageBreak/>
              <w:t>fogLightOn</w:t>
            </w:r>
            <w:proofErr w:type="spellEnd"/>
          </w:p>
          <w:p w14:paraId="461E5A65" w14:textId="6ED00F70" w:rsidR="00951EFA" w:rsidRPr="003E745F" w:rsidRDefault="00951EFA" w:rsidP="006820F5">
            <w:pPr>
              <w:pStyle w:val="ListParagraph"/>
              <w:numPr>
                <w:ilvl w:val="0"/>
                <w:numId w:val="28"/>
              </w:numPr>
              <w:autoSpaceDE w:val="0"/>
              <w:autoSpaceDN w:val="0"/>
              <w:adjustRightInd w:val="0"/>
              <w:spacing w:before="0"/>
            </w:pPr>
            <w:proofErr w:type="spellStart"/>
            <w:r w:rsidRPr="00951EFA">
              <w:rPr>
                <w:rFonts w:ascii="Courier New" w:hAnsi="Courier New" w:cs="Courier New"/>
                <w:color w:val="000000"/>
                <w:sz w:val="24"/>
                <w:szCs w:val="24"/>
              </w:rPr>
              <w:t>parkingLightsOn</w:t>
            </w:r>
            <w:proofErr w:type="spellEnd"/>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967" w:name="_J2735SpecialVehicleExtensions"/>
      <w:bookmarkEnd w:id="967"/>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proofErr w:type="spellStart"/>
            <w:r w:rsidRPr="00C119E8">
              <w:rPr>
                <w:rFonts w:ascii="Courier New" w:hAnsi="Courier New" w:cs="Courier New"/>
              </w:rPr>
              <w:t>vehicleAlerts</w:t>
            </w:r>
            <w:proofErr w:type="spellEnd"/>
          </w:p>
        </w:tc>
        <w:tc>
          <w:tcPr>
            <w:tcW w:w="3649" w:type="dxa"/>
          </w:tcPr>
          <w:p w14:paraId="6BB62F14" w14:textId="50F156EB" w:rsidR="004C4D4C" w:rsidRPr="000D041D" w:rsidRDefault="002E70FB"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2E70FB"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2E70FB"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968" w:name="_J2735SupplementalVehicleExtensions"/>
      <w:bookmarkEnd w:id="968"/>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proofErr w:type="spellStart"/>
            <w:r w:rsidRPr="00BB46E4">
              <w:rPr>
                <w:rFonts w:ascii="Courier New" w:hAnsi="Courier New" w:cs="Courier New"/>
              </w:rPr>
              <w:t>classDetails</w:t>
            </w:r>
            <w:proofErr w:type="spellEnd"/>
          </w:p>
        </w:tc>
        <w:tc>
          <w:tcPr>
            <w:tcW w:w="3649" w:type="dxa"/>
          </w:tcPr>
          <w:p w14:paraId="586530C2" w14:textId="731BE017" w:rsidR="004C4D4C" w:rsidRPr="000D041D" w:rsidRDefault="002E70FB"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proofErr w:type="spellStart"/>
            <w:r w:rsidRPr="00BB46E4">
              <w:rPr>
                <w:rFonts w:ascii="Courier New" w:hAnsi="Courier New" w:cs="Courier New"/>
              </w:rPr>
              <w:t>vehicleData</w:t>
            </w:r>
            <w:proofErr w:type="spellEnd"/>
          </w:p>
        </w:tc>
        <w:tc>
          <w:tcPr>
            <w:tcW w:w="3649" w:type="dxa"/>
          </w:tcPr>
          <w:p w14:paraId="649977ED" w14:textId="181FA3A2" w:rsidR="00BB46E4" w:rsidRDefault="002E70FB"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proofErr w:type="spellStart"/>
            <w:r w:rsidRPr="00E86218">
              <w:rPr>
                <w:rFonts w:ascii="Courier New" w:hAnsi="Courier New" w:cs="Courier New"/>
              </w:rPr>
              <w:t>weatherReport</w:t>
            </w:r>
            <w:proofErr w:type="spellEnd"/>
          </w:p>
        </w:tc>
        <w:tc>
          <w:tcPr>
            <w:tcW w:w="3649" w:type="dxa"/>
          </w:tcPr>
          <w:p w14:paraId="5A6AC094" w14:textId="604978EC" w:rsidR="00BB46E4" w:rsidRDefault="002E70FB"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proofErr w:type="spellStart"/>
            <w:r w:rsidRPr="00E86218">
              <w:rPr>
                <w:rFonts w:ascii="Courier New" w:hAnsi="Courier New" w:cs="Courier New"/>
              </w:rPr>
              <w:t>weatherProbe</w:t>
            </w:r>
            <w:proofErr w:type="spellEnd"/>
          </w:p>
        </w:tc>
        <w:tc>
          <w:tcPr>
            <w:tcW w:w="3649" w:type="dxa"/>
          </w:tcPr>
          <w:p w14:paraId="0C493F03" w14:textId="7FF79633" w:rsidR="00E86218" w:rsidRDefault="002E70FB"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2E70FB"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2E70FB"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proofErr w:type="spellStart"/>
            <w:r w:rsidRPr="003D1AA9">
              <w:rPr>
                <w:rFonts w:ascii="Courier New" w:hAnsi="Courier New" w:cs="Courier New"/>
              </w:rPr>
              <w:t>speedProfile</w:t>
            </w:r>
            <w:proofErr w:type="spellEnd"/>
          </w:p>
        </w:tc>
        <w:tc>
          <w:tcPr>
            <w:tcW w:w="3649" w:type="dxa"/>
          </w:tcPr>
          <w:p w14:paraId="1289871A" w14:textId="0012D343" w:rsidR="003D1AA9" w:rsidRDefault="002E70FB"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proofErr w:type="spellStart"/>
            <w:r w:rsidRPr="003D1AA9">
              <w:rPr>
                <w:rFonts w:ascii="Courier New" w:hAnsi="Courier New" w:cs="Courier New"/>
              </w:rPr>
              <w:lastRenderedPageBreak/>
              <w:t>theRTCM</w:t>
            </w:r>
            <w:proofErr w:type="spellEnd"/>
          </w:p>
        </w:tc>
        <w:tc>
          <w:tcPr>
            <w:tcW w:w="3649" w:type="dxa"/>
          </w:tcPr>
          <w:p w14:paraId="7D571394" w14:textId="605D2C8A" w:rsidR="003D1AA9" w:rsidRDefault="002E70FB"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969" w:name="_J2735PathHistory"/>
      <w:bookmarkEnd w:id="969"/>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proofErr w:type="spellStart"/>
            <w:r w:rsidRPr="00E42F1E">
              <w:rPr>
                <w:rFonts w:ascii="Courier New" w:hAnsi="Courier New" w:cs="Courier New"/>
              </w:rPr>
              <w:t>initialPosition</w:t>
            </w:r>
            <w:proofErr w:type="spellEnd"/>
          </w:p>
        </w:tc>
        <w:tc>
          <w:tcPr>
            <w:tcW w:w="3623" w:type="dxa"/>
          </w:tcPr>
          <w:p w14:paraId="4EE0266B" w14:textId="440EF446" w:rsidR="004C4D4C" w:rsidRPr="000D041D" w:rsidRDefault="002E70FB"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proofErr w:type="spellStart"/>
            <w:r w:rsidRPr="00E42F1E">
              <w:rPr>
                <w:rFonts w:ascii="Courier New" w:hAnsi="Courier New" w:cs="Courier New"/>
              </w:rPr>
              <w:t>currGNSSstatus</w:t>
            </w:r>
            <w:proofErr w:type="spellEnd"/>
          </w:p>
        </w:tc>
        <w:tc>
          <w:tcPr>
            <w:tcW w:w="3623" w:type="dxa"/>
          </w:tcPr>
          <w:p w14:paraId="21C14735" w14:textId="1733F21E" w:rsidR="00E42F1E" w:rsidRPr="000D041D" w:rsidRDefault="002E70FB"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isHealthy</w:t>
            </w:r>
            <w:proofErr w:type="spellEnd"/>
            <w:r w:rsidRPr="00E42F1E">
              <w:rPr>
                <w:rFonts w:ascii="Courier New" w:hAnsi="Courier New" w:cs="Courier New"/>
                <w:color w:val="000000"/>
                <w:sz w:val="20"/>
                <w:szCs w:val="20"/>
              </w:rPr>
              <w:t xml:space="preserve">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isMonitored</w:t>
            </w:r>
            <w:proofErr w:type="spellEnd"/>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baseStationType</w:t>
            </w:r>
            <w:proofErr w:type="spellEnd"/>
            <w:r w:rsidRPr="00E42F1E">
              <w:rPr>
                <w:rFonts w:ascii="Courier New" w:hAnsi="Courier New" w:cs="Courier New"/>
                <w:color w:val="000000"/>
                <w:sz w:val="20"/>
                <w:szCs w:val="20"/>
              </w:rPr>
              <w:t xml:space="preserv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localCorrectionsPresent</w:t>
            </w:r>
            <w:proofErr w:type="spellEnd"/>
            <w:r w:rsidRPr="00E42F1E">
              <w:rPr>
                <w:rFonts w:ascii="Courier New" w:hAnsi="Courier New" w:cs="Courier New"/>
                <w:color w:val="000000"/>
                <w:sz w:val="20"/>
                <w:szCs w:val="20"/>
              </w:rPr>
              <w:t xml:space="preserve"> -- DGPS type corrections used </w:t>
            </w:r>
          </w:p>
          <w:p w14:paraId="668D9360" w14:textId="6BE0221D" w:rsidR="00E42F1E" w:rsidRPr="003E745F" w:rsidRDefault="00E42F1E" w:rsidP="006820F5">
            <w:pPr>
              <w:pStyle w:val="ListParagraph"/>
              <w:numPr>
                <w:ilvl w:val="0"/>
                <w:numId w:val="29"/>
              </w:numPr>
            </w:pPr>
            <w:proofErr w:type="spellStart"/>
            <w:r w:rsidRPr="00E42F1E">
              <w:rPr>
                <w:rFonts w:ascii="Courier New" w:hAnsi="Courier New" w:cs="Courier New"/>
                <w:color w:val="000000"/>
                <w:sz w:val="20"/>
                <w:szCs w:val="20"/>
              </w:rPr>
              <w:t>networkCorrectionsPresent</w:t>
            </w:r>
            <w:proofErr w:type="spellEnd"/>
            <w:r w:rsidRPr="00E42F1E">
              <w:rPr>
                <w:rFonts w:ascii="Courier New" w:hAnsi="Courier New" w:cs="Courier New"/>
                <w:color w:val="000000"/>
                <w:sz w:val="20"/>
                <w:szCs w:val="20"/>
              </w:rPr>
              <w:t xml:space="preserve">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proofErr w:type="spellStart"/>
            <w:r w:rsidRPr="00E42F1E">
              <w:rPr>
                <w:rFonts w:ascii="Courier New" w:hAnsi="Courier New" w:cs="Courier New"/>
              </w:rPr>
              <w:t>crumbData</w:t>
            </w:r>
            <w:proofErr w:type="spellEnd"/>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970" w:name="_J2735PathPrediction"/>
      <w:bookmarkEnd w:id="970"/>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proofErr w:type="spellStart"/>
            <w:r w:rsidRPr="00E42F1E">
              <w:rPr>
                <w:rFonts w:ascii="Courier New" w:hAnsi="Courier New" w:cs="Courier New"/>
              </w:rPr>
              <w:t>radiusOfCurve</w:t>
            </w:r>
            <w:proofErr w:type="spellEnd"/>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971" w:name="_J2735EmergencyDetails"/>
      <w:bookmarkEnd w:id="971"/>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proofErr w:type="spellStart"/>
            <w:r w:rsidRPr="00823070">
              <w:rPr>
                <w:rFonts w:ascii="Courier New" w:hAnsi="Courier New" w:cs="Courier New"/>
              </w:rPr>
              <w:t>sspRights</w:t>
            </w:r>
            <w:proofErr w:type="spellEnd"/>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2E70FB"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peUnavailable</w:t>
            </w:r>
            <w:proofErr w:type="spellEnd"/>
            <w:r w:rsidRPr="00823070">
              <w:rPr>
                <w:rFonts w:ascii="Courier New" w:hAnsi="Courier New" w:cs="Courier New"/>
                <w:color w:val="000000"/>
                <w:sz w:val="20"/>
                <w:szCs w:val="20"/>
              </w:rPr>
              <w:t xml:space="preserv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proofErr w:type="spellStart"/>
            <w:r>
              <w:rPr>
                <w:rFonts w:ascii="Courier New" w:hAnsi="Courier New" w:cs="Courier New"/>
                <w:color w:val="000000"/>
                <w:sz w:val="20"/>
                <w:szCs w:val="20"/>
              </w:rPr>
              <w:t>peEmergencyResponse</w:t>
            </w:r>
            <w:proofErr w:type="spellEnd"/>
            <w:r>
              <w:rPr>
                <w:rFonts w:ascii="Courier New" w:hAnsi="Courier New" w:cs="Courier New"/>
                <w:color w:val="000000"/>
                <w:sz w:val="20"/>
                <w:szCs w:val="20"/>
              </w:rPr>
              <w:t xml:space="preserv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 xml:space="preserve">Emergency and </w:t>
            </w:r>
            <w:proofErr w:type="spellStart"/>
            <w:proofErr w:type="gramStart"/>
            <w:r w:rsidRPr="00823070">
              <w:rPr>
                <w:rFonts w:ascii="Courier New" w:hAnsi="Courier New" w:cs="Courier New"/>
                <w:color w:val="000000"/>
                <w:sz w:val="20"/>
                <w:szCs w:val="20"/>
              </w:rPr>
              <w:t>Non Emergency</w:t>
            </w:r>
            <w:proofErr w:type="spellEnd"/>
            <w:proofErr w:type="gramEnd"/>
            <w:r w:rsidRPr="00823070">
              <w:rPr>
                <w:rFonts w:ascii="Courier New" w:hAnsi="Courier New" w:cs="Courier New"/>
                <w:color w:val="000000"/>
                <w:sz w:val="20"/>
                <w:szCs w:val="20"/>
              </w:rPr>
              <w:t xml:space="preserve">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peEmergencyLightsActive</w:t>
            </w:r>
            <w:proofErr w:type="spellEnd"/>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peEmergencySoundActive</w:t>
            </w:r>
            <w:proofErr w:type="spellEnd"/>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peNonEmergencyLightsActive</w:t>
            </w:r>
            <w:proofErr w:type="spellEnd"/>
          </w:p>
          <w:p w14:paraId="450C9F75" w14:textId="2C7F4C56" w:rsidR="00823070" w:rsidRPr="003E745F" w:rsidRDefault="00823070" w:rsidP="006820F5">
            <w:pPr>
              <w:pStyle w:val="ListParagraph"/>
              <w:numPr>
                <w:ilvl w:val="1"/>
                <w:numId w:val="30"/>
              </w:numPr>
            </w:pPr>
            <w:proofErr w:type="spellStart"/>
            <w:r w:rsidRPr="00823070">
              <w:rPr>
                <w:rFonts w:ascii="Courier New" w:hAnsi="Courier New" w:cs="Courier New"/>
                <w:color w:val="000000"/>
                <w:sz w:val="20"/>
                <w:szCs w:val="20"/>
              </w:rPr>
              <w:t>peNonEmergencySoundActive</w:t>
            </w:r>
            <w:proofErr w:type="spellEnd"/>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proofErr w:type="spellStart"/>
            <w:r w:rsidRPr="00823070">
              <w:rPr>
                <w:rFonts w:ascii="Courier New" w:hAnsi="Courier New" w:cs="Courier New"/>
              </w:rPr>
              <w:t>lightsUse</w:t>
            </w:r>
            <w:proofErr w:type="spellEnd"/>
          </w:p>
        </w:tc>
        <w:tc>
          <w:tcPr>
            <w:tcW w:w="3152" w:type="dxa"/>
          </w:tcPr>
          <w:p w14:paraId="33B28217" w14:textId="7800A713"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yellowCautionLights</w:t>
            </w:r>
            <w:proofErr w:type="spellEnd"/>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schooldBusLights</w:t>
            </w:r>
            <w:proofErr w:type="spellEnd"/>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arrowSignsActive</w:t>
            </w:r>
            <w:proofErr w:type="spellEnd"/>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slowMovingVehicle</w:t>
            </w:r>
            <w:proofErr w:type="spellEnd"/>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proofErr w:type="spellStart"/>
            <w:r w:rsidRPr="00823070">
              <w:rPr>
                <w:rFonts w:ascii="Consolas" w:hAnsi="Consolas" w:cs="Consolas"/>
                <w:b/>
                <w:bCs/>
                <w:i/>
                <w:iCs/>
                <w:color w:val="0000C0"/>
                <w:sz w:val="20"/>
                <w:szCs w:val="20"/>
              </w:rPr>
              <w:t>freqStops</w:t>
            </w:r>
            <w:proofErr w:type="spellEnd"/>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singleVehicle</w:t>
            </w:r>
            <w:proofErr w:type="spellEnd"/>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multiVehicle</w:t>
            </w:r>
            <w:proofErr w:type="spellEnd"/>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proofErr w:type="spellStart"/>
            <w:r w:rsidRPr="00823070">
              <w:rPr>
                <w:rFonts w:ascii="Courier New" w:hAnsi="Courier New" w:cs="Courier New"/>
              </w:rPr>
              <w:lastRenderedPageBreak/>
              <w:t>responseType</w:t>
            </w:r>
            <w:proofErr w:type="spellEnd"/>
          </w:p>
        </w:tc>
        <w:tc>
          <w:tcPr>
            <w:tcW w:w="3152" w:type="dxa"/>
          </w:tcPr>
          <w:p w14:paraId="4AAF4E2C" w14:textId="1476B7F8"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notInUseOrNotEquipped</w:t>
            </w:r>
            <w:proofErr w:type="spellEnd"/>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nonEmergency</w:t>
            </w:r>
            <w:proofErr w:type="spellEnd"/>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w:t>
            </w:r>
            <w:proofErr w:type="spellEnd"/>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proofErr w:type="spellStart"/>
            <w:r w:rsidRPr="00823070">
              <w:rPr>
                <w:rFonts w:ascii="Consolas" w:hAnsi="Consolas" w:cs="Consolas"/>
                <w:b/>
                <w:bCs/>
                <w:i/>
                <w:iCs/>
                <w:color w:val="0000C0"/>
                <w:sz w:val="20"/>
                <w:szCs w:val="20"/>
              </w:rPr>
              <w:t>stopAndGoMovement</w:t>
            </w:r>
            <w:proofErr w:type="spellEnd"/>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proofErr w:type="spellStart"/>
            <w:r w:rsidRPr="00823070">
              <w:rPr>
                <w:rFonts w:ascii="Courier New" w:hAnsi="Courier New" w:cs="Courier New"/>
              </w:rPr>
              <w:t>sirenUse</w:t>
            </w:r>
            <w:proofErr w:type="spellEnd"/>
          </w:p>
        </w:tc>
        <w:tc>
          <w:tcPr>
            <w:tcW w:w="3152" w:type="dxa"/>
          </w:tcPr>
          <w:p w14:paraId="11CF5E18" w14:textId="3396E53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972" w:name="_J2735EventDescription"/>
      <w:bookmarkEnd w:id="972"/>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 xml:space="preserve">1 to 8 </w:t>
            </w:r>
            <w:proofErr w:type="spellStart"/>
            <w:proofErr w:type="gramStart"/>
            <w:r>
              <w:rPr>
                <w:sz w:val="20"/>
                <w:szCs w:val="20"/>
              </w:rPr>
              <w:t>ITIS</w:t>
            </w:r>
            <w:proofErr w:type="gramEnd"/>
            <w:r>
              <w:rPr>
                <w:sz w:val="20"/>
                <w:szCs w:val="20"/>
              </w:rPr>
              <w:t>.ITIScodes</w:t>
            </w:r>
            <w:proofErr w:type="spellEnd"/>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2E70FB"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2E70FB"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lastRenderedPageBreak/>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proofErr w:type="spellStart"/>
            <w:r w:rsidRPr="00297A50">
              <w:rPr>
                <w:rFonts w:ascii="Courier New" w:hAnsi="Courier New" w:cs="Courier New"/>
              </w:rPr>
              <w:t>typeEvent</w:t>
            </w:r>
            <w:proofErr w:type="spellEnd"/>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 xml:space="preserve">A code from the list of </w:t>
            </w:r>
            <w:proofErr w:type="spellStart"/>
            <w:r>
              <w:rPr>
                <w:sz w:val="20"/>
                <w:szCs w:val="20"/>
              </w:rPr>
              <w:t>ITIS.ITIScodes</w:t>
            </w:r>
            <w:proofErr w:type="spellEnd"/>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973" w:name="_J2735TrailerData"/>
      <w:bookmarkEnd w:id="973"/>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proofErr w:type="spellStart"/>
            <w:r w:rsidRPr="00823070">
              <w:rPr>
                <w:rFonts w:ascii="Courier New" w:hAnsi="Courier New" w:cs="Courier New"/>
              </w:rPr>
              <w:t>sspRights</w:t>
            </w:r>
            <w:proofErr w:type="spellEnd"/>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2E70FB"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974" w:name="_J2735VehicleClassification"/>
      <w:bookmarkEnd w:id="974"/>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proofErr w:type="spellStart"/>
            <w:r w:rsidRPr="00D043A2">
              <w:rPr>
                <w:rFonts w:ascii="Courier New" w:hAnsi="Courier New" w:cs="Courier New"/>
              </w:rPr>
              <w:t>fuelType</w:t>
            </w:r>
            <w:proofErr w:type="spellEnd"/>
          </w:p>
        </w:tc>
        <w:tc>
          <w:tcPr>
            <w:tcW w:w="3550" w:type="dxa"/>
          </w:tcPr>
          <w:p w14:paraId="1CA07BC7" w14:textId="04D7A73D"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highlight w:val="lightGray"/>
              </w:rPr>
              <w:t>unknownFuel</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natGasLiquid</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natGasComp</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proofErr w:type="spellStart"/>
            <w:r w:rsidRPr="00813084">
              <w:rPr>
                <w:rFonts w:ascii="Courier New" w:hAnsi="Courier New" w:cs="Courier New"/>
              </w:rPr>
              <w:t>hpmsType</w:t>
            </w:r>
            <w:proofErr w:type="spellEnd"/>
          </w:p>
        </w:tc>
        <w:tc>
          <w:tcPr>
            <w:tcW w:w="3550" w:type="dxa"/>
          </w:tcPr>
          <w:p w14:paraId="2CE1B83F" w14:textId="0D4BF899"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carOther</w:t>
            </w:r>
            <w:proofErr w:type="spellEnd"/>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proofErr w:type="spellStart"/>
            <w:r w:rsidRPr="00813084">
              <w:rPr>
                <w:rFonts w:ascii="Courier New" w:hAnsi="Courier New" w:cs="Courier New"/>
              </w:rPr>
              <w:t>keyType</w:t>
            </w:r>
            <w:proofErr w:type="spellEnd"/>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proofErr w:type="spellStart"/>
            <w:r w:rsidRPr="00EC1603">
              <w:t>BasicVehicleClass</w:t>
            </w:r>
            <w:proofErr w:type="spellEnd"/>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proofErr w:type="spellStart"/>
            <w:r w:rsidRPr="00EC1603">
              <w:rPr>
                <w:rFonts w:ascii="Courier New" w:hAnsi="Courier New" w:cs="Courier New"/>
              </w:rPr>
              <w:t>responderType</w:t>
            </w:r>
            <w:proofErr w:type="spellEnd"/>
          </w:p>
        </w:tc>
        <w:tc>
          <w:tcPr>
            <w:tcW w:w="3550" w:type="dxa"/>
          </w:tcPr>
          <w:p w14:paraId="496E4EE8" w14:textId="061D0E8E" w:rsidR="00EC1603" w:rsidRDefault="00EC1603"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emergency_vehicle_units</w:t>
            </w:r>
            <w:proofErr w:type="spellEnd"/>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federal_law_enforcement_units</w:t>
            </w:r>
            <w:proofErr w:type="spellEnd"/>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state_police_units</w:t>
            </w:r>
            <w:proofErr w:type="spellEnd"/>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county_police_units</w:t>
            </w:r>
            <w:proofErr w:type="spellEnd"/>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local_police_units</w:t>
            </w:r>
            <w:proofErr w:type="spellEnd"/>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ambulance_units</w:t>
            </w:r>
            <w:proofErr w:type="spellEnd"/>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rescue_units</w:t>
            </w:r>
            <w:proofErr w:type="spellEnd"/>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fire_units</w:t>
            </w:r>
            <w:proofErr w:type="spellEnd"/>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hAZMAT_units</w:t>
            </w:r>
            <w:proofErr w:type="spellEnd"/>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light_tow_unit</w:t>
            </w:r>
            <w:proofErr w:type="spellEnd"/>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heavy_tow_unit</w:t>
            </w:r>
            <w:proofErr w:type="spellEnd"/>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freeway_service_patrols</w:t>
            </w:r>
            <w:proofErr w:type="spellEnd"/>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transportation_response_units</w:t>
            </w:r>
            <w:proofErr w:type="spellEnd"/>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private_contractor_response_units</w:t>
            </w:r>
            <w:proofErr w:type="spellEnd"/>
          </w:p>
        </w:tc>
      </w:tr>
    </w:tbl>
    <w:p w14:paraId="059EB7E6" w14:textId="274EBA93" w:rsidR="008A2877" w:rsidRDefault="008A2877" w:rsidP="000A3293"/>
    <w:p w14:paraId="18A2113B" w14:textId="0C51E14B" w:rsidR="008A2877" w:rsidRDefault="0030246B" w:rsidP="000A3293">
      <w:pPr>
        <w:pStyle w:val="Heading4"/>
      </w:pPr>
      <w:bookmarkStart w:id="975" w:name="_J2735VehicleData"/>
      <w:bookmarkEnd w:id="975"/>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976" w:name="_J2735WeatherReport"/>
      <w:bookmarkEnd w:id="976"/>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proofErr w:type="spellStart"/>
            <w:r w:rsidRPr="009C1A82">
              <w:rPr>
                <w:rFonts w:ascii="Courier New" w:hAnsi="Courier New" w:cs="Courier New"/>
              </w:rPr>
              <w:t>weatherAirPres</w:t>
            </w:r>
            <w:proofErr w:type="spellEnd"/>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proofErr w:type="spellStart"/>
            <w:r w:rsidRPr="00EB5357">
              <w:t>hectopascals</w:t>
            </w:r>
            <w:proofErr w:type="spellEnd"/>
            <w:r w:rsidRPr="00EB5357">
              <w:t xml:space="preserve"> (</w:t>
            </w:r>
            <w:proofErr w:type="spellStart"/>
            <w:r w:rsidRPr="00EB5357">
              <w:t>hPa</w:t>
            </w:r>
            <w:proofErr w:type="spellEnd"/>
            <w:r w:rsidRPr="00EB5357">
              <w:t>)</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proofErr w:type="spellStart"/>
            <w:r w:rsidRPr="009C1A82">
              <w:rPr>
                <w:rFonts w:ascii="Courier New" w:hAnsi="Courier New" w:cs="Courier New"/>
              </w:rPr>
              <w:t>weatherAirTemp</w:t>
            </w:r>
            <w:proofErr w:type="spellEnd"/>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w:t>
            </w:r>
            <w:proofErr w:type="spellStart"/>
            <w:r>
              <w:t>Celcius</w:t>
            </w:r>
            <w:proofErr w:type="spellEnd"/>
            <w:r>
              <w:t>)</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977" w:name="_J2735WeatherProbe"/>
      <w:bookmarkEnd w:id="977"/>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978" w:name="_J2735ObstacleDetection"/>
      <w:bookmarkEnd w:id="978"/>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979" w:name="_J2735DisabledVehicle"/>
      <w:bookmarkEnd w:id="979"/>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980" w:name="_J2735SpeedProfile"/>
      <w:bookmarkEnd w:id="980"/>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981" w:name="_J2735RTCMPackage"/>
      <w:bookmarkEnd w:id="981"/>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982" w:name="_J2735RegionalContent"/>
      <w:bookmarkEnd w:id="982"/>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983" w:name="_J2735FullPositionVector"/>
      <w:bookmarkEnd w:id="983"/>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984" w:name="_J2735PathHistoryPoint"/>
      <w:bookmarkEnd w:id="984"/>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985" w:name="_J2735Extent"/>
      <w:bookmarkEnd w:id="985"/>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986" w:name="_J2735PivotPointDescription"/>
      <w:bookmarkEnd w:id="986"/>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987" w:name="_J2735TrailerUnitDescription"/>
      <w:bookmarkEnd w:id="987"/>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988" w:name="_Toc441572992"/>
      <w:bookmarkStart w:id="989" w:name="_Toc456253320"/>
      <w:r>
        <w:t xml:space="preserve">Table </w:t>
      </w:r>
      <w:fldSimple w:instr=" SEQ Table \* ARABIC ">
        <w:r w:rsidR="00C910EC">
          <w:rPr>
            <w:noProof/>
          </w:rPr>
          <w:t>15</w:t>
        </w:r>
      </w:fldSimple>
      <w:r>
        <w:t xml:space="preserve"> </w:t>
      </w:r>
      <w:r w:rsidR="00410F95">
        <w:t>–</w:t>
      </w:r>
      <w:r>
        <w:t xml:space="preserve"> </w:t>
      </w:r>
      <w:bookmarkEnd w:id="988"/>
      <w:bookmarkEnd w:id="989"/>
      <w:r w:rsidR="00410F95">
        <w:t>BSM Data</w:t>
      </w:r>
    </w:p>
    <w:p w14:paraId="219B2098" w14:textId="7911466A" w:rsidR="00C26C45" w:rsidRDefault="00C26C45" w:rsidP="000A3293">
      <w:pPr>
        <w:pStyle w:val="Heading4"/>
      </w:pPr>
      <w:bookmarkStart w:id="990" w:name="_Toc462052323"/>
      <w:proofErr w:type="spellStart"/>
      <w:r w:rsidRPr="00961838">
        <w:t>OdeDateTime</w:t>
      </w:r>
      <w:bookmarkEnd w:id="990"/>
      <w:proofErr w:type="spellEnd"/>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991" w:name="_Toc456253327"/>
      <w:r>
        <w:t xml:space="preserve">Table </w:t>
      </w:r>
      <w:fldSimple w:instr=" SEQ Table \* ARABIC ">
        <w:r w:rsidR="00C910EC">
          <w:rPr>
            <w:noProof/>
          </w:rPr>
          <w:t>16</w:t>
        </w:r>
      </w:fldSimple>
      <w:r>
        <w:t xml:space="preserve"> - </w:t>
      </w:r>
      <w:proofErr w:type="spellStart"/>
      <w:r w:rsidRPr="00951B2B">
        <w:t>OdeDateTime</w:t>
      </w:r>
      <w:bookmarkEnd w:id="991"/>
      <w:proofErr w:type="spellEnd"/>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92" w:author="Musavi, Hamid [USA] [2]" w:date="2017-03-06T19:24:00Z" w:initials="MH[">
    <w:p w14:paraId="39FA11AE" w14:textId="77777777" w:rsidR="002E70FB" w:rsidRDefault="002E70FB">
      <w:pPr>
        <w:pStyle w:val="CommentText"/>
      </w:pPr>
      <w:r>
        <w:rPr>
          <w:rStyle w:val="CommentReference"/>
        </w:rPr>
        <w:annotationRef/>
      </w:r>
      <w:r>
        <w:t>To be moved to Swagger file</w:t>
      </w:r>
    </w:p>
  </w:comment>
  <w:comment w:id="703" w:author="Musavi, Hamid [USA] [2]" w:date="2017-03-06T19:25:00Z" w:initials="MH[">
    <w:p w14:paraId="39715C69" w14:textId="77777777" w:rsidR="002E70FB" w:rsidRDefault="002E70FB">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FA11AE" w15:done="0"/>
  <w15:commentEx w15:paraId="39715C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198E3" w14:textId="77777777" w:rsidR="008461B7" w:rsidRDefault="008461B7">
      <w:pPr>
        <w:spacing w:after="0" w:line="240" w:lineRule="auto"/>
      </w:pPr>
      <w:r>
        <w:separator/>
      </w:r>
    </w:p>
  </w:endnote>
  <w:endnote w:type="continuationSeparator" w:id="0">
    <w:p w14:paraId="036A7273" w14:textId="77777777" w:rsidR="008461B7" w:rsidRDefault="008461B7">
      <w:pPr>
        <w:spacing w:after="0" w:line="240" w:lineRule="auto"/>
      </w:pPr>
      <w:r>
        <w:continuationSeparator/>
      </w:r>
    </w:p>
  </w:endnote>
  <w:endnote w:type="continuationNotice" w:id="1">
    <w:p w14:paraId="38816C0C" w14:textId="77777777" w:rsidR="008461B7" w:rsidRDefault="008461B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swiss"/>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charset w:val="00"/>
    <w:family w:val="auto"/>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Monaco">
    <w:altName w:val="Calibri"/>
    <w:panose1 w:val="02000500000000000000"/>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4D46A" w14:textId="36C836E8" w:rsidR="002E70FB" w:rsidRDefault="002E70FB"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04668C" w:rsidRPr="0004668C">
      <w:rPr>
        <w:noProof/>
      </w:rPr>
      <w:t xml:space="preserve">Error! Unknown </w:t>
    </w:r>
    <w:r w:rsidR="0004668C">
      <w:rPr>
        <w:b/>
        <w:bCs/>
        <w:noProof/>
      </w:rPr>
      <w:t>switch argument.</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4" w:author="Schwartz, Matthew [USA]" w:date="2017-09-06T12:27:00Z">
      <w:r>
        <w:rPr>
          <w:noProof/>
        </w:rPr>
        <w:t>September 1, 2017</w:t>
      </w:r>
    </w:ins>
    <w:ins w:id="5" w:author="Musavi, Hamid [USA]" w:date="2017-09-01T11:13:00Z">
      <w:del w:id="6" w:author="Schwartz, Matthew [USA]" w:date="2017-09-06T12:27:00Z">
        <w:r w:rsidDel="00BB50D8">
          <w:rPr>
            <w:noProof/>
          </w:rPr>
          <w:delText>September 1, 2017</w:delText>
        </w:r>
      </w:del>
    </w:ins>
    <w:del w:id="7" w:author="Schwartz, Matthew [USA]" w:date="2017-09-06T12:27:00Z">
      <w:r w:rsidDel="00BB50D8">
        <w:rPr>
          <w:noProof/>
        </w:rPr>
        <w:delText>August 7, 2017</w:delText>
      </w:r>
    </w:del>
    <w:r>
      <w:rPr>
        <w:noProof/>
      </w:rPr>
      <w:fldChar w:fldCharType="end"/>
    </w:r>
  </w:p>
  <w:p w14:paraId="022A2A9B" w14:textId="0E57C247" w:rsidR="002E70FB" w:rsidRPr="00D47340" w:rsidRDefault="002E70FB" w:rsidP="00886E1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B515C5" w14:textId="091123DF" w:rsidR="002E70FB" w:rsidRDefault="002E70FB">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007D33" w:rsidRPr="00007D33">
      <w:rPr>
        <w:noProof/>
      </w:rPr>
      <w:t xml:space="preserve">Error! Unknown </w:t>
    </w:r>
    <w:r w:rsidR="00007D33">
      <w:rPr>
        <w:b/>
        <w:bCs/>
        <w:noProof/>
      </w:rPr>
      <w:t>switch argument.</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178" w:author="Schwartz, Matthew [USA]" w:date="2017-09-06T12:27:00Z">
      <w:r>
        <w:rPr>
          <w:noProof/>
        </w:rPr>
        <w:t>September 1, 2017</w:t>
      </w:r>
    </w:ins>
    <w:ins w:id="179" w:author="Musavi, Hamid [USA]" w:date="2017-09-01T11:13:00Z">
      <w:del w:id="180" w:author="Schwartz, Matthew [USA]" w:date="2017-09-06T12:27:00Z">
        <w:r w:rsidDel="00BB50D8">
          <w:rPr>
            <w:noProof/>
          </w:rPr>
          <w:delText>September 1, 2017</w:delText>
        </w:r>
      </w:del>
    </w:ins>
    <w:del w:id="181" w:author="Schwartz, Matthew [USA]" w:date="2017-09-06T12:27:00Z">
      <w:r w:rsidDel="00BB50D8">
        <w:rPr>
          <w:noProof/>
        </w:rPr>
        <w:delText>August 7, 2017</w:delText>
      </w:r>
    </w:del>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611BA" w14:textId="77777777" w:rsidR="008461B7" w:rsidRDefault="008461B7">
      <w:pPr>
        <w:spacing w:after="0" w:line="240" w:lineRule="auto"/>
      </w:pPr>
      <w:r>
        <w:separator/>
      </w:r>
    </w:p>
  </w:footnote>
  <w:footnote w:type="continuationSeparator" w:id="0">
    <w:p w14:paraId="170C0D86" w14:textId="77777777" w:rsidR="008461B7" w:rsidRDefault="008461B7">
      <w:pPr>
        <w:spacing w:after="0" w:line="240" w:lineRule="auto"/>
      </w:pPr>
      <w:r>
        <w:continuationSeparator/>
      </w:r>
    </w:p>
  </w:footnote>
  <w:footnote w:type="continuationNotice" w:id="1">
    <w:p w14:paraId="0525086C" w14:textId="77777777" w:rsidR="008461B7" w:rsidRDefault="008461B7">
      <w:pPr>
        <w:spacing w:before="0"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57AECCB" w14:textId="6FF1CB0F" w:rsidR="002E70FB" w:rsidRPr="00533512" w:rsidRDefault="002E70FB"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2E70FB" w:rsidRDefault="002E70FB">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2E70FB" w:rsidRDefault="002E70FB">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F364CB4" w14:textId="55CBB63B" w:rsidR="002E70FB" w:rsidRDefault="002E70FB">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2E70FB" w:rsidRDefault="002E70FB"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" o:allowoverlap="f" fillcolor="white [3212]" stroked="f" strokeweight="1pt">
              <v:textbox style="mso-fit-shape-to-text:t">
                <w:txbxContent>
                  <w:p w14:paraId="02BECEEC" w14:textId="4273B3C9" w:rsidR="002E70FB" w:rsidRDefault="002E70FB"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4"/>
  </w:num>
  <w:num w:numId="8">
    <w:abstractNumId w:val="46"/>
  </w:num>
  <w:num w:numId="9">
    <w:abstractNumId w:val="8"/>
  </w:num>
  <w:num w:numId="10">
    <w:abstractNumId w:val="4"/>
  </w:num>
  <w:num w:numId="11">
    <w:abstractNumId w:val="45"/>
  </w:num>
  <w:num w:numId="12">
    <w:abstractNumId w:val="25"/>
  </w:num>
  <w:num w:numId="13">
    <w:abstractNumId w:val="52"/>
  </w:num>
  <w:num w:numId="14">
    <w:abstractNumId w:val="53"/>
  </w:num>
  <w:num w:numId="15">
    <w:abstractNumId w:val="1"/>
  </w:num>
  <w:num w:numId="16">
    <w:abstractNumId w:val="16"/>
  </w:num>
  <w:num w:numId="17">
    <w:abstractNumId w:val="57"/>
  </w:num>
  <w:num w:numId="18">
    <w:abstractNumId w:val="39"/>
  </w:num>
  <w:num w:numId="19">
    <w:abstractNumId w:val="13"/>
  </w:num>
  <w:num w:numId="20">
    <w:abstractNumId w:val="22"/>
  </w:num>
  <w:num w:numId="21">
    <w:abstractNumId w:val="43"/>
  </w:num>
  <w:num w:numId="22">
    <w:abstractNumId w:val="61"/>
  </w:num>
  <w:num w:numId="23">
    <w:abstractNumId w:val="40"/>
  </w:num>
  <w:num w:numId="24">
    <w:abstractNumId w:val="10"/>
  </w:num>
  <w:num w:numId="25">
    <w:abstractNumId w:val="44"/>
  </w:num>
  <w:num w:numId="26">
    <w:abstractNumId w:val="48"/>
  </w:num>
  <w:num w:numId="27">
    <w:abstractNumId w:val="50"/>
  </w:num>
  <w:num w:numId="28">
    <w:abstractNumId w:val="55"/>
  </w:num>
  <w:num w:numId="29">
    <w:abstractNumId w:val="11"/>
  </w:num>
  <w:num w:numId="30">
    <w:abstractNumId w:val="42"/>
  </w:num>
  <w:num w:numId="31">
    <w:abstractNumId w:val="58"/>
  </w:num>
  <w:num w:numId="32">
    <w:abstractNumId w:val="12"/>
  </w:num>
  <w:num w:numId="33">
    <w:abstractNumId w:val="5"/>
  </w:num>
  <w:num w:numId="34">
    <w:abstractNumId w:val="2"/>
  </w:num>
  <w:num w:numId="35">
    <w:abstractNumId w:val="20"/>
  </w:num>
  <w:num w:numId="36">
    <w:abstractNumId w:val="38"/>
  </w:num>
  <w:num w:numId="37">
    <w:abstractNumId w:val="51"/>
  </w:num>
  <w:num w:numId="38">
    <w:abstractNumId w:val="47"/>
  </w:num>
  <w:num w:numId="39">
    <w:abstractNumId w:val="21"/>
  </w:num>
  <w:num w:numId="40">
    <w:abstractNumId w:val="24"/>
  </w:num>
  <w:num w:numId="41">
    <w:abstractNumId w:val="36"/>
  </w:num>
  <w:num w:numId="42">
    <w:abstractNumId w:val="17"/>
  </w:num>
  <w:num w:numId="43">
    <w:abstractNumId w:val="56"/>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2"/>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59"/>
  </w:num>
  <w:num w:numId="60">
    <w:abstractNumId w:val="9"/>
  </w:num>
  <w:num w:numId="61">
    <w:abstractNumId w:val="49"/>
  </w:num>
  <w:num w:numId="62">
    <w:abstractNumId w:val="60"/>
  </w:num>
  <w:num w:numId="63">
    <w:abstractNumId w:val="32"/>
  </w:num>
  <w:numIdMacAtCleanup w:val="5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chwartz, Matthew [USA]">
    <w15:presenceInfo w15:providerId="None" w15:userId="Schwartz, Matthew [USA]"/>
  </w15:person>
  <w15:person w15:author="Musavi, Hamid [USA]">
    <w15:presenceInfo w15:providerId="AD" w15:userId="S-1-5-21-1314303383-2379350573-4036118543-497801"/>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07D33"/>
    <w:rsid w:val="00021523"/>
    <w:rsid w:val="00024011"/>
    <w:rsid w:val="0002436A"/>
    <w:rsid w:val="000412A9"/>
    <w:rsid w:val="0004668C"/>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8B7"/>
    <w:rsid w:val="00173E4A"/>
    <w:rsid w:val="00175853"/>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65E2"/>
    <w:rsid w:val="002A7E1C"/>
    <w:rsid w:val="002B624D"/>
    <w:rsid w:val="002B7E9A"/>
    <w:rsid w:val="002C04F6"/>
    <w:rsid w:val="002C11DA"/>
    <w:rsid w:val="002C2917"/>
    <w:rsid w:val="002D1CCE"/>
    <w:rsid w:val="002D474A"/>
    <w:rsid w:val="002D592E"/>
    <w:rsid w:val="002D65A7"/>
    <w:rsid w:val="002D71AA"/>
    <w:rsid w:val="002E1BA0"/>
    <w:rsid w:val="002E70FB"/>
    <w:rsid w:val="002F1D6C"/>
    <w:rsid w:val="002F74C6"/>
    <w:rsid w:val="0030246B"/>
    <w:rsid w:val="00306441"/>
    <w:rsid w:val="0030714D"/>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3E6A4D"/>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B4E"/>
    <w:rsid w:val="004B4A9D"/>
    <w:rsid w:val="004C0F68"/>
    <w:rsid w:val="004C1E36"/>
    <w:rsid w:val="004C424E"/>
    <w:rsid w:val="004C4D4C"/>
    <w:rsid w:val="004C5056"/>
    <w:rsid w:val="004D0EB5"/>
    <w:rsid w:val="004D1092"/>
    <w:rsid w:val="004D4909"/>
    <w:rsid w:val="004E1AED"/>
    <w:rsid w:val="004E2E31"/>
    <w:rsid w:val="004E6662"/>
    <w:rsid w:val="00503760"/>
    <w:rsid w:val="00506B9B"/>
    <w:rsid w:val="00507426"/>
    <w:rsid w:val="00512E88"/>
    <w:rsid w:val="00514A2A"/>
    <w:rsid w:val="00515E5D"/>
    <w:rsid w:val="00517F74"/>
    <w:rsid w:val="00520060"/>
    <w:rsid w:val="00533512"/>
    <w:rsid w:val="00545323"/>
    <w:rsid w:val="00545450"/>
    <w:rsid w:val="00553903"/>
    <w:rsid w:val="00553AA4"/>
    <w:rsid w:val="00561AEB"/>
    <w:rsid w:val="005651B6"/>
    <w:rsid w:val="00566557"/>
    <w:rsid w:val="005676A9"/>
    <w:rsid w:val="00567B12"/>
    <w:rsid w:val="00571EF4"/>
    <w:rsid w:val="005721F6"/>
    <w:rsid w:val="00575E3E"/>
    <w:rsid w:val="00583352"/>
    <w:rsid w:val="00583B72"/>
    <w:rsid w:val="00593420"/>
    <w:rsid w:val="005A3000"/>
    <w:rsid w:val="005A7D7C"/>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6114"/>
    <w:rsid w:val="006B28E3"/>
    <w:rsid w:val="006B30A2"/>
    <w:rsid w:val="006B5413"/>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43E76"/>
    <w:rsid w:val="00750B1F"/>
    <w:rsid w:val="00750B39"/>
    <w:rsid w:val="00750EEC"/>
    <w:rsid w:val="00752CB3"/>
    <w:rsid w:val="00763F4A"/>
    <w:rsid w:val="00771AF3"/>
    <w:rsid w:val="0077218B"/>
    <w:rsid w:val="0077763C"/>
    <w:rsid w:val="00780835"/>
    <w:rsid w:val="0078272F"/>
    <w:rsid w:val="00783376"/>
    <w:rsid w:val="00784158"/>
    <w:rsid w:val="00784320"/>
    <w:rsid w:val="00787BFF"/>
    <w:rsid w:val="007921AA"/>
    <w:rsid w:val="00794CDD"/>
    <w:rsid w:val="007A2419"/>
    <w:rsid w:val="007A2F48"/>
    <w:rsid w:val="007A3FD9"/>
    <w:rsid w:val="007A7E9D"/>
    <w:rsid w:val="007B44EC"/>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461B7"/>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50D8"/>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3D57"/>
    <w:rsid w:val="00DF6FA4"/>
    <w:rsid w:val="00E11286"/>
    <w:rsid w:val="00E145C0"/>
    <w:rsid w:val="00E22E02"/>
    <w:rsid w:val="00E274B6"/>
    <w:rsid w:val="00E315AB"/>
    <w:rsid w:val="00E34DCE"/>
    <w:rsid w:val="00E366B3"/>
    <w:rsid w:val="00E42F1E"/>
    <w:rsid w:val="00E433C5"/>
    <w:rsid w:val="00E45AA5"/>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6F5"/>
    <w:rsid w:val="00EC2F60"/>
    <w:rsid w:val="00ED0E13"/>
    <w:rsid w:val="00ED1D87"/>
    <w:rsid w:val="00EE12D0"/>
    <w:rsid w:val="00F01B77"/>
    <w:rsid w:val="00F07B1C"/>
    <w:rsid w:val="00F14C2B"/>
    <w:rsid w:val="00F175E9"/>
    <w:rsid w:val="00F42024"/>
    <w:rsid w:val="00F44C7C"/>
    <w:rsid w:val="00F4609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62B9"/>
    <w:rsid w:val="00FE4FC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11370189">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07541876">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29463997">
      <w:bodyDiv w:val="1"/>
      <w:marLeft w:val="0"/>
      <w:marRight w:val="0"/>
      <w:marTop w:val="0"/>
      <w:marBottom w:val="0"/>
      <w:divBdr>
        <w:top w:val="none" w:sz="0" w:space="0" w:color="auto"/>
        <w:left w:val="none" w:sz="0" w:space="0" w:color="auto"/>
        <w:bottom w:val="none" w:sz="0" w:space="0" w:color="auto"/>
        <w:right w:val="none" w:sz="0" w:space="0" w:color="auto"/>
      </w:divBdr>
    </w:div>
    <w:div w:id="1234240624">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09895538">
      <w:bodyDiv w:val="1"/>
      <w:marLeft w:val="0"/>
      <w:marRight w:val="0"/>
      <w:marTop w:val="0"/>
      <w:marBottom w:val="0"/>
      <w:divBdr>
        <w:top w:val="none" w:sz="0" w:space="0" w:color="auto"/>
        <w:left w:val="none" w:sz="0" w:space="0" w:color="auto"/>
        <w:bottom w:val="none" w:sz="0" w:space="0" w:color="auto"/>
        <w:right w:val="none" w:sz="0" w:space="0" w:color="auto"/>
      </w:divBdr>
    </w:div>
    <w:div w:id="1318874756">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48701089">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82479397">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microsoft.com/office/2011/relationships/people" Target="people.xml"/><Relationship Id="rId48" Type="http://schemas.openxmlformats.org/officeDocument/2006/relationships/theme" Target="theme/theme1.xml"/><Relationship Id="rId20" Type="http://schemas.openxmlformats.org/officeDocument/2006/relationships/image" Target="media/image2.tiff"/><Relationship Id="rId21" Type="http://schemas.openxmlformats.org/officeDocument/2006/relationships/image" Target="media/image3.emf"/><Relationship Id="rId22" Type="http://schemas.openxmlformats.org/officeDocument/2006/relationships/hyperlink" Target="https://git-scm.com/" TargetMode="External"/><Relationship Id="rId23" Type="http://schemas.openxmlformats.org/officeDocument/2006/relationships/hyperlink" Target="https://github.com/usdot-jpo-ode/jpo-ode" TargetMode="External"/><Relationship Id="rId24" Type="http://schemas.openxmlformats.org/officeDocument/2006/relationships/hyperlink" Target="http://www.oracle.com/technetwork/java/javase/downloads/jdk8-downloads-2133151.html" TargetMode="External"/><Relationship Id="rId25" Type="http://schemas.openxmlformats.org/officeDocument/2006/relationships/hyperlink" Target="https://eclipse.org" TargetMode="External"/><Relationship Id="rId26" Type="http://schemas.openxmlformats.org/officeDocument/2006/relationships/hyperlink" Target="https://maven.apache.org/" TargetMode="External"/><Relationship Id="rId27" Type="http://schemas.openxmlformats.org/officeDocument/2006/relationships/hyperlink" Target="http://www.oss.com/" TargetMode="External"/><Relationship Id="rId28" Type="http://schemas.openxmlformats.org/officeDocument/2006/relationships/hyperlink" Target="http://www.oss.com/" TargetMode="External"/><Relationship Id="rId2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https://logback.qos.ch/manual/" TargetMode="External"/><Relationship Id="rId31" Type="http://schemas.openxmlformats.org/officeDocument/2006/relationships/hyperlink" Target="https://github.com/usdot-jpo-ode" TargetMode="External"/><Relationship Id="rId32" Type="http://schemas.openxmlformats.org/officeDocument/2006/relationships/hyperlink" Target="https://github.com/usdot-jpo-ode/jpo-cvdp" TargetMode="External"/><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yperlink" Target="https://github.com/usdot-jpo-ode/jpo-ode" TargetMode="External"/><Relationship Id="rId34" Type="http://schemas.openxmlformats.org/officeDocument/2006/relationships/hyperlink" Target="https://cvcs.samanage.com" TargetMode="External"/><Relationship Id="rId35" Type="http://schemas.openxmlformats.org/officeDocument/2006/relationships/image" Target="media/image4.png"/><Relationship Id="rId36" Type="http://schemas.openxmlformats.org/officeDocument/2006/relationships/image" Target="media/image5.png"/><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hyperlink" Target="http://www.boozallen.com" TargetMode="External"/><Relationship Id="rId16" Type="http://schemas.openxmlformats.org/officeDocument/2006/relationships/hyperlink" Target="http://www.boozallen.com" TargetMode="External"/><Relationship Id="rId17" Type="http://schemas.openxmlformats.org/officeDocument/2006/relationships/hyperlink" Target="https://usdotjpoode.atlassian.net/browse/ODE-146" TargetMode="External"/><Relationship Id="rId18" Type="http://schemas.openxmlformats.org/officeDocument/2006/relationships/hyperlink" Target="https://github.com/usdot-jpo-ode/jpo-ode/issues" TargetMode="External"/><Relationship Id="rId19" Type="http://schemas.openxmlformats.org/officeDocument/2006/relationships/hyperlink" Target="https://github.com/usdot-jpo-ode/jpo-ode/issues" TargetMode="External"/><Relationship Id="rId37" Type="http://schemas.openxmlformats.org/officeDocument/2006/relationships/comments" Target="comments.xml"/><Relationship Id="rId38" Type="http://schemas.microsoft.com/office/2011/relationships/commentsExtended" Target="commentsExtended.xml"/><Relationship Id="rId39" Type="http://schemas.openxmlformats.org/officeDocument/2006/relationships/image" Target="media/image6.png"/><Relationship Id="rId40" Type="http://schemas.openxmlformats.org/officeDocument/2006/relationships/hyperlink" Target="https://github.com/usdot-jpo-ode/jpo-ode/blob/develop/docs/ODESwagger.yaml" TargetMode="External"/><Relationship Id="rId41" Type="http://schemas.openxmlformats.org/officeDocument/2006/relationships/hyperlink" Target="https://github.com/usdot-jpo-ode/jpo-ode/blob/develop/docs/ODESwagger.yaml" TargetMode="External"/><Relationship Id="rId42" Type="http://schemas.openxmlformats.org/officeDocument/2006/relationships/hyperlink" Target="http://tools.ietf.org/html/rfc6455" TargetMode="External"/><Relationship Id="rId43" Type="http://schemas.openxmlformats.org/officeDocument/2006/relationships/hyperlink" Target="https://www.confluent.io/blog/a-comprehensive-open-source-rest-proxy-for-kafka/" TargetMode="External"/><Relationship Id="rId44" Type="http://schemas.openxmlformats.org/officeDocument/2006/relationships/hyperlink" Target="https://github.com/b/kafka-websocket/blob/master/pom.xml" TargetMode="External"/><Relationship Id="rId45"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F34774C3-DD2E-644C-99FE-CD74742CB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C:\Users\586443\AppData\Roaming\Microsoft\Templates\Banded design (blank).dotx</Template>
  <TotalTime>0</TotalTime>
  <Pages>71</Pages>
  <Words>12146</Words>
  <Characters>69234</Characters>
  <Application>Microsoft Macintosh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81218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Schwartz, Matthew [USA]</cp:lastModifiedBy>
  <cp:revision>2</cp:revision>
  <cp:lastPrinted>2017-01-18T03:07:00Z</cp:lastPrinted>
  <dcterms:created xsi:type="dcterms:W3CDTF">2017-09-06T18:30:00Z</dcterms:created>
  <dcterms:modified xsi:type="dcterms:W3CDTF">2017-09-06T18:30:00Z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