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431257" w14:textId="77777777" w:rsidR="00314B85" w:rsidRPr="00AC61F8" w:rsidRDefault="00314B85" w:rsidP="00314B85">
      <w:pPr>
        <w:pStyle w:val="NormalArial11"/>
        <w:ind w:left="2880"/>
        <w:jc w:val="left"/>
        <w:rPr>
          <w:b/>
        </w:rPr>
      </w:pPr>
      <w:r w:rsidRPr="00AC61F8">
        <w:rPr>
          <w:b/>
          <w:noProof/>
        </w:rPr>
        <w:drawing>
          <wp:anchor distT="0" distB="0" distL="114300" distR="114300" simplePos="0" relativeHeight="251659264" behindDoc="0" locked="0" layoutInCell="1" allowOverlap="1" wp14:anchorId="2B549F13" wp14:editId="68676DDF">
            <wp:simplePos x="0" y="0"/>
            <wp:positionH relativeFrom="column">
              <wp:posOffset>-914400</wp:posOffset>
            </wp:positionH>
            <wp:positionV relativeFrom="paragraph">
              <wp:posOffset>-923924</wp:posOffset>
            </wp:positionV>
            <wp:extent cx="2130425" cy="10077450"/>
            <wp:effectExtent l="0" t="0" r="3175"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luecove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30425" cy="100774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AC61F8">
        <w:rPr>
          <w:b/>
          <w:noProof/>
        </w:rPr>
        <mc:AlternateContent>
          <mc:Choice Requires="wps">
            <w:drawing>
              <wp:anchor distT="0" distB="0" distL="114300" distR="114300" simplePos="0" relativeHeight="251661312" behindDoc="0" locked="0" layoutInCell="1" allowOverlap="1" wp14:anchorId="62EEF946" wp14:editId="04DDD68A">
                <wp:simplePos x="0" y="0"/>
                <wp:positionH relativeFrom="page">
                  <wp:posOffset>2133600</wp:posOffset>
                </wp:positionH>
                <wp:positionV relativeFrom="page">
                  <wp:posOffset>-9525</wp:posOffset>
                </wp:positionV>
                <wp:extent cx="0" cy="10067925"/>
                <wp:effectExtent l="19050" t="0" r="38100" b="9525"/>
                <wp:wrapNone/>
                <wp:docPr id="18" name="Straight Connector 18"/>
                <wp:cNvGraphicFramePr/>
                <a:graphic xmlns:a="http://schemas.openxmlformats.org/drawingml/2006/main">
                  <a:graphicData uri="http://schemas.microsoft.com/office/word/2010/wordprocessingShape">
                    <wps:wsp>
                      <wps:cNvCnPr/>
                      <wps:spPr>
                        <a:xfrm>
                          <a:off x="0" y="0"/>
                          <a:ext cx="0" cy="10067925"/>
                        </a:xfrm>
                        <a:prstGeom prst="line">
                          <a:avLst/>
                        </a:prstGeom>
                        <a:ln w="57150">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5F1B9D4"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168pt,-.75pt" to="168pt,1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" strokecolor="#002060" strokeweight="4.5pt">
                <w10:wrap anchorx="page" anchory="page"/>
              </v:line>
            </w:pict>
          </mc:Fallback>
        </mc:AlternateContent>
      </w:r>
      <w:r w:rsidRPr="00AC61F8">
        <w:rPr>
          <w:b/>
        </w:rPr>
        <w:t>Contract #: DTFH6116D00035</w:t>
      </w:r>
    </w:p>
    <w:p w14:paraId="64238ABD" w14:textId="77777777" w:rsidR="00314B85" w:rsidRPr="00AC61F8" w:rsidRDefault="00314B85" w:rsidP="00314B85">
      <w:pPr>
        <w:pStyle w:val="NormalArial11"/>
        <w:ind w:left="2880"/>
        <w:jc w:val="left"/>
        <w:rPr>
          <w:b/>
        </w:rPr>
      </w:pPr>
      <w:r w:rsidRPr="00AC61F8">
        <w:rPr>
          <w:b/>
        </w:rPr>
        <w:t>TOPR #: HOIT212116217</w:t>
      </w:r>
    </w:p>
    <w:p w14:paraId="428E6DAB" w14:textId="77777777" w:rsidR="00314B85" w:rsidRPr="00961C9B" w:rsidRDefault="00314B85" w:rsidP="00314B85">
      <w:pPr>
        <w:pStyle w:val="NormalArial11"/>
        <w:ind w:left="2880"/>
        <w:jc w:val="left"/>
      </w:pPr>
    </w:p>
    <w:p w14:paraId="6D12205F" w14:textId="77777777" w:rsidR="00314B85" w:rsidRPr="00961C9B" w:rsidRDefault="00314B85" w:rsidP="00314B85">
      <w:pPr>
        <w:pStyle w:val="NormalArial11"/>
        <w:ind w:left="2880"/>
        <w:jc w:val="left"/>
      </w:pPr>
    </w:p>
    <w:p w14:paraId="6B70C1E3" w14:textId="77777777" w:rsidR="00314B85" w:rsidRPr="00961C9B" w:rsidRDefault="00314B85" w:rsidP="00314B85">
      <w:pPr>
        <w:pStyle w:val="NormalArial11"/>
        <w:ind w:left="2880"/>
        <w:jc w:val="left"/>
      </w:pPr>
    </w:p>
    <w:p w14:paraId="5FCB1886" w14:textId="77777777" w:rsidR="00314B85" w:rsidRPr="00961C9B" w:rsidRDefault="00314B85" w:rsidP="00314B85">
      <w:pPr>
        <w:pStyle w:val="NormalArial11"/>
        <w:ind w:left="2880"/>
        <w:jc w:val="left"/>
      </w:pPr>
    </w:p>
    <w:p w14:paraId="0D78BEA6" w14:textId="77777777" w:rsidR="00314B85" w:rsidRPr="00AC61F8" w:rsidRDefault="00314B85" w:rsidP="00314B85">
      <w:pPr>
        <w:pStyle w:val="NormalArial11"/>
        <w:spacing w:before="0" w:after="0"/>
        <w:ind w:left="2880"/>
        <w:jc w:val="left"/>
        <w:rPr>
          <w:rFonts w:ascii="Arial Black" w:hAnsi="Arial Black"/>
          <w:b/>
          <w:color w:val="0070C0"/>
          <w:sz w:val="48"/>
          <w:szCs w:val="48"/>
        </w:rPr>
      </w:pPr>
      <w:r w:rsidRPr="00AC61F8">
        <w:rPr>
          <w:rFonts w:ascii="Arial Black" w:hAnsi="Arial Black"/>
          <w:b/>
          <w:color w:val="0070C0"/>
          <w:sz w:val="48"/>
          <w:szCs w:val="48"/>
        </w:rPr>
        <w:t>JPO</w:t>
      </w:r>
    </w:p>
    <w:p w14:paraId="6C36A458" w14:textId="77777777" w:rsidR="00314B85" w:rsidRPr="00AC61F8" w:rsidRDefault="00314B85" w:rsidP="00314B85">
      <w:pPr>
        <w:pStyle w:val="NormalArial11"/>
        <w:spacing w:before="0" w:after="0"/>
        <w:ind w:left="2880"/>
        <w:jc w:val="left"/>
        <w:rPr>
          <w:sz w:val="36"/>
          <w:szCs w:val="36"/>
        </w:rPr>
      </w:pPr>
      <w:r w:rsidRPr="00AC61F8">
        <w:rPr>
          <w:sz w:val="36"/>
          <w:szCs w:val="36"/>
        </w:rPr>
        <w:t xml:space="preserve">Operational Data Environment </w:t>
      </w:r>
    </w:p>
    <w:p w14:paraId="074BAD19" w14:textId="79576E4B" w:rsidR="00314B85" w:rsidRPr="00AC61F8" w:rsidRDefault="00C26C45" w:rsidP="00314B85">
      <w:pPr>
        <w:pStyle w:val="NormalArial11"/>
        <w:spacing w:before="0" w:after="0"/>
        <w:ind w:left="2880"/>
        <w:jc w:val="left"/>
        <w:rPr>
          <w:b/>
          <w:color w:val="0070C0"/>
          <w:sz w:val="48"/>
          <w:szCs w:val="48"/>
        </w:rPr>
      </w:pPr>
      <w:r>
        <w:rPr>
          <w:b/>
          <w:color w:val="0070C0"/>
          <w:sz w:val="48"/>
          <w:szCs w:val="48"/>
        </w:rPr>
        <w:t>User Guide</w:t>
      </w:r>
    </w:p>
    <w:p w14:paraId="7D3C458F" w14:textId="77777777" w:rsidR="00314B85" w:rsidRPr="00961C9B" w:rsidRDefault="00314B85" w:rsidP="00314B85">
      <w:pPr>
        <w:pStyle w:val="NormalArial11"/>
        <w:ind w:left="2880"/>
        <w:jc w:val="left"/>
      </w:pPr>
    </w:p>
    <w:p w14:paraId="0C4588F8" w14:textId="77777777" w:rsidR="00314B85" w:rsidRPr="00961C9B" w:rsidRDefault="00314B85" w:rsidP="00314B85">
      <w:pPr>
        <w:pStyle w:val="NormalArial11"/>
        <w:ind w:left="2880"/>
        <w:jc w:val="left"/>
      </w:pPr>
    </w:p>
    <w:p w14:paraId="62A45C0C" w14:textId="77777777" w:rsidR="00314B85" w:rsidRPr="00961C9B" w:rsidRDefault="00314B85" w:rsidP="00314B85">
      <w:pPr>
        <w:pStyle w:val="NormalArial11"/>
        <w:ind w:left="2880"/>
        <w:jc w:val="left"/>
      </w:pPr>
    </w:p>
    <w:p w14:paraId="566C1CE9" w14:textId="77777777" w:rsidR="00314B85" w:rsidRPr="00AC61F8" w:rsidRDefault="00314B85" w:rsidP="00314B85">
      <w:pPr>
        <w:pStyle w:val="NormalArial11"/>
        <w:ind w:left="2880"/>
        <w:jc w:val="left"/>
        <w:rPr>
          <w:b/>
        </w:rPr>
      </w:pPr>
      <w:r w:rsidRPr="00AC61F8">
        <w:rPr>
          <w:b/>
        </w:rPr>
        <w:t xml:space="preserve">Submitted to: </w:t>
      </w:r>
    </w:p>
    <w:p w14:paraId="0C9E0DB6" w14:textId="77777777" w:rsidR="00314B85" w:rsidRPr="00AC61F8" w:rsidRDefault="00314B85" w:rsidP="00314B85">
      <w:pPr>
        <w:pStyle w:val="NormalArial11"/>
        <w:ind w:left="2880"/>
        <w:jc w:val="left"/>
        <w:rPr>
          <w:color w:val="000000" w:themeColor="text1"/>
        </w:rPr>
      </w:pPr>
      <w:r w:rsidRPr="00AC61F8">
        <w:rPr>
          <w:color w:val="000000" w:themeColor="text1"/>
        </w:rPr>
        <w:t xml:space="preserve">U.S. Department of Transportation (USDOT) </w:t>
      </w:r>
    </w:p>
    <w:p w14:paraId="2680A449" w14:textId="77777777" w:rsidR="00314B85" w:rsidRPr="00AC61F8" w:rsidRDefault="00314B85" w:rsidP="00314B85">
      <w:pPr>
        <w:pStyle w:val="NormalArial11"/>
        <w:ind w:left="2880"/>
        <w:jc w:val="left"/>
        <w:rPr>
          <w:color w:val="000000" w:themeColor="text1"/>
        </w:rPr>
      </w:pPr>
      <w:r w:rsidRPr="00AC61F8">
        <w:rPr>
          <w:color w:val="000000" w:themeColor="text1"/>
        </w:rPr>
        <w:t>Federal Highway Administration ITS JPO</w:t>
      </w:r>
    </w:p>
    <w:p w14:paraId="302B3B98" w14:textId="77777777" w:rsidR="00314B85" w:rsidRPr="00961C9B" w:rsidRDefault="00314B85" w:rsidP="00314B85">
      <w:pPr>
        <w:pStyle w:val="NormalArial11"/>
        <w:ind w:left="2880"/>
        <w:jc w:val="left"/>
      </w:pPr>
    </w:p>
    <w:p w14:paraId="0599FD1B" w14:textId="77777777" w:rsidR="00314B85" w:rsidRPr="00961C9B" w:rsidRDefault="00314B85" w:rsidP="00314B85">
      <w:pPr>
        <w:pStyle w:val="NormalArial11"/>
        <w:ind w:left="2880"/>
        <w:jc w:val="left"/>
      </w:pPr>
    </w:p>
    <w:p w14:paraId="7F8FA1D6" w14:textId="77777777" w:rsidR="00314B85" w:rsidRPr="00961C9B" w:rsidRDefault="00314B85" w:rsidP="00314B85">
      <w:pPr>
        <w:pStyle w:val="NormalArial11"/>
        <w:ind w:left="2880"/>
        <w:jc w:val="left"/>
      </w:pPr>
    </w:p>
    <w:p w14:paraId="44409550" w14:textId="2C564D1E" w:rsidR="00314B85" w:rsidRPr="00AC61F8" w:rsidRDefault="002C2917" w:rsidP="00314B85">
      <w:pPr>
        <w:pStyle w:val="NormalArial11"/>
        <w:ind w:left="2880"/>
        <w:jc w:val="left"/>
        <w:rPr>
          <w:b/>
          <w:color w:val="0070C0"/>
        </w:rPr>
      </w:pPr>
      <w:r>
        <w:rPr>
          <w:b/>
          <w:color w:val="0070C0"/>
        </w:rPr>
        <w:fldChar w:fldCharType="begin"/>
      </w:r>
      <w:r>
        <w:rPr>
          <w:b/>
          <w:color w:val="0070C0"/>
        </w:rPr>
        <w:instrText xml:space="preserve"> DATE \@ "MMMM d, yyyy" </w:instrText>
      </w:r>
      <w:r>
        <w:rPr>
          <w:b/>
          <w:color w:val="0070C0"/>
        </w:rPr>
        <w:fldChar w:fldCharType="separate"/>
      </w:r>
      <w:ins w:id="0" w:author="Musavi, Hamid [USA]" w:date="2017-09-01T11:13:00Z">
        <w:r w:rsidR="00D0595A">
          <w:rPr>
            <w:b/>
            <w:noProof/>
            <w:color w:val="0070C0"/>
          </w:rPr>
          <w:t>September 1, 2017</w:t>
        </w:r>
      </w:ins>
      <w:del w:id="1" w:author="Musavi, Hamid [USA]" w:date="2017-09-01T08:43:00Z">
        <w:r w:rsidR="002F74C6" w:rsidDel="00395137">
          <w:rPr>
            <w:b/>
            <w:noProof/>
            <w:color w:val="0070C0"/>
          </w:rPr>
          <w:delText>August 28, 2017</w:delText>
        </w:r>
      </w:del>
      <w:r>
        <w:rPr>
          <w:b/>
          <w:color w:val="0070C0"/>
        </w:rPr>
        <w:fldChar w:fldCharType="end"/>
      </w:r>
    </w:p>
    <w:p w14:paraId="7CAD0097" w14:textId="77777777" w:rsidR="00314B85" w:rsidRPr="00961C9B" w:rsidRDefault="00314B85" w:rsidP="00314B85">
      <w:pPr>
        <w:pStyle w:val="NormalArial11"/>
        <w:ind w:left="2880"/>
        <w:jc w:val="left"/>
      </w:pPr>
    </w:p>
    <w:p w14:paraId="13FC9B97" w14:textId="77777777" w:rsidR="00314B85" w:rsidRPr="00AC61F8" w:rsidRDefault="00314B85" w:rsidP="00314B85">
      <w:pPr>
        <w:pStyle w:val="NormalArial11"/>
        <w:ind w:left="2880"/>
        <w:jc w:val="left"/>
        <w:rPr>
          <w:b/>
        </w:rPr>
      </w:pPr>
      <w:r w:rsidRPr="00AC61F8">
        <w:rPr>
          <w:b/>
        </w:rPr>
        <w:t xml:space="preserve">Prepared by: </w:t>
      </w:r>
    </w:p>
    <w:p w14:paraId="5CE9B7B6" w14:textId="77777777" w:rsidR="002A65E2" w:rsidRDefault="00314B85" w:rsidP="00314B85">
      <w:pPr>
        <w:pStyle w:val="NormalArial11"/>
        <w:ind w:left="2880"/>
        <w:jc w:val="left"/>
      </w:pPr>
      <w:r w:rsidRPr="00961C9B">
        <w:t>Booz Allen Hamilton</w:t>
      </w:r>
      <w:r w:rsidRPr="00961C9B">
        <w:br/>
        <w:t>8283 Greensboro Drive</w:t>
      </w:r>
      <w:r w:rsidRPr="00961C9B">
        <w:br/>
        <w:t xml:space="preserve">McLean, VA 22102 </w:t>
      </w:r>
    </w:p>
    <w:p w14:paraId="0D39A261" w14:textId="77777777" w:rsidR="002A65E2" w:rsidRDefault="002A65E2" w:rsidP="002A65E2"/>
    <w:p w14:paraId="77170DDF" w14:textId="77777777" w:rsidR="002A65E2" w:rsidRDefault="002A65E2" w:rsidP="002A65E2"/>
    <w:p w14:paraId="4A7C0B6A" w14:textId="77777777" w:rsidR="002A65E2" w:rsidRDefault="002A65E2" w:rsidP="002A65E2"/>
    <w:p w14:paraId="13CEAE76" w14:textId="77777777" w:rsidR="002A65E2" w:rsidRPr="002A65E2" w:rsidRDefault="002A65E2" w:rsidP="002A65E2">
      <w:pPr>
        <w:jc w:val="center"/>
        <w:rPr>
          <w:rFonts w:ascii="Arial" w:hAnsi="Arial" w:cs="Arial"/>
          <w:color w:val="002060"/>
          <w:lang w:eastAsia="en-US"/>
        </w:rPr>
      </w:pPr>
      <w:r w:rsidRPr="002A65E2">
        <w:rPr>
          <w:color w:val="002060"/>
        </w:rPr>
        <w:t>This page intentionally blank</w:t>
      </w:r>
    </w:p>
    <w:p w14:paraId="7B07AD3F" w14:textId="77777777" w:rsidR="00314B85" w:rsidRPr="00961C9B" w:rsidRDefault="00314B85" w:rsidP="00314B85">
      <w:pPr>
        <w:pStyle w:val="NormalArial11"/>
        <w:ind w:left="2880"/>
        <w:jc w:val="left"/>
      </w:pPr>
    </w:p>
    <w:p w14:paraId="708E358E" w14:textId="77777777" w:rsidR="00314B85" w:rsidRPr="00C4441E" w:rsidRDefault="00314B85" w:rsidP="00314B85">
      <w:pPr>
        <w:ind w:left="2880"/>
        <w:rPr>
          <w:color w:val="FFFFFF"/>
        </w:rPr>
        <w:sectPr w:rsidR="00314B85" w:rsidRPr="00C4441E" w:rsidSect="00D47340">
          <w:headerReference w:type="default" r:id="rId12"/>
          <w:footerReference w:type="default" r:id="rId13"/>
          <w:headerReference w:type="first" r:id="rId14"/>
          <w:pgSz w:w="12240" w:h="15840"/>
          <w:pgMar w:top="1440" w:right="1440" w:bottom="1440" w:left="1440" w:header="720" w:footer="720" w:gutter="0"/>
          <w:pgNumType w:start="1"/>
          <w:cols w:space="720"/>
          <w:titlePg/>
          <w:docGrid w:linePitch="360"/>
        </w:sectPr>
      </w:pPr>
      <w:r w:rsidRPr="00C4441E">
        <w:rPr>
          <w:noProof/>
          <w:lang w:eastAsia="en-US"/>
        </w:rPr>
        <mc:AlternateContent>
          <mc:Choice Requires="wps">
            <w:drawing>
              <wp:anchor distT="0" distB="0" distL="114300" distR="114300" simplePos="0" relativeHeight="251660288" behindDoc="0" locked="0" layoutInCell="1" allowOverlap="1" wp14:anchorId="4D7C1305" wp14:editId="2BF28B12">
                <wp:simplePos x="0" y="0"/>
                <wp:positionH relativeFrom="column">
                  <wp:posOffset>-2280285</wp:posOffset>
                </wp:positionH>
                <wp:positionV relativeFrom="paragraph">
                  <wp:posOffset>4742815</wp:posOffset>
                </wp:positionV>
                <wp:extent cx="1187450" cy="921385"/>
                <wp:effectExtent l="0" t="0" r="0" b="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921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DAD0B" w14:textId="77777777" w:rsidR="00D0595A" w:rsidRDefault="00D0595A" w:rsidP="00314B85">
                            <w:pPr>
                              <w:pStyle w:val="BAHOfficeAddressBAH"/>
                              <w:rPr>
                                <w:b/>
                                <w:bCs/>
                              </w:rPr>
                            </w:pPr>
                            <w:r>
                              <w:rPr>
                                <w:b/>
                                <w:bCs/>
                              </w:rPr>
                              <w:t>Booz Allen Hamilton</w:t>
                            </w:r>
                          </w:p>
                          <w:p w14:paraId="5FB437CA" w14:textId="77777777" w:rsidR="00D0595A" w:rsidRDefault="00D0595A" w:rsidP="00314B85">
                            <w:pPr>
                              <w:pStyle w:val="BAHOfficeAddressBAH"/>
                            </w:pPr>
                            <w:r>
                              <w:t>8283 Greensboro Drive</w:t>
                            </w:r>
                          </w:p>
                          <w:p w14:paraId="1FCD3473" w14:textId="77777777" w:rsidR="00D0595A" w:rsidRDefault="00D0595A" w:rsidP="00314B85">
                            <w:pPr>
                              <w:pStyle w:val="BAHOfficeAddressBAH"/>
                            </w:pPr>
                            <w:r>
                              <w:t>McLean, VA 22102-3838</w:t>
                            </w:r>
                          </w:p>
                          <w:p w14:paraId="1E61E11E" w14:textId="77777777" w:rsidR="00D0595A" w:rsidRDefault="00D0595A" w:rsidP="00314B85">
                            <w:pPr>
                              <w:pStyle w:val="BAHOfficeAddressBAH"/>
                            </w:pPr>
                            <w:r>
                              <w:t>Tel 703-902-5000</w:t>
                            </w:r>
                          </w:p>
                          <w:p w14:paraId="2C05FE5D" w14:textId="77777777" w:rsidR="00D0595A" w:rsidRDefault="00D0595A" w:rsidP="00314B85">
                            <w:pPr>
                              <w:pStyle w:val="BAHOfficeAddressLastBAH"/>
                            </w:pPr>
                            <w:r>
                              <w:t>Fax 703-902-3333</w:t>
                            </w:r>
                          </w:p>
                          <w:p w14:paraId="7CFBEDAE" w14:textId="77777777" w:rsidR="00D0595A" w:rsidRDefault="00D0595A" w:rsidP="00314B85">
                            <w:pPr>
                              <w:pStyle w:val="BAHURLBAH"/>
                              <w:spacing w:after="120"/>
                              <w:rPr>
                                <w:i/>
                                <w:iCs/>
                              </w:rPr>
                            </w:pPr>
                            <w:hyperlink r:id="rId15" w:history="1">
                              <w:r>
                                <w:rPr>
                                  <w:rStyle w:val="Hyperlink"/>
                                </w:rPr>
                                <w:t>www.boozallen.com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7C1305" id="_x0000_t202" coordsize="21600,21600" o:spt="202" path="m,l,21600r21600,l21600,xe">
                <v:stroke joinstyle="miter"/>
                <v:path gradientshapeok="t" o:connecttype="rect"/>
              </v:shapetype>
              <v:shape id="Text Box 22" o:spid="_x0000_s1026" type="#_x0000_t202" style="position:absolute;left:0;text-align:left;margin-left:-179.55pt;margin-top:373.45pt;width:93.5pt;height:7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TtAIAALs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" filled="f" stroked="f">
                <v:textbox>
                  <w:txbxContent>
                    <w:p w14:paraId="180DAD0B" w14:textId="77777777" w:rsidR="00D0595A" w:rsidRDefault="00D0595A" w:rsidP="00314B85">
                      <w:pPr>
                        <w:pStyle w:val="BAHOfficeAddressBAH"/>
                        <w:rPr>
                          <w:b/>
                          <w:bCs/>
                        </w:rPr>
                      </w:pPr>
                      <w:r>
                        <w:rPr>
                          <w:b/>
                          <w:bCs/>
                        </w:rPr>
                        <w:t>Booz Allen Hamilton</w:t>
                      </w:r>
                    </w:p>
                    <w:p w14:paraId="5FB437CA" w14:textId="77777777" w:rsidR="00D0595A" w:rsidRDefault="00D0595A" w:rsidP="00314B85">
                      <w:pPr>
                        <w:pStyle w:val="BAHOfficeAddressBAH"/>
                      </w:pPr>
                      <w:r>
                        <w:t>8283 Greensboro Drive</w:t>
                      </w:r>
                    </w:p>
                    <w:p w14:paraId="1FCD3473" w14:textId="77777777" w:rsidR="00D0595A" w:rsidRDefault="00D0595A" w:rsidP="00314B85">
                      <w:pPr>
                        <w:pStyle w:val="BAHOfficeAddressBAH"/>
                      </w:pPr>
                      <w:r>
                        <w:t>McLean, VA 22102-3838</w:t>
                      </w:r>
                    </w:p>
                    <w:p w14:paraId="1E61E11E" w14:textId="77777777" w:rsidR="00D0595A" w:rsidRDefault="00D0595A" w:rsidP="00314B85">
                      <w:pPr>
                        <w:pStyle w:val="BAHOfficeAddressBAH"/>
                      </w:pPr>
                      <w:r>
                        <w:t>Tel 703-902-5000</w:t>
                      </w:r>
                    </w:p>
                    <w:p w14:paraId="2C05FE5D" w14:textId="77777777" w:rsidR="00D0595A" w:rsidRDefault="00D0595A" w:rsidP="00314B85">
                      <w:pPr>
                        <w:pStyle w:val="BAHOfficeAddressLastBAH"/>
                      </w:pPr>
                      <w:r>
                        <w:t>Fax 703-902-3333</w:t>
                      </w:r>
                    </w:p>
                    <w:p w14:paraId="7CFBEDAE" w14:textId="77777777" w:rsidR="00D0595A" w:rsidRDefault="00D0595A" w:rsidP="00314B85">
                      <w:pPr>
                        <w:pStyle w:val="BAHURLBAH"/>
                        <w:spacing w:after="120"/>
                        <w:rPr>
                          <w:i/>
                          <w:iCs/>
                        </w:rPr>
                      </w:pPr>
                      <w:hyperlink r:id="rId16" w:history="1">
                        <w:r>
                          <w:rPr>
                            <w:rStyle w:val="Hyperlink"/>
                          </w:rPr>
                          <w:t>www.boozallen.com</w:t>
                        </w:r>
                      </w:hyperlink>
                    </w:p>
                  </w:txbxContent>
                </v:textbox>
              </v:shape>
            </w:pict>
          </mc:Fallback>
        </mc:AlternateContent>
      </w:r>
    </w:p>
    <w:sdt>
      <w:sdtPr>
        <w:rPr>
          <w:rFonts w:asciiTheme="minorHAnsi" w:eastAsiaTheme="minorEastAsia" w:hAnsiTheme="minorHAnsi" w:cstheme="minorBidi"/>
          <w:b w:val="0"/>
          <w:caps/>
          <w:color w:val="auto"/>
          <w:spacing w:val="0"/>
          <w:sz w:val="22"/>
          <w:szCs w:val="22"/>
        </w:rPr>
        <w:id w:val="756867915"/>
        <w:docPartObj>
          <w:docPartGallery w:val="Table of Contents"/>
          <w:docPartUnique/>
        </w:docPartObj>
      </w:sdtPr>
      <w:sdtEndPr>
        <w:rPr>
          <w:bCs/>
          <w:caps w:val="0"/>
          <w:noProof/>
        </w:rPr>
      </w:sdtEndPr>
      <w:sdtContent>
        <w:p w14:paraId="1AA9898A" w14:textId="77777777" w:rsidR="002A65E2" w:rsidRDefault="002A65E2" w:rsidP="002A65E2">
          <w:pPr>
            <w:pStyle w:val="TOCHeading"/>
            <w:numPr>
              <w:ilvl w:val="0"/>
              <w:numId w:val="0"/>
            </w:numPr>
            <w:rPr>
              <w:b w:val="0"/>
              <w:caps/>
            </w:rPr>
          </w:pPr>
        </w:p>
        <w:p w14:paraId="750E3DD5" w14:textId="77777777" w:rsidR="00CE5487" w:rsidRDefault="00CE5487" w:rsidP="00CE5487">
          <w:pPr>
            <w:pStyle w:val="TOCHeading"/>
            <w:numPr>
              <w:ilvl w:val="0"/>
              <w:numId w:val="0"/>
            </w:numPr>
          </w:pPr>
          <w:r>
            <w:t>Contents</w:t>
          </w:r>
        </w:p>
        <w:p w14:paraId="525208AF" w14:textId="4A7E6B9D" w:rsidR="0015095E" w:rsidRDefault="00CE5487">
          <w:pPr>
            <w:pStyle w:val="TOC1"/>
            <w:tabs>
              <w:tab w:val="right" w:leader="dot" w:pos="9350"/>
            </w:tabs>
            <w:rPr>
              <w:noProof/>
              <w:lang w:eastAsia="en-US"/>
            </w:rPr>
          </w:pPr>
          <w:r>
            <w:fldChar w:fldCharType="begin"/>
          </w:r>
          <w:r>
            <w:instrText xml:space="preserve"> TOC \o "1-3" \h \z \u </w:instrText>
          </w:r>
          <w:r>
            <w:fldChar w:fldCharType="separate"/>
          </w:r>
          <w:hyperlink w:anchor="_Toc483908129" w:history="1">
            <w:r w:rsidR="0015095E" w:rsidRPr="00184821">
              <w:rPr>
                <w:rStyle w:val="Hyperlink"/>
                <w:noProof/>
              </w:rPr>
              <w:t>Version History</w:t>
            </w:r>
            <w:r w:rsidR="0015095E">
              <w:rPr>
                <w:noProof/>
                <w:webHidden/>
              </w:rPr>
              <w:tab/>
            </w:r>
            <w:r w:rsidR="0015095E">
              <w:rPr>
                <w:noProof/>
                <w:webHidden/>
              </w:rPr>
              <w:fldChar w:fldCharType="begin"/>
            </w:r>
            <w:r w:rsidR="0015095E">
              <w:rPr>
                <w:noProof/>
                <w:webHidden/>
              </w:rPr>
              <w:instrText xml:space="preserve"> PAGEREF _Toc483908129 \h </w:instrText>
            </w:r>
            <w:r w:rsidR="0015095E">
              <w:rPr>
                <w:noProof/>
                <w:webHidden/>
              </w:rPr>
            </w:r>
            <w:r w:rsidR="0015095E">
              <w:rPr>
                <w:noProof/>
                <w:webHidden/>
              </w:rPr>
              <w:fldChar w:fldCharType="separate"/>
            </w:r>
            <w:r w:rsidR="0015095E">
              <w:rPr>
                <w:noProof/>
                <w:webHidden/>
              </w:rPr>
              <w:t>6</w:t>
            </w:r>
            <w:r w:rsidR="0015095E">
              <w:rPr>
                <w:noProof/>
                <w:webHidden/>
              </w:rPr>
              <w:fldChar w:fldCharType="end"/>
            </w:r>
          </w:hyperlink>
        </w:p>
        <w:p w14:paraId="3023F5DF" w14:textId="7CE442FB" w:rsidR="0015095E" w:rsidRDefault="00D0595A">
          <w:pPr>
            <w:pStyle w:val="TOC1"/>
            <w:tabs>
              <w:tab w:val="left" w:pos="480"/>
              <w:tab w:val="right" w:leader="dot" w:pos="9350"/>
            </w:tabs>
            <w:rPr>
              <w:noProof/>
              <w:lang w:eastAsia="en-US"/>
            </w:rPr>
          </w:pPr>
          <w:hyperlink w:anchor="_Toc483908130" w:history="1">
            <w:r w:rsidR="0015095E" w:rsidRPr="00184821">
              <w:rPr>
                <w:rStyle w:val="Hyperlink"/>
                <w:noProof/>
              </w:rPr>
              <w:t>1</w:t>
            </w:r>
            <w:r w:rsidR="0015095E">
              <w:rPr>
                <w:noProof/>
                <w:lang w:eastAsia="en-US"/>
              </w:rPr>
              <w:tab/>
            </w:r>
            <w:r w:rsidR="0015095E" w:rsidRPr="00184821">
              <w:rPr>
                <w:rStyle w:val="Hyperlink"/>
                <w:noProof/>
              </w:rPr>
              <w:t>Introduction</w:t>
            </w:r>
            <w:r w:rsidR="0015095E">
              <w:rPr>
                <w:noProof/>
                <w:webHidden/>
              </w:rPr>
              <w:tab/>
            </w:r>
            <w:r w:rsidR="0015095E">
              <w:rPr>
                <w:noProof/>
                <w:webHidden/>
              </w:rPr>
              <w:fldChar w:fldCharType="begin"/>
            </w:r>
            <w:r w:rsidR="0015095E">
              <w:rPr>
                <w:noProof/>
                <w:webHidden/>
              </w:rPr>
              <w:instrText xml:space="preserve"> PAGEREF _Toc483908130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6E9C2CBF" w14:textId="12AEB57E" w:rsidR="0015095E" w:rsidRDefault="00D0595A">
          <w:pPr>
            <w:pStyle w:val="TOC1"/>
            <w:tabs>
              <w:tab w:val="left" w:pos="480"/>
              <w:tab w:val="right" w:leader="dot" w:pos="9350"/>
            </w:tabs>
            <w:rPr>
              <w:noProof/>
              <w:lang w:eastAsia="en-US"/>
            </w:rPr>
          </w:pPr>
          <w:hyperlink w:anchor="_Toc483908131" w:history="1">
            <w:r w:rsidR="0015095E" w:rsidRPr="00184821">
              <w:rPr>
                <w:rStyle w:val="Hyperlink"/>
                <w:noProof/>
              </w:rPr>
              <w:t>2</w:t>
            </w:r>
            <w:r w:rsidR="0015095E">
              <w:rPr>
                <w:noProof/>
                <w:lang w:eastAsia="en-US"/>
              </w:rPr>
              <w:tab/>
            </w:r>
            <w:r w:rsidR="0015095E" w:rsidRPr="00184821">
              <w:rPr>
                <w:rStyle w:val="Hyperlink"/>
                <w:noProof/>
              </w:rPr>
              <w:t>Project Overview</w:t>
            </w:r>
            <w:r w:rsidR="0015095E">
              <w:rPr>
                <w:noProof/>
                <w:webHidden/>
              </w:rPr>
              <w:tab/>
            </w:r>
            <w:r w:rsidR="0015095E">
              <w:rPr>
                <w:noProof/>
                <w:webHidden/>
              </w:rPr>
              <w:fldChar w:fldCharType="begin"/>
            </w:r>
            <w:r w:rsidR="0015095E">
              <w:rPr>
                <w:noProof/>
                <w:webHidden/>
              </w:rPr>
              <w:instrText xml:space="preserve"> PAGEREF _Toc483908131 \h </w:instrText>
            </w:r>
            <w:r w:rsidR="0015095E">
              <w:rPr>
                <w:noProof/>
                <w:webHidden/>
              </w:rPr>
            </w:r>
            <w:r w:rsidR="0015095E">
              <w:rPr>
                <w:noProof/>
                <w:webHidden/>
              </w:rPr>
              <w:fldChar w:fldCharType="separate"/>
            </w:r>
            <w:r w:rsidR="0015095E">
              <w:rPr>
                <w:noProof/>
                <w:webHidden/>
              </w:rPr>
              <w:t>7</w:t>
            </w:r>
            <w:r w:rsidR="0015095E">
              <w:rPr>
                <w:noProof/>
                <w:webHidden/>
              </w:rPr>
              <w:fldChar w:fldCharType="end"/>
            </w:r>
          </w:hyperlink>
        </w:p>
        <w:p w14:paraId="786D9930" w14:textId="288E4CF9" w:rsidR="0015095E" w:rsidRDefault="00D0595A">
          <w:pPr>
            <w:pStyle w:val="TOC1"/>
            <w:tabs>
              <w:tab w:val="left" w:pos="480"/>
              <w:tab w:val="right" w:leader="dot" w:pos="9350"/>
            </w:tabs>
            <w:rPr>
              <w:noProof/>
              <w:lang w:eastAsia="en-US"/>
            </w:rPr>
          </w:pPr>
          <w:hyperlink w:anchor="_Toc483908132" w:history="1">
            <w:r w:rsidR="0015095E" w:rsidRPr="00184821">
              <w:rPr>
                <w:rStyle w:val="Hyperlink"/>
                <w:noProof/>
              </w:rPr>
              <w:t>3</w:t>
            </w:r>
            <w:r w:rsidR="0015095E">
              <w:rPr>
                <w:noProof/>
                <w:lang w:eastAsia="en-US"/>
              </w:rPr>
              <w:tab/>
            </w:r>
            <w:r w:rsidR="0015095E" w:rsidRPr="00184821">
              <w:rPr>
                <w:rStyle w:val="Hyperlink"/>
                <w:noProof/>
              </w:rPr>
              <w:t>System Overview</w:t>
            </w:r>
            <w:r w:rsidR="0015095E">
              <w:rPr>
                <w:noProof/>
                <w:webHidden/>
              </w:rPr>
              <w:tab/>
            </w:r>
            <w:r w:rsidR="0015095E">
              <w:rPr>
                <w:noProof/>
                <w:webHidden/>
              </w:rPr>
              <w:fldChar w:fldCharType="begin"/>
            </w:r>
            <w:r w:rsidR="0015095E">
              <w:rPr>
                <w:noProof/>
                <w:webHidden/>
              </w:rPr>
              <w:instrText xml:space="preserve"> PAGEREF _Toc483908132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1F9AC5BE" w14:textId="30CCFF0A" w:rsidR="0015095E" w:rsidRDefault="00D0595A">
          <w:pPr>
            <w:pStyle w:val="TOC1"/>
            <w:tabs>
              <w:tab w:val="left" w:pos="480"/>
              <w:tab w:val="right" w:leader="dot" w:pos="9350"/>
            </w:tabs>
            <w:rPr>
              <w:noProof/>
              <w:lang w:eastAsia="en-US"/>
            </w:rPr>
          </w:pPr>
          <w:hyperlink w:anchor="_Toc483908133" w:history="1">
            <w:r w:rsidR="0015095E" w:rsidRPr="00184821">
              <w:rPr>
                <w:rStyle w:val="Hyperlink"/>
                <w:noProof/>
              </w:rPr>
              <w:t>4</w:t>
            </w:r>
            <w:r w:rsidR="0015095E">
              <w:rPr>
                <w:noProof/>
                <w:lang w:eastAsia="en-US"/>
              </w:rPr>
              <w:tab/>
            </w:r>
            <w:r w:rsidR="0015095E" w:rsidRPr="00184821">
              <w:rPr>
                <w:rStyle w:val="Hyperlink"/>
                <w:noProof/>
              </w:rPr>
              <w:t>Audience</w:t>
            </w:r>
            <w:r w:rsidR="0015095E">
              <w:rPr>
                <w:noProof/>
                <w:webHidden/>
              </w:rPr>
              <w:tab/>
            </w:r>
            <w:r w:rsidR="0015095E">
              <w:rPr>
                <w:noProof/>
                <w:webHidden/>
              </w:rPr>
              <w:fldChar w:fldCharType="begin"/>
            </w:r>
            <w:r w:rsidR="0015095E">
              <w:rPr>
                <w:noProof/>
                <w:webHidden/>
              </w:rPr>
              <w:instrText xml:space="preserve"> PAGEREF _Toc483908133 \h </w:instrText>
            </w:r>
            <w:r w:rsidR="0015095E">
              <w:rPr>
                <w:noProof/>
                <w:webHidden/>
              </w:rPr>
            </w:r>
            <w:r w:rsidR="0015095E">
              <w:rPr>
                <w:noProof/>
                <w:webHidden/>
              </w:rPr>
              <w:fldChar w:fldCharType="separate"/>
            </w:r>
            <w:r w:rsidR="0015095E">
              <w:rPr>
                <w:noProof/>
                <w:webHidden/>
              </w:rPr>
              <w:t>8</w:t>
            </w:r>
            <w:r w:rsidR="0015095E">
              <w:rPr>
                <w:noProof/>
                <w:webHidden/>
              </w:rPr>
              <w:fldChar w:fldCharType="end"/>
            </w:r>
          </w:hyperlink>
        </w:p>
        <w:p w14:paraId="0FA0D4E1" w14:textId="7EADD371" w:rsidR="0015095E" w:rsidRDefault="00D0595A">
          <w:pPr>
            <w:pStyle w:val="TOC1"/>
            <w:tabs>
              <w:tab w:val="left" w:pos="480"/>
              <w:tab w:val="right" w:leader="dot" w:pos="9350"/>
            </w:tabs>
            <w:rPr>
              <w:noProof/>
              <w:lang w:eastAsia="en-US"/>
            </w:rPr>
          </w:pPr>
          <w:hyperlink w:anchor="_Toc483908134" w:history="1">
            <w:r w:rsidR="0015095E" w:rsidRPr="00184821">
              <w:rPr>
                <w:rStyle w:val="Hyperlink"/>
                <w:noProof/>
              </w:rPr>
              <w:t>5</w:t>
            </w:r>
            <w:r w:rsidR="0015095E">
              <w:rPr>
                <w:noProof/>
                <w:lang w:eastAsia="en-US"/>
              </w:rPr>
              <w:tab/>
            </w:r>
            <w:r w:rsidR="0015095E" w:rsidRPr="00184821">
              <w:rPr>
                <w:rStyle w:val="Hyperlink"/>
                <w:noProof/>
              </w:rPr>
              <w:t>Glossary</w:t>
            </w:r>
            <w:r w:rsidR="0015095E">
              <w:rPr>
                <w:noProof/>
                <w:webHidden/>
              </w:rPr>
              <w:tab/>
            </w:r>
            <w:r w:rsidR="0015095E">
              <w:rPr>
                <w:noProof/>
                <w:webHidden/>
              </w:rPr>
              <w:fldChar w:fldCharType="begin"/>
            </w:r>
            <w:r w:rsidR="0015095E">
              <w:rPr>
                <w:noProof/>
                <w:webHidden/>
              </w:rPr>
              <w:instrText xml:space="preserve"> PAGEREF _Toc483908134 \h </w:instrText>
            </w:r>
            <w:r w:rsidR="0015095E">
              <w:rPr>
                <w:noProof/>
                <w:webHidden/>
              </w:rPr>
            </w:r>
            <w:r w:rsidR="0015095E">
              <w:rPr>
                <w:noProof/>
                <w:webHidden/>
              </w:rPr>
              <w:fldChar w:fldCharType="separate"/>
            </w:r>
            <w:r w:rsidR="0015095E">
              <w:rPr>
                <w:noProof/>
                <w:webHidden/>
              </w:rPr>
              <w:t>9</w:t>
            </w:r>
            <w:r w:rsidR="0015095E">
              <w:rPr>
                <w:noProof/>
                <w:webHidden/>
              </w:rPr>
              <w:fldChar w:fldCharType="end"/>
            </w:r>
          </w:hyperlink>
        </w:p>
        <w:p w14:paraId="281380D3" w14:textId="0915BEB1" w:rsidR="0015095E" w:rsidRDefault="00D0595A">
          <w:pPr>
            <w:pStyle w:val="TOC1"/>
            <w:tabs>
              <w:tab w:val="left" w:pos="480"/>
              <w:tab w:val="right" w:leader="dot" w:pos="9350"/>
            </w:tabs>
            <w:rPr>
              <w:noProof/>
              <w:lang w:eastAsia="en-US"/>
            </w:rPr>
          </w:pPr>
          <w:hyperlink w:anchor="_Toc483908135" w:history="1">
            <w:r w:rsidR="0015095E" w:rsidRPr="00184821">
              <w:rPr>
                <w:rStyle w:val="Hyperlink"/>
                <w:noProof/>
              </w:rPr>
              <w:t>6</w:t>
            </w:r>
            <w:r w:rsidR="0015095E">
              <w:rPr>
                <w:noProof/>
                <w:lang w:eastAsia="en-US"/>
              </w:rPr>
              <w:tab/>
            </w:r>
            <w:r w:rsidR="0015095E" w:rsidRPr="00184821">
              <w:rPr>
                <w:rStyle w:val="Hyperlink"/>
                <w:noProof/>
              </w:rPr>
              <w:t>ODE DEVELOPMENT ENVIRONMENT</w:t>
            </w:r>
            <w:r w:rsidR="0015095E">
              <w:rPr>
                <w:noProof/>
                <w:webHidden/>
              </w:rPr>
              <w:tab/>
            </w:r>
            <w:r w:rsidR="0015095E">
              <w:rPr>
                <w:noProof/>
                <w:webHidden/>
              </w:rPr>
              <w:fldChar w:fldCharType="begin"/>
            </w:r>
            <w:r w:rsidR="0015095E">
              <w:rPr>
                <w:noProof/>
                <w:webHidden/>
              </w:rPr>
              <w:instrText xml:space="preserve"> PAGEREF _Toc483908135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0F41E444" w14:textId="5170C66A" w:rsidR="0015095E" w:rsidRDefault="00D0595A">
          <w:pPr>
            <w:pStyle w:val="TOC2"/>
            <w:tabs>
              <w:tab w:val="left" w:pos="1080"/>
              <w:tab w:val="right" w:leader="dot" w:pos="9350"/>
            </w:tabs>
            <w:rPr>
              <w:noProof/>
              <w:lang w:eastAsia="en-US"/>
            </w:rPr>
          </w:pPr>
          <w:hyperlink w:anchor="_Toc483908136" w:history="1">
            <w:r w:rsidR="0015095E" w:rsidRPr="00184821">
              <w:rPr>
                <w:rStyle w:val="Hyperlink"/>
                <w:noProof/>
              </w:rPr>
              <w:t>6.1</w:t>
            </w:r>
            <w:r w:rsidR="0015095E">
              <w:rPr>
                <w:noProof/>
                <w:lang w:eastAsia="en-US"/>
              </w:rPr>
              <w:tab/>
            </w:r>
            <w:r w:rsidR="0015095E" w:rsidRPr="00184821">
              <w:rPr>
                <w:rStyle w:val="Hyperlink"/>
                <w:noProof/>
              </w:rPr>
              <w:t>Java Development Tools</w:t>
            </w:r>
            <w:r w:rsidR="0015095E">
              <w:rPr>
                <w:noProof/>
                <w:webHidden/>
              </w:rPr>
              <w:tab/>
            </w:r>
            <w:r w:rsidR="0015095E">
              <w:rPr>
                <w:noProof/>
                <w:webHidden/>
              </w:rPr>
              <w:fldChar w:fldCharType="begin"/>
            </w:r>
            <w:r w:rsidR="0015095E">
              <w:rPr>
                <w:noProof/>
                <w:webHidden/>
              </w:rPr>
              <w:instrText xml:space="preserve"> PAGEREF _Toc483908136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DDEAE5C" w14:textId="169DDADD" w:rsidR="0015095E" w:rsidRDefault="00D0595A">
          <w:pPr>
            <w:pStyle w:val="TOC2"/>
            <w:tabs>
              <w:tab w:val="left" w:pos="1080"/>
              <w:tab w:val="right" w:leader="dot" w:pos="9350"/>
            </w:tabs>
            <w:rPr>
              <w:noProof/>
              <w:lang w:eastAsia="en-US"/>
            </w:rPr>
          </w:pPr>
          <w:hyperlink w:anchor="_Toc483908137" w:history="1">
            <w:r w:rsidR="0015095E" w:rsidRPr="00184821">
              <w:rPr>
                <w:rStyle w:val="Hyperlink"/>
                <w:noProof/>
              </w:rPr>
              <w:t>6.2</w:t>
            </w:r>
            <w:r w:rsidR="0015095E">
              <w:rPr>
                <w:noProof/>
                <w:lang w:eastAsia="en-US"/>
              </w:rPr>
              <w:tab/>
            </w:r>
            <w:r w:rsidR="0015095E" w:rsidRPr="00184821">
              <w:rPr>
                <w:rStyle w:val="Hyperlink"/>
                <w:noProof/>
              </w:rPr>
              <w:t>Java</w:t>
            </w:r>
            <w:r w:rsidR="0015095E">
              <w:rPr>
                <w:noProof/>
                <w:webHidden/>
              </w:rPr>
              <w:tab/>
            </w:r>
            <w:r w:rsidR="0015095E">
              <w:rPr>
                <w:noProof/>
                <w:webHidden/>
              </w:rPr>
              <w:fldChar w:fldCharType="begin"/>
            </w:r>
            <w:r w:rsidR="0015095E">
              <w:rPr>
                <w:noProof/>
                <w:webHidden/>
              </w:rPr>
              <w:instrText xml:space="preserve"> PAGEREF _Toc483908137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12D3FF54" w14:textId="47B1CE2A" w:rsidR="0015095E" w:rsidRDefault="00D0595A">
          <w:pPr>
            <w:pStyle w:val="TOC2"/>
            <w:tabs>
              <w:tab w:val="left" w:pos="1080"/>
              <w:tab w:val="right" w:leader="dot" w:pos="9350"/>
            </w:tabs>
            <w:rPr>
              <w:noProof/>
              <w:lang w:eastAsia="en-US"/>
            </w:rPr>
          </w:pPr>
          <w:hyperlink w:anchor="_Toc483908138" w:history="1">
            <w:r w:rsidR="0015095E" w:rsidRPr="00184821">
              <w:rPr>
                <w:rStyle w:val="Hyperlink"/>
                <w:noProof/>
              </w:rPr>
              <w:t>6.3</w:t>
            </w:r>
            <w:r w:rsidR="0015095E">
              <w:rPr>
                <w:noProof/>
                <w:lang w:eastAsia="en-US"/>
              </w:rPr>
              <w:tab/>
            </w:r>
            <w:r w:rsidR="0015095E" w:rsidRPr="00184821">
              <w:rPr>
                <w:rStyle w:val="Hyperlink"/>
                <w:noProof/>
              </w:rPr>
              <w:t>Eclipse IDE</w:t>
            </w:r>
            <w:r w:rsidR="0015095E">
              <w:rPr>
                <w:noProof/>
                <w:webHidden/>
              </w:rPr>
              <w:tab/>
            </w:r>
            <w:r w:rsidR="0015095E">
              <w:rPr>
                <w:noProof/>
                <w:webHidden/>
              </w:rPr>
              <w:fldChar w:fldCharType="begin"/>
            </w:r>
            <w:r w:rsidR="0015095E">
              <w:rPr>
                <w:noProof/>
                <w:webHidden/>
              </w:rPr>
              <w:instrText xml:space="preserve"> PAGEREF _Toc483908138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9F6EF63" w14:textId="1B0E9EE9" w:rsidR="0015095E" w:rsidRDefault="00D0595A">
          <w:pPr>
            <w:pStyle w:val="TOC2"/>
            <w:tabs>
              <w:tab w:val="left" w:pos="1080"/>
              <w:tab w:val="right" w:leader="dot" w:pos="9350"/>
            </w:tabs>
            <w:rPr>
              <w:noProof/>
              <w:lang w:eastAsia="en-US"/>
            </w:rPr>
          </w:pPr>
          <w:hyperlink w:anchor="_Toc483908139" w:history="1">
            <w:r w:rsidR="0015095E" w:rsidRPr="00184821">
              <w:rPr>
                <w:rStyle w:val="Hyperlink"/>
                <w:noProof/>
              </w:rPr>
              <w:t>6.4</w:t>
            </w:r>
            <w:r w:rsidR="0015095E">
              <w:rPr>
                <w:noProof/>
                <w:lang w:eastAsia="en-US"/>
              </w:rPr>
              <w:tab/>
            </w:r>
            <w:r w:rsidR="0015095E" w:rsidRPr="00184821">
              <w:rPr>
                <w:rStyle w:val="Hyperlink"/>
                <w:noProof/>
              </w:rPr>
              <w:t>Maven</w:t>
            </w:r>
            <w:r w:rsidR="0015095E">
              <w:rPr>
                <w:noProof/>
                <w:webHidden/>
              </w:rPr>
              <w:tab/>
            </w:r>
            <w:r w:rsidR="0015095E">
              <w:rPr>
                <w:noProof/>
                <w:webHidden/>
              </w:rPr>
              <w:fldChar w:fldCharType="begin"/>
            </w:r>
            <w:r w:rsidR="0015095E">
              <w:rPr>
                <w:noProof/>
                <w:webHidden/>
              </w:rPr>
              <w:instrText xml:space="preserve"> PAGEREF _Toc483908139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414A99CF" w14:textId="49243E34" w:rsidR="0015095E" w:rsidRDefault="00D0595A">
          <w:pPr>
            <w:pStyle w:val="TOC2"/>
            <w:tabs>
              <w:tab w:val="left" w:pos="1080"/>
              <w:tab w:val="right" w:leader="dot" w:pos="9350"/>
            </w:tabs>
            <w:rPr>
              <w:noProof/>
              <w:lang w:eastAsia="en-US"/>
            </w:rPr>
          </w:pPr>
          <w:hyperlink w:anchor="_Toc483908140" w:history="1">
            <w:r w:rsidR="0015095E" w:rsidRPr="00184821">
              <w:rPr>
                <w:rStyle w:val="Hyperlink"/>
                <w:noProof/>
              </w:rPr>
              <w:t>6.5</w:t>
            </w:r>
            <w:r w:rsidR="0015095E">
              <w:rPr>
                <w:noProof/>
                <w:lang w:eastAsia="en-US"/>
              </w:rPr>
              <w:tab/>
            </w:r>
            <w:r w:rsidR="0015095E" w:rsidRPr="00184821">
              <w:rPr>
                <w:rStyle w:val="Hyperlink"/>
                <w:noProof/>
              </w:rPr>
              <w:t>Git Version Control</w:t>
            </w:r>
            <w:r w:rsidR="0015095E">
              <w:rPr>
                <w:noProof/>
                <w:webHidden/>
              </w:rPr>
              <w:tab/>
            </w:r>
            <w:r w:rsidR="0015095E">
              <w:rPr>
                <w:noProof/>
                <w:webHidden/>
              </w:rPr>
              <w:fldChar w:fldCharType="begin"/>
            </w:r>
            <w:r w:rsidR="0015095E">
              <w:rPr>
                <w:noProof/>
                <w:webHidden/>
              </w:rPr>
              <w:instrText xml:space="preserve"> PAGEREF _Toc483908140 \h </w:instrText>
            </w:r>
            <w:r w:rsidR="0015095E">
              <w:rPr>
                <w:noProof/>
                <w:webHidden/>
              </w:rPr>
            </w:r>
            <w:r w:rsidR="0015095E">
              <w:rPr>
                <w:noProof/>
                <w:webHidden/>
              </w:rPr>
              <w:fldChar w:fldCharType="separate"/>
            </w:r>
            <w:r w:rsidR="0015095E">
              <w:rPr>
                <w:noProof/>
                <w:webHidden/>
              </w:rPr>
              <w:t>11</w:t>
            </w:r>
            <w:r w:rsidR="0015095E">
              <w:rPr>
                <w:noProof/>
                <w:webHidden/>
              </w:rPr>
              <w:fldChar w:fldCharType="end"/>
            </w:r>
          </w:hyperlink>
        </w:p>
        <w:p w14:paraId="65FB62CE" w14:textId="6C912389" w:rsidR="0015095E" w:rsidRDefault="00D0595A">
          <w:pPr>
            <w:pStyle w:val="TOC2"/>
            <w:tabs>
              <w:tab w:val="left" w:pos="1080"/>
              <w:tab w:val="right" w:leader="dot" w:pos="9350"/>
            </w:tabs>
            <w:rPr>
              <w:noProof/>
              <w:lang w:eastAsia="en-US"/>
            </w:rPr>
          </w:pPr>
          <w:hyperlink w:anchor="_Toc483908141" w:history="1">
            <w:r w:rsidR="0015095E" w:rsidRPr="00184821">
              <w:rPr>
                <w:rStyle w:val="Hyperlink"/>
                <w:noProof/>
              </w:rPr>
              <w:t>6.6</w:t>
            </w:r>
            <w:r w:rsidR="0015095E">
              <w:rPr>
                <w:noProof/>
                <w:lang w:eastAsia="en-US"/>
              </w:rPr>
              <w:tab/>
            </w:r>
            <w:r w:rsidR="0015095E" w:rsidRPr="00184821">
              <w:rPr>
                <w:rStyle w:val="Hyperlink"/>
                <w:noProof/>
              </w:rPr>
              <w:t>Building ODE Software Artifacts</w:t>
            </w:r>
            <w:r w:rsidR="0015095E">
              <w:rPr>
                <w:noProof/>
                <w:webHidden/>
              </w:rPr>
              <w:tab/>
            </w:r>
            <w:r w:rsidR="0015095E">
              <w:rPr>
                <w:noProof/>
                <w:webHidden/>
              </w:rPr>
              <w:fldChar w:fldCharType="begin"/>
            </w:r>
            <w:r w:rsidR="0015095E">
              <w:rPr>
                <w:noProof/>
                <w:webHidden/>
              </w:rPr>
              <w:instrText xml:space="preserve"> PAGEREF _Toc483908141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780A530C" w14:textId="0E47CC41"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42" w:history="1">
            <w:r w:rsidR="0015095E" w:rsidRPr="00184821">
              <w:rPr>
                <w:rStyle w:val="Hyperlink"/>
                <w:noProof/>
              </w:rPr>
              <w:t>6.6.1</w:t>
            </w:r>
            <w:r w:rsidR="0015095E">
              <w:rPr>
                <w:rFonts w:asciiTheme="minorHAnsi" w:eastAsiaTheme="minorEastAsia" w:hAnsiTheme="minorHAnsi" w:cstheme="minorBidi"/>
                <w:noProof/>
                <w:sz w:val="22"/>
                <w:szCs w:val="22"/>
              </w:rPr>
              <w:tab/>
            </w:r>
            <w:r w:rsidR="0015095E" w:rsidRPr="00184821">
              <w:rPr>
                <w:rStyle w:val="Hyperlink"/>
                <w:noProof/>
              </w:rPr>
              <w:t>Open-Source Repository</w:t>
            </w:r>
            <w:r w:rsidR="0015095E">
              <w:rPr>
                <w:noProof/>
                <w:webHidden/>
              </w:rPr>
              <w:tab/>
            </w:r>
            <w:r w:rsidR="0015095E">
              <w:rPr>
                <w:noProof/>
                <w:webHidden/>
              </w:rPr>
              <w:fldChar w:fldCharType="begin"/>
            </w:r>
            <w:r w:rsidR="0015095E">
              <w:rPr>
                <w:noProof/>
                <w:webHidden/>
              </w:rPr>
              <w:instrText xml:space="preserve"> PAGEREF _Toc483908142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3F20E7E0" w14:textId="738655C8"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43" w:history="1">
            <w:r w:rsidR="0015095E" w:rsidRPr="00184821">
              <w:rPr>
                <w:rStyle w:val="Hyperlink"/>
                <w:noProof/>
              </w:rPr>
              <w:t>6.6.2</w:t>
            </w:r>
            <w:r w:rsidR="0015095E">
              <w:rPr>
                <w:rFonts w:asciiTheme="minorHAnsi" w:eastAsiaTheme="minorEastAsia" w:hAnsiTheme="minorHAnsi" w:cstheme="minorBidi"/>
                <w:noProof/>
                <w:sz w:val="22"/>
                <w:szCs w:val="22"/>
              </w:rPr>
              <w:tab/>
            </w:r>
            <w:r w:rsidR="0015095E" w:rsidRPr="00184821">
              <w:rPr>
                <w:rStyle w:val="Hyperlink"/>
                <w:noProof/>
              </w:rPr>
              <w:t>Private Repository</w:t>
            </w:r>
            <w:r w:rsidR="0015095E">
              <w:rPr>
                <w:noProof/>
                <w:webHidden/>
              </w:rPr>
              <w:tab/>
            </w:r>
            <w:r w:rsidR="0015095E">
              <w:rPr>
                <w:noProof/>
                <w:webHidden/>
              </w:rPr>
              <w:fldChar w:fldCharType="begin"/>
            </w:r>
            <w:r w:rsidR="0015095E">
              <w:rPr>
                <w:noProof/>
                <w:webHidden/>
              </w:rPr>
              <w:instrText xml:space="preserve"> PAGEREF _Toc483908143 \h </w:instrText>
            </w:r>
            <w:r w:rsidR="0015095E">
              <w:rPr>
                <w:noProof/>
                <w:webHidden/>
              </w:rPr>
            </w:r>
            <w:r w:rsidR="0015095E">
              <w:rPr>
                <w:noProof/>
                <w:webHidden/>
              </w:rPr>
              <w:fldChar w:fldCharType="separate"/>
            </w:r>
            <w:r w:rsidR="0015095E">
              <w:rPr>
                <w:noProof/>
                <w:webHidden/>
              </w:rPr>
              <w:t>12</w:t>
            </w:r>
            <w:r w:rsidR="0015095E">
              <w:rPr>
                <w:noProof/>
                <w:webHidden/>
              </w:rPr>
              <w:fldChar w:fldCharType="end"/>
            </w:r>
          </w:hyperlink>
        </w:p>
        <w:p w14:paraId="6C6C413B" w14:textId="42F6E427"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44" w:history="1">
            <w:r w:rsidR="0015095E" w:rsidRPr="00184821">
              <w:rPr>
                <w:rStyle w:val="Hyperlink"/>
                <w:noProof/>
              </w:rPr>
              <w:t>6.6.3</w:t>
            </w:r>
            <w:r w:rsidR="0015095E">
              <w:rPr>
                <w:rFonts w:asciiTheme="minorHAnsi" w:eastAsiaTheme="minorEastAsia" w:hAnsiTheme="minorHAnsi" w:cstheme="minorBidi"/>
                <w:noProof/>
                <w:sz w:val="22"/>
                <w:szCs w:val="22"/>
              </w:rPr>
              <w:tab/>
            </w:r>
            <w:r w:rsidR="0015095E" w:rsidRPr="00184821">
              <w:rPr>
                <w:rStyle w:val="Hyperlink"/>
                <w:noProof/>
              </w:rPr>
              <w:t>ODE Application Properties</w:t>
            </w:r>
            <w:r w:rsidR="0015095E">
              <w:rPr>
                <w:noProof/>
                <w:webHidden/>
              </w:rPr>
              <w:tab/>
            </w:r>
            <w:r w:rsidR="0015095E">
              <w:rPr>
                <w:noProof/>
                <w:webHidden/>
              </w:rPr>
              <w:fldChar w:fldCharType="begin"/>
            </w:r>
            <w:r w:rsidR="0015095E">
              <w:rPr>
                <w:noProof/>
                <w:webHidden/>
              </w:rPr>
              <w:instrText xml:space="preserve"> PAGEREF _Toc483908144 \h </w:instrText>
            </w:r>
            <w:r w:rsidR="0015095E">
              <w:rPr>
                <w:noProof/>
                <w:webHidden/>
              </w:rPr>
            </w:r>
            <w:r w:rsidR="0015095E">
              <w:rPr>
                <w:noProof/>
                <w:webHidden/>
              </w:rPr>
              <w:fldChar w:fldCharType="separate"/>
            </w:r>
            <w:r w:rsidR="0015095E">
              <w:rPr>
                <w:noProof/>
                <w:webHidden/>
              </w:rPr>
              <w:t>13</w:t>
            </w:r>
            <w:r w:rsidR="0015095E">
              <w:rPr>
                <w:noProof/>
                <w:webHidden/>
              </w:rPr>
              <w:fldChar w:fldCharType="end"/>
            </w:r>
          </w:hyperlink>
        </w:p>
        <w:p w14:paraId="100F71DE" w14:textId="58635379"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45" w:history="1">
            <w:r w:rsidR="0015095E" w:rsidRPr="00184821">
              <w:rPr>
                <w:rStyle w:val="Hyperlink"/>
                <w:noProof/>
              </w:rPr>
              <w:t>6.6.4</w:t>
            </w:r>
            <w:r w:rsidR="0015095E">
              <w:rPr>
                <w:rFonts w:asciiTheme="minorHAnsi" w:eastAsiaTheme="minorEastAsia" w:hAnsiTheme="minorHAnsi" w:cstheme="minorBidi"/>
                <w:noProof/>
                <w:sz w:val="22"/>
                <w:szCs w:val="22"/>
              </w:rPr>
              <w:tab/>
            </w:r>
            <w:r w:rsidR="0015095E" w:rsidRPr="00184821">
              <w:rPr>
                <w:rStyle w:val="Hyperlink"/>
                <w:noProof/>
              </w:rPr>
              <w:t>ODE Logging Properties</w:t>
            </w:r>
            <w:r w:rsidR="0015095E">
              <w:rPr>
                <w:noProof/>
                <w:webHidden/>
              </w:rPr>
              <w:tab/>
            </w:r>
            <w:r w:rsidR="0015095E">
              <w:rPr>
                <w:noProof/>
                <w:webHidden/>
              </w:rPr>
              <w:fldChar w:fldCharType="begin"/>
            </w:r>
            <w:r w:rsidR="0015095E">
              <w:rPr>
                <w:noProof/>
                <w:webHidden/>
              </w:rPr>
              <w:instrText xml:space="preserve"> PAGEREF _Toc483908145 \h </w:instrText>
            </w:r>
            <w:r w:rsidR="0015095E">
              <w:rPr>
                <w:noProof/>
                <w:webHidden/>
              </w:rPr>
            </w:r>
            <w:r w:rsidR="0015095E">
              <w:rPr>
                <w:noProof/>
                <w:webHidden/>
              </w:rPr>
              <w:fldChar w:fldCharType="separate"/>
            </w:r>
            <w:r w:rsidR="0015095E">
              <w:rPr>
                <w:noProof/>
                <w:webHidden/>
              </w:rPr>
              <w:t>16</w:t>
            </w:r>
            <w:r w:rsidR="0015095E">
              <w:rPr>
                <w:noProof/>
                <w:webHidden/>
              </w:rPr>
              <w:fldChar w:fldCharType="end"/>
            </w:r>
          </w:hyperlink>
        </w:p>
        <w:p w14:paraId="3B9007D2" w14:textId="51C87364" w:rsidR="0015095E" w:rsidRDefault="00D0595A">
          <w:pPr>
            <w:pStyle w:val="TOC1"/>
            <w:tabs>
              <w:tab w:val="left" w:pos="480"/>
              <w:tab w:val="right" w:leader="dot" w:pos="9350"/>
            </w:tabs>
            <w:rPr>
              <w:noProof/>
              <w:lang w:eastAsia="en-US"/>
            </w:rPr>
          </w:pPr>
          <w:hyperlink w:anchor="_Toc483908146" w:history="1">
            <w:r w:rsidR="0015095E" w:rsidRPr="00184821">
              <w:rPr>
                <w:rStyle w:val="Hyperlink"/>
                <w:noProof/>
              </w:rPr>
              <w:t>7</w:t>
            </w:r>
            <w:r w:rsidR="0015095E">
              <w:rPr>
                <w:noProof/>
                <w:lang w:eastAsia="en-US"/>
              </w:rPr>
              <w:tab/>
            </w:r>
            <w:r w:rsidR="0015095E" w:rsidRPr="00184821">
              <w:rPr>
                <w:rStyle w:val="Hyperlink"/>
                <w:noProof/>
              </w:rPr>
              <w:t>ODE Features</w:t>
            </w:r>
            <w:r w:rsidR="0015095E">
              <w:rPr>
                <w:noProof/>
                <w:webHidden/>
              </w:rPr>
              <w:tab/>
            </w:r>
            <w:r w:rsidR="0015095E">
              <w:rPr>
                <w:noProof/>
                <w:webHidden/>
              </w:rPr>
              <w:fldChar w:fldCharType="begin"/>
            </w:r>
            <w:r w:rsidR="0015095E">
              <w:rPr>
                <w:noProof/>
                <w:webHidden/>
              </w:rPr>
              <w:instrText xml:space="preserve"> PAGEREF _Toc483908146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1F88E9A5" w14:textId="68B30D71" w:rsidR="0015095E" w:rsidRDefault="00D0595A">
          <w:pPr>
            <w:pStyle w:val="TOC2"/>
            <w:tabs>
              <w:tab w:val="left" w:pos="1080"/>
              <w:tab w:val="right" w:leader="dot" w:pos="9350"/>
            </w:tabs>
            <w:rPr>
              <w:noProof/>
              <w:lang w:eastAsia="en-US"/>
            </w:rPr>
          </w:pPr>
          <w:hyperlink w:anchor="_Toc483908147" w:history="1">
            <w:r w:rsidR="0015095E" w:rsidRPr="00184821">
              <w:rPr>
                <w:rStyle w:val="Hyperlink"/>
                <w:noProof/>
              </w:rPr>
              <w:t>7.1</w:t>
            </w:r>
            <w:r w:rsidR="0015095E">
              <w:rPr>
                <w:noProof/>
                <w:lang w:eastAsia="en-US"/>
              </w:rPr>
              <w:tab/>
            </w:r>
            <w:r w:rsidR="0015095E" w:rsidRPr="00184821">
              <w:rPr>
                <w:rStyle w:val="Hyperlink"/>
                <w:noProof/>
              </w:rPr>
              <w:t>Managing SNMP Devices</w:t>
            </w:r>
            <w:r w:rsidR="0015095E">
              <w:rPr>
                <w:noProof/>
                <w:webHidden/>
              </w:rPr>
              <w:tab/>
            </w:r>
            <w:r w:rsidR="0015095E">
              <w:rPr>
                <w:noProof/>
                <w:webHidden/>
              </w:rPr>
              <w:fldChar w:fldCharType="begin"/>
            </w:r>
            <w:r w:rsidR="0015095E">
              <w:rPr>
                <w:noProof/>
                <w:webHidden/>
              </w:rPr>
              <w:instrText xml:space="preserve"> PAGEREF _Toc483908147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62781710" w14:textId="6C7D4FEF"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48" w:history="1">
            <w:r w:rsidR="0015095E" w:rsidRPr="00184821">
              <w:rPr>
                <w:rStyle w:val="Hyperlink"/>
                <w:noProof/>
              </w:rPr>
              <w:t>7.1.1</w:t>
            </w:r>
            <w:r w:rsidR="0015095E">
              <w:rPr>
                <w:rFonts w:asciiTheme="minorHAnsi" w:eastAsiaTheme="minorEastAsia" w:hAnsiTheme="minorHAnsi" w:cstheme="minorBidi"/>
                <w:noProof/>
                <w:sz w:val="22"/>
                <w:szCs w:val="22"/>
              </w:rPr>
              <w:tab/>
            </w:r>
            <w:r w:rsidR="0015095E" w:rsidRPr="00184821">
              <w:rPr>
                <w:rStyle w:val="Hyperlink"/>
                <w:noProof/>
              </w:rPr>
              <w:t>Query Parameters</w:t>
            </w:r>
            <w:r w:rsidR="0015095E">
              <w:rPr>
                <w:noProof/>
                <w:webHidden/>
              </w:rPr>
              <w:tab/>
            </w:r>
            <w:r w:rsidR="0015095E">
              <w:rPr>
                <w:noProof/>
                <w:webHidden/>
              </w:rPr>
              <w:fldChar w:fldCharType="begin"/>
            </w:r>
            <w:r w:rsidR="0015095E">
              <w:rPr>
                <w:noProof/>
                <w:webHidden/>
              </w:rPr>
              <w:instrText xml:space="preserve"> PAGEREF _Toc483908148 \h </w:instrText>
            </w:r>
            <w:r w:rsidR="0015095E">
              <w:rPr>
                <w:noProof/>
                <w:webHidden/>
              </w:rPr>
            </w:r>
            <w:r w:rsidR="0015095E">
              <w:rPr>
                <w:noProof/>
                <w:webHidden/>
              </w:rPr>
              <w:fldChar w:fldCharType="separate"/>
            </w:r>
            <w:r w:rsidR="0015095E">
              <w:rPr>
                <w:noProof/>
                <w:webHidden/>
              </w:rPr>
              <w:t>17</w:t>
            </w:r>
            <w:r w:rsidR="0015095E">
              <w:rPr>
                <w:noProof/>
                <w:webHidden/>
              </w:rPr>
              <w:fldChar w:fldCharType="end"/>
            </w:r>
          </w:hyperlink>
        </w:p>
        <w:p w14:paraId="34199C87" w14:textId="7AEA8625"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49" w:history="1">
            <w:r w:rsidR="0015095E" w:rsidRPr="00184821">
              <w:rPr>
                <w:rStyle w:val="Hyperlink"/>
                <w:noProof/>
              </w:rPr>
              <w:t>7.1.2</w:t>
            </w:r>
            <w:r w:rsidR="0015095E">
              <w:rPr>
                <w:rFonts w:asciiTheme="minorHAnsi" w:eastAsiaTheme="minorEastAsia" w:hAnsiTheme="minorHAnsi" w:cstheme="minorBidi"/>
                <w:noProof/>
                <w:sz w:val="22"/>
                <w:szCs w:val="22"/>
              </w:rPr>
              <w:tab/>
            </w:r>
            <w:r w:rsidR="0015095E" w:rsidRPr="00184821">
              <w:rPr>
                <w:rStyle w:val="Hyperlink"/>
                <w:noProof/>
              </w:rPr>
              <w:t>API Details</w:t>
            </w:r>
            <w:r w:rsidR="0015095E">
              <w:rPr>
                <w:noProof/>
                <w:webHidden/>
              </w:rPr>
              <w:tab/>
            </w:r>
            <w:r w:rsidR="0015095E">
              <w:rPr>
                <w:noProof/>
                <w:webHidden/>
              </w:rPr>
              <w:fldChar w:fldCharType="begin"/>
            </w:r>
            <w:r w:rsidR="0015095E">
              <w:rPr>
                <w:noProof/>
                <w:webHidden/>
              </w:rPr>
              <w:instrText xml:space="preserve"> PAGEREF _Toc483908149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5596A71B" w14:textId="1DFBC854"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50" w:history="1">
            <w:r w:rsidR="0015095E" w:rsidRPr="00184821">
              <w:rPr>
                <w:rStyle w:val="Hyperlink"/>
                <w:noProof/>
              </w:rPr>
              <w:t>7.1.3</w:t>
            </w:r>
            <w:r w:rsidR="0015095E">
              <w:rPr>
                <w:rFonts w:asciiTheme="minorHAnsi" w:eastAsiaTheme="minorEastAsia" w:hAnsiTheme="minorHAnsi" w:cstheme="minorBidi"/>
                <w:noProof/>
                <w:sz w:val="22"/>
                <w:szCs w:val="22"/>
              </w:rPr>
              <w:tab/>
            </w:r>
            <w:r w:rsidR="0015095E" w:rsidRPr="00184821">
              <w:rPr>
                <w:rStyle w:val="Hyperlink"/>
                <w:noProof/>
              </w:rPr>
              <w:t>Web Based View</w:t>
            </w:r>
            <w:r w:rsidR="0015095E">
              <w:rPr>
                <w:noProof/>
                <w:webHidden/>
              </w:rPr>
              <w:tab/>
            </w:r>
            <w:r w:rsidR="0015095E">
              <w:rPr>
                <w:noProof/>
                <w:webHidden/>
              </w:rPr>
              <w:fldChar w:fldCharType="begin"/>
            </w:r>
            <w:r w:rsidR="0015095E">
              <w:rPr>
                <w:noProof/>
                <w:webHidden/>
              </w:rPr>
              <w:instrText xml:space="preserve"> PAGEREF _Toc483908150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0F959C44" w14:textId="06C496EE"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51" w:history="1">
            <w:r w:rsidR="0015095E" w:rsidRPr="00184821">
              <w:rPr>
                <w:rStyle w:val="Hyperlink"/>
                <w:noProof/>
              </w:rPr>
              <w:t>7.1.4</w:t>
            </w:r>
            <w:r w:rsidR="0015095E">
              <w:rPr>
                <w:rFonts w:asciiTheme="minorHAnsi" w:eastAsiaTheme="minorEastAsia" w:hAnsiTheme="minorHAnsi" w:cstheme="minorBidi"/>
                <w:noProof/>
                <w:sz w:val="22"/>
                <w:szCs w:val="22"/>
              </w:rPr>
              <w:tab/>
            </w:r>
            <w:r w:rsidR="0015095E" w:rsidRPr="00184821">
              <w:rPr>
                <w:rStyle w:val="Hyperlink"/>
                <w:noProof/>
              </w:rPr>
              <w:t>Additional Features/ Discussion Points</w:t>
            </w:r>
            <w:r w:rsidR="0015095E">
              <w:rPr>
                <w:noProof/>
                <w:webHidden/>
              </w:rPr>
              <w:tab/>
            </w:r>
            <w:r w:rsidR="0015095E">
              <w:rPr>
                <w:noProof/>
                <w:webHidden/>
              </w:rPr>
              <w:fldChar w:fldCharType="begin"/>
            </w:r>
            <w:r w:rsidR="0015095E">
              <w:rPr>
                <w:noProof/>
                <w:webHidden/>
              </w:rPr>
              <w:instrText xml:space="preserve"> PAGEREF _Toc483908151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9988DEE" w14:textId="4B69612D" w:rsidR="0015095E" w:rsidRDefault="00D0595A">
          <w:pPr>
            <w:pStyle w:val="TOC2"/>
            <w:tabs>
              <w:tab w:val="left" w:pos="1080"/>
              <w:tab w:val="right" w:leader="dot" w:pos="9350"/>
            </w:tabs>
            <w:rPr>
              <w:noProof/>
              <w:lang w:eastAsia="en-US"/>
            </w:rPr>
          </w:pPr>
          <w:hyperlink w:anchor="_Toc483908152" w:history="1">
            <w:r w:rsidR="0015095E" w:rsidRPr="00184821">
              <w:rPr>
                <w:rStyle w:val="Hyperlink"/>
                <w:noProof/>
              </w:rPr>
              <w:t>7.2</w:t>
            </w:r>
            <w:r w:rsidR="0015095E">
              <w:rPr>
                <w:noProof/>
                <w:lang w:eastAsia="en-US"/>
              </w:rPr>
              <w:tab/>
            </w:r>
            <w:r w:rsidR="0015095E" w:rsidRPr="00184821">
              <w:rPr>
                <w:rStyle w:val="Hyperlink"/>
                <w:noProof/>
              </w:rPr>
              <w:t>Logging Events</w:t>
            </w:r>
            <w:r w:rsidR="0015095E">
              <w:rPr>
                <w:noProof/>
                <w:webHidden/>
              </w:rPr>
              <w:tab/>
            </w:r>
            <w:r w:rsidR="0015095E">
              <w:rPr>
                <w:noProof/>
                <w:webHidden/>
              </w:rPr>
              <w:fldChar w:fldCharType="begin"/>
            </w:r>
            <w:r w:rsidR="0015095E">
              <w:rPr>
                <w:noProof/>
                <w:webHidden/>
              </w:rPr>
              <w:instrText xml:space="preserve"> PAGEREF _Toc483908152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6C89CA43" w14:textId="60981C35"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53" w:history="1">
            <w:r w:rsidR="0015095E" w:rsidRPr="00184821">
              <w:rPr>
                <w:rStyle w:val="Hyperlink"/>
                <w:noProof/>
              </w:rPr>
              <w:t>7.2.1</w:t>
            </w:r>
            <w:r w:rsidR="0015095E">
              <w:rPr>
                <w:rFonts w:asciiTheme="minorHAnsi" w:eastAsiaTheme="minorEastAsia" w:hAnsiTheme="minorHAnsi" w:cstheme="minorBidi"/>
                <w:noProof/>
                <w:sz w:val="22"/>
                <w:szCs w:val="22"/>
              </w:rPr>
              <w:tab/>
            </w:r>
            <w:r w:rsidR="0015095E" w:rsidRPr="00184821">
              <w:rPr>
                <w:rStyle w:val="Hyperlink"/>
                <w:noProof/>
              </w:rPr>
              <w:t>Log Levels</w:t>
            </w:r>
            <w:r w:rsidR="0015095E">
              <w:rPr>
                <w:noProof/>
                <w:webHidden/>
              </w:rPr>
              <w:tab/>
            </w:r>
            <w:r w:rsidR="0015095E">
              <w:rPr>
                <w:noProof/>
                <w:webHidden/>
              </w:rPr>
              <w:fldChar w:fldCharType="begin"/>
            </w:r>
            <w:r w:rsidR="0015095E">
              <w:rPr>
                <w:noProof/>
                <w:webHidden/>
              </w:rPr>
              <w:instrText xml:space="preserve"> PAGEREF _Toc483908153 \h </w:instrText>
            </w:r>
            <w:r w:rsidR="0015095E">
              <w:rPr>
                <w:noProof/>
                <w:webHidden/>
              </w:rPr>
            </w:r>
            <w:r w:rsidR="0015095E">
              <w:rPr>
                <w:noProof/>
                <w:webHidden/>
              </w:rPr>
              <w:fldChar w:fldCharType="separate"/>
            </w:r>
            <w:r w:rsidR="0015095E">
              <w:rPr>
                <w:noProof/>
                <w:webHidden/>
              </w:rPr>
              <w:t>18</w:t>
            </w:r>
            <w:r w:rsidR="0015095E">
              <w:rPr>
                <w:noProof/>
                <w:webHidden/>
              </w:rPr>
              <w:fldChar w:fldCharType="end"/>
            </w:r>
          </w:hyperlink>
        </w:p>
        <w:p w14:paraId="7D214E45" w14:textId="799C4914"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54" w:history="1">
            <w:r w:rsidR="0015095E" w:rsidRPr="00184821">
              <w:rPr>
                <w:rStyle w:val="Hyperlink"/>
                <w:noProof/>
              </w:rPr>
              <w:t>7.2.2</w:t>
            </w:r>
            <w:r w:rsidR="0015095E">
              <w:rPr>
                <w:rFonts w:asciiTheme="minorHAnsi" w:eastAsiaTheme="minorEastAsia" w:hAnsiTheme="minorHAnsi" w:cstheme="minorBidi"/>
                <w:noProof/>
                <w:sz w:val="22"/>
                <w:szCs w:val="22"/>
              </w:rPr>
              <w:tab/>
            </w:r>
            <w:r w:rsidR="0015095E" w:rsidRPr="00184821">
              <w:rPr>
                <w:rStyle w:val="Hyperlink"/>
                <w:noProof/>
              </w:rPr>
              <w:t>Logging setup</w:t>
            </w:r>
            <w:r w:rsidR="0015095E">
              <w:rPr>
                <w:noProof/>
                <w:webHidden/>
              </w:rPr>
              <w:tab/>
            </w:r>
            <w:r w:rsidR="0015095E">
              <w:rPr>
                <w:noProof/>
                <w:webHidden/>
              </w:rPr>
              <w:fldChar w:fldCharType="begin"/>
            </w:r>
            <w:r w:rsidR="0015095E">
              <w:rPr>
                <w:noProof/>
                <w:webHidden/>
              </w:rPr>
              <w:instrText xml:space="preserve"> PAGEREF _Toc483908154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01C4967F" w14:textId="4904BBCF"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55" w:history="1">
            <w:r w:rsidR="0015095E" w:rsidRPr="00184821">
              <w:rPr>
                <w:rStyle w:val="Hyperlink"/>
                <w:noProof/>
              </w:rPr>
              <w:t>7.2.3</w:t>
            </w:r>
            <w:r w:rsidR="0015095E">
              <w:rPr>
                <w:rFonts w:asciiTheme="minorHAnsi" w:eastAsiaTheme="minorEastAsia" w:hAnsiTheme="minorHAnsi" w:cstheme="minorBidi"/>
                <w:noProof/>
                <w:sz w:val="22"/>
                <w:szCs w:val="22"/>
              </w:rPr>
              <w:tab/>
            </w:r>
            <w:r w:rsidR="0015095E" w:rsidRPr="00184821">
              <w:rPr>
                <w:rStyle w:val="Hyperlink"/>
                <w:noProof/>
              </w:rPr>
              <w:t>Steps to turn on/off logging during application runtime.</w:t>
            </w:r>
            <w:r w:rsidR="0015095E">
              <w:rPr>
                <w:noProof/>
                <w:webHidden/>
              </w:rPr>
              <w:tab/>
            </w:r>
            <w:r w:rsidR="0015095E">
              <w:rPr>
                <w:noProof/>
                <w:webHidden/>
              </w:rPr>
              <w:fldChar w:fldCharType="begin"/>
            </w:r>
            <w:r w:rsidR="0015095E">
              <w:rPr>
                <w:noProof/>
                <w:webHidden/>
              </w:rPr>
              <w:instrText xml:space="preserve"> PAGEREF _Toc483908155 \h </w:instrText>
            </w:r>
            <w:r w:rsidR="0015095E">
              <w:rPr>
                <w:noProof/>
                <w:webHidden/>
              </w:rPr>
            </w:r>
            <w:r w:rsidR="0015095E">
              <w:rPr>
                <w:noProof/>
                <w:webHidden/>
              </w:rPr>
              <w:fldChar w:fldCharType="separate"/>
            </w:r>
            <w:r w:rsidR="0015095E">
              <w:rPr>
                <w:noProof/>
                <w:webHidden/>
              </w:rPr>
              <w:t>19</w:t>
            </w:r>
            <w:r w:rsidR="0015095E">
              <w:rPr>
                <w:noProof/>
                <w:webHidden/>
              </w:rPr>
              <w:fldChar w:fldCharType="end"/>
            </w:r>
          </w:hyperlink>
        </w:p>
        <w:p w14:paraId="6DCE2920" w14:textId="07B87231" w:rsidR="0015095E" w:rsidRDefault="00D0595A">
          <w:pPr>
            <w:pStyle w:val="TOC2"/>
            <w:tabs>
              <w:tab w:val="left" w:pos="1080"/>
              <w:tab w:val="right" w:leader="dot" w:pos="9350"/>
            </w:tabs>
            <w:rPr>
              <w:noProof/>
              <w:lang w:eastAsia="en-US"/>
            </w:rPr>
          </w:pPr>
          <w:hyperlink w:anchor="_Toc483908156" w:history="1">
            <w:r w:rsidR="0015095E" w:rsidRPr="00184821">
              <w:rPr>
                <w:rStyle w:val="Hyperlink"/>
                <w:noProof/>
              </w:rPr>
              <w:t>7.3</w:t>
            </w:r>
            <w:r w:rsidR="0015095E">
              <w:rPr>
                <w:noProof/>
                <w:lang w:eastAsia="en-US"/>
              </w:rPr>
              <w:tab/>
            </w:r>
            <w:r w:rsidR="0015095E" w:rsidRPr="00184821">
              <w:rPr>
                <w:rStyle w:val="Hyperlink"/>
                <w:noProof/>
              </w:rPr>
              <w:t>IEEE 1609.2 Compliance</w:t>
            </w:r>
            <w:r w:rsidR="0015095E">
              <w:rPr>
                <w:noProof/>
                <w:webHidden/>
              </w:rPr>
              <w:tab/>
            </w:r>
            <w:r w:rsidR="0015095E">
              <w:rPr>
                <w:noProof/>
                <w:webHidden/>
              </w:rPr>
              <w:fldChar w:fldCharType="begin"/>
            </w:r>
            <w:r w:rsidR="0015095E">
              <w:rPr>
                <w:noProof/>
                <w:webHidden/>
              </w:rPr>
              <w:instrText xml:space="preserve"> PAGEREF _Toc483908156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90CAA2A" w14:textId="0CF2F7E8" w:rsidR="0015095E" w:rsidRDefault="00D0595A">
          <w:pPr>
            <w:pStyle w:val="TOC2"/>
            <w:tabs>
              <w:tab w:val="left" w:pos="1080"/>
              <w:tab w:val="right" w:leader="dot" w:pos="9350"/>
            </w:tabs>
            <w:rPr>
              <w:noProof/>
              <w:lang w:eastAsia="en-US"/>
            </w:rPr>
          </w:pPr>
          <w:hyperlink w:anchor="_Toc483908157" w:history="1">
            <w:r w:rsidR="0015095E" w:rsidRPr="00184821">
              <w:rPr>
                <w:rStyle w:val="Hyperlink"/>
                <w:noProof/>
              </w:rPr>
              <w:t>7.4</w:t>
            </w:r>
            <w:r w:rsidR="0015095E">
              <w:rPr>
                <w:noProof/>
                <w:lang w:eastAsia="en-US"/>
              </w:rPr>
              <w:tab/>
            </w:r>
            <w:r w:rsidR="0015095E" w:rsidRPr="00184821">
              <w:rPr>
                <w:rStyle w:val="Hyperlink"/>
                <w:noProof/>
              </w:rPr>
              <w:t>SCMS Certificate Management</w:t>
            </w:r>
            <w:r w:rsidR="0015095E">
              <w:rPr>
                <w:noProof/>
                <w:webHidden/>
              </w:rPr>
              <w:tab/>
            </w:r>
            <w:r w:rsidR="0015095E">
              <w:rPr>
                <w:noProof/>
                <w:webHidden/>
              </w:rPr>
              <w:fldChar w:fldCharType="begin"/>
            </w:r>
            <w:r w:rsidR="0015095E">
              <w:rPr>
                <w:noProof/>
                <w:webHidden/>
              </w:rPr>
              <w:instrText xml:space="preserve"> PAGEREF _Toc483908157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5E8C947" w14:textId="626BCD53" w:rsidR="0015095E" w:rsidRDefault="00D0595A">
          <w:pPr>
            <w:pStyle w:val="TOC2"/>
            <w:tabs>
              <w:tab w:val="left" w:pos="1080"/>
              <w:tab w:val="right" w:leader="dot" w:pos="9350"/>
            </w:tabs>
            <w:rPr>
              <w:noProof/>
              <w:lang w:eastAsia="en-US"/>
            </w:rPr>
          </w:pPr>
          <w:hyperlink w:anchor="_Toc483908158" w:history="1">
            <w:r w:rsidR="0015095E" w:rsidRPr="00184821">
              <w:rPr>
                <w:rStyle w:val="Hyperlink"/>
                <w:noProof/>
              </w:rPr>
              <w:t>7.5</w:t>
            </w:r>
            <w:r w:rsidR="0015095E">
              <w:rPr>
                <w:noProof/>
                <w:lang w:eastAsia="en-US"/>
              </w:rPr>
              <w:tab/>
            </w:r>
            <w:r w:rsidR="0015095E" w:rsidRPr="00184821">
              <w:rPr>
                <w:rStyle w:val="Hyperlink"/>
                <w:noProof/>
              </w:rPr>
              <w:t>Inbound BSM Distribution</w:t>
            </w:r>
            <w:r w:rsidR="0015095E">
              <w:rPr>
                <w:noProof/>
                <w:webHidden/>
              </w:rPr>
              <w:tab/>
            </w:r>
            <w:r w:rsidR="0015095E">
              <w:rPr>
                <w:noProof/>
                <w:webHidden/>
              </w:rPr>
              <w:fldChar w:fldCharType="begin"/>
            </w:r>
            <w:r w:rsidR="0015095E">
              <w:rPr>
                <w:noProof/>
                <w:webHidden/>
              </w:rPr>
              <w:instrText xml:space="preserve"> PAGEREF _Toc483908158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1E7E6F3A" w14:textId="37709F5B" w:rsidR="0015095E" w:rsidRDefault="00D0595A">
          <w:pPr>
            <w:pStyle w:val="TOC2"/>
            <w:tabs>
              <w:tab w:val="left" w:pos="1080"/>
              <w:tab w:val="right" w:leader="dot" w:pos="9350"/>
            </w:tabs>
            <w:rPr>
              <w:noProof/>
              <w:lang w:eastAsia="en-US"/>
            </w:rPr>
          </w:pPr>
          <w:hyperlink w:anchor="_Toc483908159" w:history="1">
            <w:r w:rsidR="0015095E" w:rsidRPr="00184821">
              <w:rPr>
                <w:rStyle w:val="Hyperlink"/>
                <w:noProof/>
              </w:rPr>
              <w:t>7.6</w:t>
            </w:r>
            <w:r w:rsidR="0015095E">
              <w:rPr>
                <w:noProof/>
                <w:lang w:eastAsia="en-US"/>
              </w:rPr>
              <w:tab/>
            </w:r>
            <w:r w:rsidR="0015095E" w:rsidRPr="00184821">
              <w:rPr>
                <w:rStyle w:val="Hyperlink"/>
                <w:noProof/>
              </w:rPr>
              <w:t>Probe Data Management</w:t>
            </w:r>
            <w:r w:rsidR="0015095E">
              <w:rPr>
                <w:noProof/>
                <w:webHidden/>
              </w:rPr>
              <w:tab/>
            </w:r>
            <w:r w:rsidR="0015095E">
              <w:rPr>
                <w:noProof/>
                <w:webHidden/>
              </w:rPr>
              <w:fldChar w:fldCharType="begin"/>
            </w:r>
            <w:r w:rsidR="0015095E">
              <w:rPr>
                <w:noProof/>
                <w:webHidden/>
              </w:rPr>
              <w:instrText xml:space="preserve"> PAGEREF _Toc483908159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737DD404" w14:textId="6DEA3F81"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60" w:history="1">
            <w:r w:rsidR="0015095E" w:rsidRPr="00184821">
              <w:rPr>
                <w:rStyle w:val="Hyperlink"/>
                <w:noProof/>
              </w:rPr>
              <w:t>7.6.1</w:t>
            </w:r>
            <w:r w:rsidR="0015095E">
              <w:rPr>
                <w:rFonts w:asciiTheme="minorHAnsi" w:eastAsiaTheme="minorEastAsia" w:hAnsiTheme="minorHAnsi" w:cstheme="minorBidi"/>
                <w:noProof/>
                <w:sz w:val="22"/>
                <w:szCs w:val="22"/>
              </w:rPr>
              <w:tab/>
            </w:r>
            <w:r w:rsidR="0015095E" w:rsidRPr="00184821">
              <w:rPr>
                <w:rStyle w:val="Hyperlink"/>
                <w:noProof/>
              </w:rPr>
              <w:t>PDM Broadcast Request Quick Start Guide</w:t>
            </w:r>
            <w:r w:rsidR="0015095E">
              <w:rPr>
                <w:noProof/>
                <w:webHidden/>
              </w:rPr>
              <w:tab/>
            </w:r>
            <w:r w:rsidR="0015095E">
              <w:rPr>
                <w:noProof/>
                <w:webHidden/>
              </w:rPr>
              <w:fldChar w:fldCharType="begin"/>
            </w:r>
            <w:r w:rsidR="0015095E">
              <w:rPr>
                <w:noProof/>
                <w:webHidden/>
              </w:rPr>
              <w:instrText xml:space="preserve"> PAGEREF _Toc483908160 \h </w:instrText>
            </w:r>
            <w:r w:rsidR="0015095E">
              <w:rPr>
                <w:noProof/>
                <w:webHidden/>
              </w:rPr>
            </w:r>
            <w:r w:rsidR="0015095E">
              <w:rPr>
                <w:noProof/>
                <w:webHidden/>
              </w:rPr>
              <w:fldChar w:fldCharType="separate"/>
            </w:r>
            <w:r w:rsidR="0015095E">
              <w:rPr>
                <w:noProof/>
                <w:webHidden/>
              </w:rPr>
              <w:t>20</w:t>
            </w:r>
            <w:r w:rsidR="0015095E">
              <w:rPr>
                <w:noProof/>
                <w:webHidden/>
              </w:rPr>
              <w:fldChar w:fldCharType="end"/>
            </w:r>
          </w:hyperlink>
        </w:p>
        <w:p w14:paraId="3D3B9663" w14:textId="736A57D7" w:rsidR="0015095E" w:rsidRDefault="00D0595A">
          <w:pPr>
            <w:pStyle w:val="TOC2"/>
            <w:tabs>
              <w:tab w:val="left" w:pos="1080"/>
              <w:tab w:val="right" w:leader="dot" w:pos="9350"/>
            </w:tabs>
            <w:rPr>
              <w:noProof/>
              <w:lang w:eastAsia="en-US"/>
            </w:rPr>
          </w:pPr>
          <w:hyperlink w:anchor="_Toc483908161" w:history="1">
            <w:r w:rsidR="0015095E" w:rsidRPr="00184821">
              <w:rPr>
                <w:rStyle w:val="Hyperlink"/>
                <w:noProof/>
              </w:rPr>
              <w:t>7.7</w:t>
            </w:r>
            <w:r w:rsidR="0015095E">
              <w:rPr>
                <w:noProof/>
                <w:lang w:eastAsia="en-US"/>
              </w:rPr>
              <w:tab/>
            </w:r>
            <w:r w:rsidR="0015095E" w:rsidRPr="00184821">
              <w:rPr>
                <w:rStyle w:val="Hyperlink"/>
                <w:noProof/>
              </w:rPr>
              <w:t>Outbound TIM Broadcast</w:t>
            </w:r>
            <w:r w:rsidR="0015095E">
              <w:rPr>
                <w:noProof/>
                <w:webHidden/>
              </w:rPr>
              <w:tab/>
            </w:r>
            <w:r w:rsidR="0015095E">
              <w:rPr>
                <w:noProof/>
                <w:webHidden/>
              </w:rPr>
              <w:fldChar w:fldCharType="begin"/>
            </w:r>
            <w:r w:rsidR="0015095E">
              <w:rPr>
                <w:noProof/>
                <w:webHidden/>
              </w:rPr>
              <w:instrText xml:space="preserve"> PAGEREF _Toc483908161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32053466" w14:textId="2CE84C9E"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62" w:history="1">
            <w:r w:rsidR="0015095E" w:rsidRPr="00184821">
              <w:rPr>
                <w:rStyle w:val="Hyperlink"/>
                <w:noProof/>
              </w:rPr>
              <w:t>7.7.1</w:t>
            </w:r>
            <w:r w:rsidR="0015095E">
              <w:rPr>
                <w:rFonts w:asciiTheme="minorHAnsi" w:eastAsiaTheme="minorEastAsia" w:hAnsiTheme="minorHAnsi" w:cstheme="minorBidi"/>
                <w:noProof/>
                <w:sz w:val="22"/>
                <w:szCs w:val="22"/>
              </w:rPr>
              <w:tab/>
            </w:r>
            <w:r w:rsidR="0015095E" w:rsidRPr="00184821">
              <w:rPr>
                <w:rStyle w:val="Hyperlink"/>
                <w:noProof/>
              </w:rPr>
              <w:t>Outbound TIM Setup</w:t>
            </w:r>
            <w:r w:rsidR="0015095E">
              <w:rPr>
                <w:noProof/>
                <w:webHidden/>
              </w:rPr>
              <w:tab/>
            </w:r>
            <w:r w:rsidR="0015095E">
              <w:rPr>
                <w:noProof/>
                <w:webHidden/>
              </w:rPr>
              <w:fldChar w:fldCharType="begin"/>
            </w:r>
            <w:r w:rsidR="0015095E">
              <w:rPr>
                <w:noProof/>
                <w:webHidden/>
              </w:rPr>
              <w:instrText xml:space="preserve"> PAGEREF _Toc483908162 \h </w:instrText>
            </w:r>
            <w:r w:rsidR="0015095E">
              <w:rPr>
                <w:noProof/>
                <w:webHidden/>
              </w:rPr>
            </w:r>
            <w:r w:rsidR="0015095E">
              <w:rPr>
                <w:noProof/>
                <w:webHidden/>
              </w:rPr>
              <w:fldChar w:fldCharType="separate"/>
            </w:r>
            <w:r w:rsidR="0015095E">
              <w:rPr>
                <w:noProof/>
                <w:webHidden/>
              </w:rPr>
              <w:t>21</w:t>
            </w:r>
            <w:r w:rsidR="0015095E">
              <w:rPr>
                <w:noProof/>
                <w:webHidden/>
              </w:rPr>
              <w:fldChar w:fldCharType="end"/>
            </w:r>
          </w:hyperlink>
        </w:p>
        <w:p w14:paraId="0CB7FE21" w14:textId="24DE02F8"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63" w:history="1">
            <w:r w:rsidR="0015095E" w:rsidRPr="00184821">
              <w:rPr>
                <w:rStyle w:val="Hyperlink"/>
                <w:noProof/>
              </w:rPr>
              <w:t>7.7.2</w:t>
            </w:r>
            <w:r w:rsidR="0015095E">
              <w:rPr>
                <w:rFonts w:asciiTheme="minorHAnsi" w:eastAsiaTheme="minorEastAsia" w:hAnsiTheme="minorHAnsi" w:cstheme="minorBidi"/>
                <w:noProof/>
                <w:sz w:val="22"/>
                <w:szCs w:val="22"/>
              </w:rPr>
              <w:tab/>
            </w:r>
            <w:r w:rsidR="0015095E" w:rsidRPr="00184821">
              <w:rPr>
                <w:rStyle w:val="Hyperlink"/>
                <w:noProof/>
              </w:rPr>
              <w:t>TIM Broadcast Request Quick Start Guide</w:t>
            </w:r>
            <w:r w:rsidR="0015095E">
              <w:rPr>
                <w:noProof/>
                <w:webHidden/>
              </w:rPr>
              <w:tab/>
            </w:r>
            <w:r w:rsidR="0015095E">
              <w:rPr>
                <w:noProof/>
                <w:webHidden/>
              </w:rPr>
              <w:fldChar w:fldCharType="begin"/>
            </w:r>
            <w:r w:rsidR="0015095E">
              <w:rPr>
                <w:noProof/>
                <w:webHidden/>
              </w:rPr>
              <w:instrText xml:space="preserve"> PAGEREF _Toc483908163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099CFFFF" w14:textId="3CEB6B8F" w:rsidR="0015095E" w:rsidRDefault="00D0595A">
          <w:pPr>
            <w:pStyle w:val="TOC2"/>
            <w:tabs>
              <w:tab w:val="left" w:pos="1080"/>
              <w:tab w:val="right" w:leader="dot" w:pos="9350"/>
            </w:tabs>
            <w:rPr>
              <w:noProof/>
              <w:lang w:eastAsia="en-US"/>
            </w:rPr>
          </w:pPr>
          <w:hyperlink w:anchor="_Toc483908164" w:history="1">
            <w:r w:rsidR="0015095E" w:rsidRPr="00184821">
              <w:rPr>
                <w:rStyle w:val="Hyperlink"/>
                <w:noProof/>
              </w:rPr>
              <w:t>7.8</w:t>
            </w:r>
            <w:r w:rsidR="0015095E">
              <w:rPr>
                <w:noProof/>
                <w:lang w:eastAsia="en-US"/>
              </w:rPr>
              <w:tab/>
            </w:r>
            <w:r w:rsidR="0015095E" w:rsidRPr="00184821">
              <w:rPr>
                <w:rStyle w:val="Hyperlink"/>
                <w:noProof/>
              </w:rPr>
              <w:t>Privacy Protection Module (PPM)</w:t>
            </w:r>
            <w:r w:rsidR="0015095E">
              <w:rPr>
                <w:noProof/>
                <w:webHidden/>
              </w:rPr>
              <w:tab/>
            </w:r>
            <w:r w:rsidR="0015095E">
              <w:rPr>
                <w:noProof/>
                <w:webHidden/>
              </w:rPr>
              <w:fldChar w:fldCharType="begin"/>
            </w:r>
            <w:r w:rsidR="0015095E">
              <w:rPr>
                <w:noProof/>
                <w:webHidden/>
              </w:rPr>
              <w:instrText xml:space="preserve"> PAGEREF _Toc483908164 \h </w:instrText>
            </w:r>
            <w:r w:rsidR="0015095E">
              <w:rPr>
                <w:noProof/>
                <w:webHidden/>
              </w:rPr>
            </w:r>
            <w:r w:rsidR="0015095E">
              <w:rPr>
                <w:noProof/>
                <w:webHidden/>
              </w:rPr>
              <w:fldChar w:fldCharType="separate"/>
            </w:r>
            <w:r w:rsidR="0015095E">
              <w:rPr>
                <w:noProof/>
                <w:webHidden/>
              </w:rPr>
              <w:t>22</w:t>
            </w:r>
            <w:r w:rsidR="0015095E">
              <w:rPr>
                <w:noProof/>
                <w:webHidden/>
              </w:rPr>
              <w:fldChar w:fldCharType="end"/>
            </w:r>
          </w:hyperlink>
        </w:p>
        <w:p w14:paraId="6715A277" w14:textId="7938B717" w:rsidR="0015095E" w:rsidRDefault="00D0595A">
          <w:pPr>
            <w:pStyle w:val="TOC2"/>
            <w:tabs>
              <w:tab w:val="left" w:pos="1080"/>
              <w:tab w:val="right" w:leader="dot" w:pos="9350"/>
            </w:tabs>
            <w:rPr>
              <w:noProof/>
              <w:lang w:eastAsia="en-US"/>
            </w:rPr>
          </w:pPr>
          <w:hyperlink w:anchor="_Toc483908165" w:history="1">
            <w:r w:rsidR="0015095E" w:rsidRPr="00184821">
              <w:rPr>
                <w:rStyle w:val="Hyperlink"/>
                <w:noProof/>
              </w:rPr>
              <w:t>7.9</w:t>
            </w:r>
            <w:r w:rsidR="0015095E">
              <w:rPr>
                <w:noProof/>
                <w:lang w:eastAsia="en-US"/>
              </w:rPr>
              <w:tab/>
            </w:r>
            <w:r w:rsidR="0015095E" w:rsidRPr="00184821">
              <w:rPr>
                <w:rStyle w:val="Hyperlink"/>
                <w:noProof/>
              </w:rPr>
              <w:t>Inbound TIM Distribution</w:t>
            </w:r>
            <w:r w:rsidR="0015095E">
              <w:rPr>
                <w:noProof/>
                <w:webHidden/>
              </w:rPr>
              <w:tab/>
            </w:r>
            <w:r w:rsidR="0015095E">
              <w:rPr>
                <w:noProof/>
                <w:webHidden/>
              </w:rPr>
              <w:fldChar w:fldCharType="begin"/>
            </w:r>
            <w:r w:rsidR="0015095E">
              <w:rPr>
                <w:noProof/>
                <w:webHidden/>
              </w:rPr>
              <w:instrText xml:space="preserve"> PAGEREF _Toc483908165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4069E59" w14:textId="1DCB8ECD" w:rsidR="0015095E" w:rsidRDefault="00D0595A">
          <w:pPr>
            <w:pStyle w:val="TOC2"/>
            <w:tabs>
              <w:tab w:val="left" w:pos="1080"/>
              <w:tab w:val="right" w:leader="dot" w:pos="9350"/>
            </w:tabs>
            <w:rPr>
              <w:noProof/>
              <w:lang w:eastAsia="en-US"/>
            </w:rPr>
          </w:pPr>
          <w:hyperlink w:anchor="_Toc483908166" w:history="1">
            <w:r w:rsidR="0015095E" w:rsidRPr="00184821">
              <w:rPr>
                <w:rStyle w:val="Hyperlink"/>
                <w:noProof/>
              </w:rPr>
              <w:t>7.10</w:t>
            </w:r>
            <w:r w:rsidR="0015095E">
              <w:rPr>
                <w:noProof/>
                <w:lang w:eastAsia="en-US"/>
              </w:rPr>
              <w:tab/>
            </w:r>
            <w:r w:rsidR="0015095E" w:rsidRPr="00184821">
              <w:rPr>
                <w:rStyle w:val="Hyperlink"/>
                <w:noProof/>
              </w:rPr>
              <w:t>Data validation</w:t>
            </w:r>
            <w:r w:rsidR="0015095E">
              <w:rPr>
                <w:noProof/>
                <w:webHidden/>
              </w:rPr>
              <w:tab/>
            </w:r>
            <w:r w:rsidR="0015095E">
              <w:rPr>
                <w:noProof/>
                <w:webHidden/>
              </w:rPr>
              <w:fldChar w:fldCharType="begin"/>
            </w:r>
            <w:r w:rsidR="0015095E">
              <w:rPr>
                <w:noProof/>
                <w:webHidden/>
              </w:rPr>
              <w:instrText xml:space="preserve"> PAGEREF _Toc483908166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4CF5A47B" w14:textId="1E230D4B" w:rsidR="0015095E" w:rsidRDefault="00D0595A">
          <w:pPr>
            <w:pStyle w:val="TOC2"/>
            <w:tabs>
              <w:tab w:val="left" w:pos="1080"/>
              <w:tab w:val="right" w:leader="dot" w:pos="9350"/>
            </w:tabs>
            <w:rPr>
              <w:noProof/>
              <w:lang w:eastAsia="en-US"/>
            </w:rPr>
          </w:pPr>
          <w:hyperlink w:anchor="_Toc483908167" w:history="1">
            <w:r w:rsidR="0015095E" w:rsidRPr="00184821">
              <w:rPr>
                <w:rStyle w:val="Hyperlink"/>
                <w:noProof/>
              </w:rPr>
              <w:t>7.11</w:t>
            </w:r>
            <w:r w:rsidR="0015095E">
              <w:rPr>
                <w:noProof/>
                <w:lang w:eastAsia="en-US"/>
              </w:rPr>
              <w:tab/>
            </w:r>
            <w:r w:rsidR="0015095E" w:rsidRPr="00184821">
              <w:rPr>
                <w:rStyle w:val="Hyperlink"/>
                <w:noProof/>
              </w:rPr>
              <w:t>Data Sanitization</w:t>
            </w:r>
            <w:r w:rsidR="0015095E">
              <w:rPr>
                <w:noProof/>
                <w:webHidden/>
              </w:rPr>
              <w:tab/>
            </w:r>
            <w:r w:rsidR="0015095E">
              <w:rPr>
                <w:noProof/>
                <w:webHidden/>
              </w:rPr>
              <w:fldChar w:fldCharType="begin"/>
            </w:r>
            <w:r w:rsidR="0015095E">
              <w:rPr>
                <w:noProof/>
                <w:webHidden/>
              </w:rPr>
              <w:instrText xml:space="preserve"> PAGEREF _Toc483908167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06B3EEF5" w14:textId="0EC78B0E" w:rsidR="0015095E" w:rsidRDefault="00D0595A">
          <w:pPr>
            <w:pStyle w:val="TOC2"/>
            <w:tabs>
              <w:tab w:val="left" w:pos="1080"/>
              <w:tab w:val="right" w:leader="dot" w:pos="9350"/>
            </w:tabs>
            <w:rPr>
              <w:noProof/>
              <w:lang w:eastAsia="en-US"/>
            </w:rPr>
          </w:pPr>
          <w:hyperlink w:anchor="_Toc483908168" w:history="1">
            <w:r w:rsidR="0015095E" w:rsidRPr="00184821">
              <w:rPr>
                <w:rStyle w:val="Hyperlink"/>
                <w:noProof/>
              </w:rPr>
              <w:t>7.12</w:t>
            </w:r>
            <w:r w:rsidR="0015095E">
              <w:rPr>
                <w:noProof/>
                <w:lang w:eastAsia="en-US"/>
              </w:rPr>
              <w:tab/>
            </w:r>
            <w:r w:rsidR="0015095E" w:rsidRPr="00184821">
              <w:rPr>
                <w:rStyle w:val="Hyperlink"/>
                <w:noProof/>
              </w:rPr>
              <w:t>VSD Deposit Service</w:t>
            </w:r>
            <w:r w:rsidR="0015095E">
              <w:rPr>
                <w:noProof/>
                <w:webHidden/>
              </w:rPr>
              <w:tab/>
            </w:r>
            <w:r w:rsidR="0015095E">
              <w:rPr>
                <w:noProof/>
                <w:webHidden/>
              </w:rPr>
              <w:fldChar w:fldCharType="begin"/>
            </w:r>
            <w:r w:rsidR="0015095E">
              <w:rPr>
                <w:noProof/>
                <w:webHidden/>
              </w:rPr>
              <w:instrText xml:space="preserve"> PAGEREF _Toc483908168 \h </w:instrText>
            </w:r>
            <w:r w:rsidR="0015095E">
              <w:rPr>
                <w:noProof/>
                <w:webHidden/>
              </w:rPr>
            </w:r>
            <w:r w:rsidR="0015095E">
              <w:rPr>
                <w:noProof/>
                <w:webHidden/>
              </w:rPr>
              <w:fldChar w:fldCharType="separate"/>
            </w:r>
            <w:r w:rsidR="0015095E">
              <w:rPr>
                <w:noProof/>
                <w:webHidden/>
              </w:rPr>
              <w:t>23</w:t>
            </w:r>
            <w:r w:rsidR="0015095E">
              <w:rPr>
                <w:noProof/>
                <w:webHidden/>
              </w:rPr>
              <w:fldChar w:fldCharType="end"/>
            </w:r>
          </w:hyperlink>
        </w:p>
        <w:p w14:paraId="3FE2F28A" w14:textId="14005439"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69" w:history="1">
            <w:r w:rsidR="0015095E" w:rsidRPr="00184821">
              <w:rPr>
                <w:rStyle w:val="Hyperlink"/>
                <w:noProof/>
              </w:rPr>
              <w:t>7.12.1</w:t>
            </w:r>
            <w:r w:rsidR="0015095E">
              <w:rPr>
                <w:rFonts w:asciiTheme="minorHAnsi" w:eastAsiaTheme="minorEastAsia" w:hAnsiTheme="minorHAnsi" w:cstheme="minorBidi"/>
                <w:noProof/>
                <w:sz w:val="22"/>
                <w:szCs w:val="22"/>
              </w:rPr>
              <w:tab/>
            </w:r>
            <w:r w:rsidR="0015095E" w:rsidRPr="00184821">
              <w:rPr>
                <w:rStyle w:val="Hyperlink"/>
                <w:noProof/>
              </w:rPr>
              <w:t>VSD Deposit Service Messages and Alerts</w:t>
            </w:r>
            <w:r w:rsidR="0015095E">
              <w:rPr>
                <w:noProof/>
                <w:webHidden/>
              </w:rPr>
              <w:tab/>
            </w:r>
            <w:r w:rsidR="0015095E">
              <w:rPr>
                <w:noProof/>
                <w:webHidden/>
              </w:rPr>
              <w:fldChar w:fldCharType="begin"/>
            </w:r>
            <w:r w:rsidR="0015095E">
              <w:rPr>
                <w:noProof/>
                <w:webHidden/>
              </w:rPr>
              <w:instrText xml:space="preserve"> PAGEREF _Toc483908169 \h </w:instrText>
            </w:r>
            <w:r w:rsidR="0015095E">
              <w:rPr>
                <w:noProof/>
                <w:webHidden/>
              </w:rPr>
            </w:r>
            <w:r w:rsidR="0015095E">
              <w:rPr>
                <w:noProof/>
                <w:webHidden/>
              </w:rPr>
              <w:fldChar w:fldCharType="separate"/>
            </w:r>
            <w:r w:rsidR="0015095E">
              <w:rPr>
                <w:noProof/>
                <w:webHidden/>
              </w:rPr>
              <w:t>24</w:t>
            </w:r>
            <w:r w:rsidR="0015095E">
              <w:rPr>
                <w:noProof/>
                <w:webHidden/>
              </w:rPr>
              <w:fldChar w:fldCharType="end"/>
            </w:r>
          </w:hyperlink>
        </w:p>
        <w:p w14:paraId="007F6131" w14:textId="6E949938" w:rsidR="0015095E" w:rsidRDefault="00D0595A">
          <w:pPr>
            <w:pStyle w:val="TOC2"/>
            <w:tabs>
              <w:tab w:val="left" w:pos="1080"/>
              <w:tab w:val="right" w:leader="dot" w:pos="9350"/>
            </w:tabs>
            <w:rPr>
              <w:noProof/>
              <w:lang w:eastAsia="en-US"/>
            </w:rPr>
          </w:pPr>
          <w:hyperlink w:anchor="_Toc483908170" w:history="1">
            <w:r w:rsidR="0015095E" w:rsidRPr="00184821">
              <w:rPr>
                <w:rStyle w:val="Hyperlink"/>
                <w:noProof/>
              </w:rPr>
              <w:t>7.13</w:t>
            </w:r>
            <w:r w:rsidR="0015095E">
              <w:rPr>
                <w:noProof/>
                <w:lang w:eastAsia="en-US"/>
              </w:rPr>
              <w:tab/>
            </w:r>
            <w:r w:rsidR="0015095E" w:rsidRPr="00184821">
              <w:rPr>
                <w:rStyle w:val="Hyperlink"/>
                <w:noProof/>
              </w:rPr>
              <w:t>VSD Receiver Service</w:t>
            </w:r>
            <w:r w:rsidR="0015095E">
              <w:rPr>
                <w:noProof/>
                <w:webHidden/>
              </w:rPr>
              <w:tab/>
            </w:r>
            <w:r w:rsidR="0015095E">
              <w:rPr>
                <w:noProof/>
                <w:webHidden/>
              </w:rPr>
              <w:fldChar w:fldCharType="begin"/>
            </w:r>
            <w:r w:rsidR="0015095E">
              <w:rPr>
                <w:noProof/>
                <w:webHidden/>
              </w:rPr>
              <w:instrText xml:space="preserve"> PAGEREF _Toc483908170 \h </w:instrText>
            </w:r>
            <w:r w:rsidR="0015095E">
              <w:rPr>
                <w:noProof/>
                <w:webHidden/>
              </w:rPr>
            </w:r>
            <w:r w:rsidR="0015095E">
              <w:rPr>
                <w:noProof/>
                <w:webHidden/>
              </w:rPr>
              <w:fldChar w:fldCharType="separate"/>
            </w:r>
            <w:r w:rsidR="0015095E">
              <w:rPr>
                <w:noProof/>
                <w:webHidden/>
              </w:rPr>
              <w:t>25</w:t>
            </w:r>
            <w:r w:rsidR="0015095E">
              <w:rPr>
                <w:noProof/>
                <w:webHidden/>
              </w:rPr>
              <w:fldChar w:fldCharType="end"/>
            </w:r>
          </w:hyperlink>
        </w:p>
        <w:p w14:paraId="31C04C19" w14:textId="5235FA69"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71" w:history="1">
            <w:r w:rsidR="0015095E" w:rsidRPr="00184821">
              <w:rPr>
                <w:rStyle w:val="Hyperlink"/>
                <w:noProof/>
              </w:rPr>
              <w:t>7.13.1</w:t>
            </w:r>
            <w:r w:rsidR="0015095E">
              <w:rPr>
                <w:rFonts w:asciiTheme="minorHAnsi" w:eastAsiaTheme="minorEastAsia" w:hAnsiTheme="minorHAnsi" w:cstheme="minorBidi"/>
                <w:noProof/>
                <w:sz w:val="22"/>
                <w:szCs w:val="22"/>
              </w:rPr>
              <w:tab/>
            </w:r>
            <w:r w:rsidR="0015095E" w:rsidRPr="00184821">
              <w:rPr>
                <w:rStyle w:val="Hyperlink"/>
                <w:noProof/>
              </w:rPr>
              <w:t>VSD Receiver Service Messages and Alerts</w:t>
            </w:r>
            <w:r w:rsidR="0015095E">
              <w:rPr>
                <w:noProof/>
                <w:webHidden/>
              </w:rPr>
              <w:tab/>
            </w:r>
            <w:r w:rsidR="0015095E">
              <w:rPr>
                <w:noProof/>
                <w:webHidden/>
              </w:rPr>
              <w:fldChar w:fldCharType="begin"/>
            </w:r>
            <w:r w:rsidR="0015095E">
              <w:rPr>
                <w:noProof/>
                <w:webHidden/>
              </w:rPr>
              <w:instrText xml:space="preserve"> PAGEREF _Toc483908171 \h </w:instrText>
            </w:r>
            <w:r w:rsidR="0015095E">
              <w:rPr>
                <w:noProof/>
                <w:webHidden/>
              </w:rPr>
            </w:r>
            <w:r w:rsidR="0015095E">
              <w:rPr>
                <w:noProof/>
                <w:webHidden/>
              </w:rPr>
              <w:fldChar w:fldCharType="separate"/>
            </w:r>
            <w:r w:rsidR="0015095E">
              <w:rPr>
                <w:noProof/>
                <w:webHidden/>
              </w:rPr>
              <w:t>26</w:t>
            </w:r>
            <w:r w:rsidR="0015095E">
              <w:rPr>
                <w:noProof/>
                <w:webHidden/>
              </w:rPr>
              <w:fldChar w:fldCharType="end"/>
            </w:r>
          </w:hyperlink>
        </w:p>
        <w:p w14:paraId="393436DF" w14:textId="790C1A71" w:rsidR="0015095E" w:rsidRDefault="00D0595A">
          <w:pPr>
            <w:pStyle w:val="TOC2"/>
            <w:tabs>
              <w:tab w:val="left" w:pos="1080"/>
              <w:tab w:val="right" w:leader="dot" w:pos="9350"/>
            </w:tabs>
            <w:rPr>
              <w:noProof/>
              <w:lang w:eastAsia="en-US"/>
            </w:rPr>
          </w:pPr>
          <w:hyperlink w:anchor="_Toc483908172" w:history="1">
            <w:r w:rsidR="0015095E" w:rsidRPr="00184821">
              <w:rPr>
                <w:rStyle w:val="Hyperlink"/>
                <w:noProof/>
              </w:rPr>
              <w:t>7.14</w:t>
            </w:r>
            <w:r w:rsidR="0015095E">
              <w:rPr>
                <w:noProof/>
                <w:lang w:eastAsia="en-US"/>
              </w:rPr>
              <w:tab/>
            </w:r>
            <w:r w:rsidR="0015095E" w:rsidRPr="00184821">
              <w:rPr>
                <w:rStyle w:val="Hyperlink"/>
                <w:noProof/>
              </w:rPr>
              <w:t>BSM Receive Service via UDP</w:t>
            </w:r>
            <w:r w:rsidR="0015095E">
              <w:rPr>
                <w:noProof/>
                <w:webHidden/>
              </w:rPr>
              <w:tab/>
            </w:r>
            <w:r w:rsidR="0015095E">
              <w:rPr>
                <w:noProof/>
                <w:webHidden/>
              </w:rPr>
              <w:fldChar w:fldCharType="begin"/>
            </w:r>
            <w:r w:rsidR="0015095E">
              <w:rPr>
                <w:noProof/>
                <w:webHidden/>
              </w:rPr>
              <w:instrText xml:space="preserve"> PAGEREF _Toc483908172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2329DB8C" w14:textId="576C516C"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73" w:history="1">
            <w:r w:rsidR="0015095E" w:rsidRPr="00184821">
              <w:rPr>
                <w:rStyle w:val="Hyperlink"/>
                <w:noProof/>
              </w:rPr>
              <w:t>7.14.1</w:t>
            </w:r>
            <w:r w:rsidR="0015095E">
              <w:rPr>
                <w:rFonts w:asciiTheme="minorHAnsi" w:eastAsiaTheme="minorEastAsia" w:hAnsiTheme="minorHAnsi" w:cstheme="minorBidi"/>
                <w:noProof/>
                <w:sz w:val="22"/>
                <w:szCs w:val="22"/>
              </w:rPr>
              <w:tab/>
            </w:r>
            <w:r w:rsidR="0015095E" w:rsidRPr="00184821">
              <w:rPr>
                <w:rStyle w:val="Hyperlink"/>
                <w:noProof/>
              </w:rPr>
              <w:t>BSM Receiver Service Messages and Alerts</w:t>
            </w:r>
            <w:r w:rsidR="0015095E">
              <w:rPr>
                <w:noProof/>
                <w:webHidden/>
              </w:rPr>
              <w:tab/>
            </w:r>
            <w:r w:rsidR="0015095E">
              <w:rPr>
                <w:noProof/>
                <w:webHidden/>
              </w:rPr>
              <w:fldChar w:fldCharType="begin"/>
            </w:r>
            <w:r w:rsidR="0015095E">
              <w:rPr>
                <w:noProof/>
                <w:webHidden/>
              </w:rPr>
              <w:instrText xml:space="preserve"> PAGEREF _Toc483908173 \h </w:instrText>
            </w:r>
            <w:r w:rsidR="0015095E">
              <w:rPr>
                <w:noProof/>
                <w:webHidden/>
              </w:rPr>
            </w:r>
            <w:r w:rsidR="0015095E">
              <w:rPr>
                <w:noProof/>
                <w:webHidden/>
              </w:rPr>
              <w:fldChar w:fldCharType="separate"/>
            </w:r>
            <w:r w:rsidR="0015095E">
              <w:rPr>
                <w:noProof/>
                <w:webHidden/>
              </w:rPr>
              <w:t>28</w:t>
            </w:r>
            <w:r w:rsidR="0015095E">
              <w:rPr>
                <w:noProof/>
                <w:webHidden/>
              </w:rPr>
              <w:fldChar w:fldCharType="end"/>
            </w:r>
          </w:hyperlink>
        </w:p>
        <w:p w14:paraId="17D85371" w14:textId="4507006B" w:rsidR="0015095E" w:rsidRDefault="00D0595A">
          <w:pPr>
            <w:pStyle w:val="TOC1"/>
            <w:tabs>
              <w:tab w:val="left" w:pos="480"/>
              <w:tab w:val="right" w:leader="dot" w:pos="9350"/>
            </w:tabs>
            <w:rPr>
              <w:noProof/>
              <w:lang w:eastAsia="en-US"/>
            </w:rPr>
          </w:pPr>
          <w:hyperlink w:anchor="_Toc483908174" w:history="1">
            <w:r w:rsidR="0015095E" w:rsidRPr="00184821">
              <w:rPr>
                <w:rStyle w:val="Hyperlink"/>
                <w:noProof/>
              </w:rPr>
              <w:t>8</w:t>
            </w:r>
            <w:r w:rsidR="0015095E">
              <w:rPr>
                <w:noProof/>
                <w:lang w:eastAsia="en-US"/>
              </w:rPr>
              <w:tab/>
            </w:r>
            <w:r w:rsidR="0015095E" w:rsidRPr="00184821">
              <w:rPr>
                <w:rStyle w:val="Hyperlink"/>
                <w:noProof/>
              </w:rPr>
              <w:t>Appendix A: ODE Interface Specification</w:t>
            </w:r>
            <w:r w:rsidR="0015095E">
              <w:rPr>
                <w:noProof/>
                <w:webHidden/>
              </w:rPr>
              <w:tab/>
            </w:r>
            <w:r w:rsidR="0015095E">
              <w:rPr>
                <w:noProof/>
                <w:webHidden/>
              </w:rPr>
              <w:fldChar w:fldCharType="begin"/>
            </w:r>
            <w:r w:rsidR="0015095E">
              <w:rPr>
                <w:noProof/>
                <w:webHidden/>
              </w:rPr>
              <w:instrText xml:space="preserve"> PAGEREF _Toc483908174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6105D7C3" w14:textId="2BF93917" w:rsidR="0015095E" w:rsidRDefault="00D0595A">
          <w:pPr>
            <w:pStyle w:val="TOC2"/>
            <w:tabs>
              <w:tab w:val="left" w:pos="1080"/>
              <w:tab w:val="right" w:leader="dot" w:pos="9350"/>
            </w:tabs>
            <w:rPr>
              <w:noProof/>
              <w:lang w:eastAsia="en-US"/>
            </w:rPr>
          </w:pPr>
          <w:hyperlink w:anchor="_Toc483908175" w:history="1">
            <w:r w:rsidR="0015095E" w:rsidRPr="00184821">
              <w:rPr>
                <w:rStyle w:val="Hyperlink"/>
                <w:noProof/>
              </w:rPr>
              <w:t>8.1</w:t>
            </w:r>
            <w:r w:rsidR="0015095E">
              <w:rPr>
                <w:noProof/>
                <w:lang w:eastAsia="en-US"/>
              </w:rPr>
              <w:tab/>
            </w:r>
            <w:r w:rsidR="0015095E" w:rsidRPr="00184821">
              <w:rPr>
                <w:rStyle w:val="Hyperlink"/>
                <w:noProof/>
              </w:rPr>
              <w:t>File Copy Data Deposit</w:t>
            </w:r>
            <w:r w:rsidR="0015095E">
              <w:rPr>
                <w:noProof/>
                <w:webHidden/>
              </w:rPr>
              <w:tab/>
            </w:r>
            <w:r w:rsidR="0015095E">
              <w:rPr>
                <w:noProof/>
                <w:webHidden/>
              </w:rPr>
              <w:fldChar w:fldCharType="begin"/>
            </w:r>
            <w:r w:rsidR="0015095E">
              <w:rPr>
                <w:noProof/>
                <w:webHidden/>
              </w:rPr>
              <w:instrText xml:space="preserve"> PAGEREF _Toc483908175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38333925" w14:textId="1CF149DB"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76" w:history="1">
            <w:r w:rsidR="0015095E" w:rsidRPr="00184821">
              <w:rPr>
                <w:rStyle w:val="Hyperlink"/>
                <w:noProof/>
              </w:rPr>
              <w:t>8.1.1</w:t>
            </w:r>
            <w:r w:rsidR="0015095E">
              <w:rPr>
                <w:rFonts w:asciiTheme="minorHAnsi" w:eastAsiaTheme="minorEastAsia" w:hAnsiTheme="minorHAnsi" w:cstheme="minorBidi"/>
                <w:noProof/>
                <w:sz w:val="22"/>
                <w:szCs w:val="22"/>
              </w:rPr>
              <w:tab/>
            </w:r>
            <w:r w:rsidR="0015095E" w:rsidRPr="00184821">
              <w:rPr>
                <w:rStyle w:val="Hyperlink"/>
                <w:noProof/>
              </w:rPr>
              <w:t>Messages and Alerts</w:t>
            </w:r>
            <w:r w:rsidR="0015095E">
              <w:rPr>
                <w:noProof/>
                <w:webHidden/>
              </w:rPr>
              <w:tab/>
            </w:r>
            <w:r w:rsidR="0015095E">
              <w:rPr>
                <w:noProof/>
                <w:webHidden/>
              </w:rPr>
              <w:fldChar w:fldCharType="begin"/>
            </w:r>
            <w:r w:rsidR="0015095E">
              <w:rPr>
                <w:noProof/>
                <w:webHidden/>
              </w:rPr>
              <w:instrText xml:space="preserve"> PAGEREF _Toc483908176 \h </w:instrText>
            </w:r>
            <w:r w:rsidR="0015095E">
              <w:rPr>
                <w:noProof/>
                <w:webHidden/>
              </w:rPr>
            </w:r>
            <w:r w:rsidR="0015095E">
              <w:rPr>
                <w:noProof/>
                <w:webHidden/>
              </w:rPr>
              <w:fldChar w:fldCharType="separate"/>
            </w:r>
            <w:r w:rsidR="0015095E">
              <w:rPr>
                <w:noProof/>
                <w:webHidden/>
              </w:rPr>
              <w:t>29</w:t>
            </w:r>
            <w:r w:rsidR="0015095E">
              <w:rPr>
                <w:noProof/>
                <w:webHidden/>
              </w:rPr>
              <w:fldChar w:fldCharType="end"/>
            </w:r>
          </w:hyperlink>
        </w:p>
        <w:p w14:paraId="20240A19" w14:textId="287C495C" w:rsidR="0015095E" w:rsidRDefault="00D0595A">
          <w:pPr>
            <w:pStyle w:val="TOC2"/>
            <w:tabs>
              <w:tab w:val="left" w:pos="1080"/>
              <w:tab w:val="right" w:leader="dot" w:pos="9350"/>
            </w:tabs>
            <w:rPr>
              <w:noProof/>
              <w:lang w:eastAsia="en-US"/>
            </w:rPr>
          </w:pPr>
          <w:hyperlink w:anchor="_Toc483908177" w:history="1">
            <w:r w:rsidR="0015095E" w:rsidRPr="00184821">
              <w:rPr>
                <w:rStyle w:val="Hyperlink"/>
                <w:noProof/>
              </w:rPr>
              <w:t>8.2</w:t>
            </w:r>
            <w:r w:rsidR="0015095E">
              <w:rPr>
                <w:noProof/>
                <w:lang w:eastAsia="en-US"/>
              </w:rPr>
              <w:tab/>
            </w:r>
            <w:r w:rsidR="0015095E" w:rsidRPr="00184821">
              <w:rPr>
                <w:rStyle w:val="Hyperlink"/>
                <w:noProof/>
              </w:rPr>
              <w:t>ODE REST API</w:t>
            </w:r>
            <w:r w:rsidR="0015095E">
              <w:rPr>
                <w:noProof/>
                <w:webHidden/>
              </w:rPr>
              <w:tab/>
            </w:r>
            <w:r w:rsidR="0015095E">
              <w:rPr>
                <w:noProof/>
                <w:webHidden/>
              </w:rPr>
              <w:fldChar w:fldCharType="begin"/>
            </w:r>
            <w:r w:rsidR="0015095E">
              <w:rPr>
                <w:noProof/>
                <w:webHidden/>
              </w:rPr>
              <w:instrText xml:space="preserve"> PAGEREF _Toc483908177 \h </w:instrText>
            </w:r>
            <w:r w:rsidR="0015095E">
              <w:rPr>
                <w:noProof/>
                <w:webHidden/>
              </w:rPr>
            </w:r>
            <w:r w:rsidR="0015095E">
              <w:rPr>
                <w:noProof/>
                <w:webHidden/>
              </w:rPr>
              <w:fldChar w:fldCharType="separate"/>
            </w:r>
            <w:r w:rsidR="0015095E">
              <w:rPr>
                <w:noProof/>
                <w:webHidden/>
              </w:rPr>
              <w:t>32</w:t>
            </w:r>
            <w:r w:rsidR="0015095E">
              <w:rPr>
                <w:noProof/>
                <w:webHidden/>
              </w:rPr>
              <w:fldChar w:fldCharType="end"/>
            </w:r>
          </w:hyperlink>
        </w:p>
        <w:p w14:paraId="21A429C4" w14:textId="6BE46277"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78" w:history="1">
            <w:r w:rsidR="0015095E" w:rsidRPr="00184821">
              <w:rPr>
                <w:rStyle w:val="Hyperlink"/>
                <w:noProof/>
              </w:rPr>
              <w:t>8.2.1</w:t>
            </w:r>
            <w:r w:rsidR="0015095E">
              <w:rPr>
                <w:rFonts w:asciiTheme="minorHAnsi" w:eastAsiaTheme="minorEastAsia" w:hAnsiTheme="minorHAnsi" w:cstheme="minorBidi"/>
                <w:noProof/>
                <w:sz w:val="22"/>
                <w:szCs w:val="22"/>
              </w:rPr>
              <w:tab/>
            </w:r>
            <w:r w:rsidR="0015095E" w:rsidRPr="00184821">
              <w:rPr>
                <w:rStyle w:val="Hyperlink"/>
                <w:noProof/>
              </w:rPr>
              <w:t>Upload BSM File</w:t>
            </w:r>
            <w:r w:rsidR="0015095E">
              <w:rPr>
                <w:noProof/>
                <w:webHidden/>
              </w:rPr>
              <w:tab/>
            </w:r>
            <w:r w:rsidR="0015095E">
              <w:rPr>
                <w:noProof/>
                <w:webHidden/>
              </w:rPr>
              <w:fldChar w:fldCharType="begin"/>
            </w:r>
            <w:r w:rsidR="0015095E">
              <w:rPr>
                <w:noProof/>
                <w:webHidden/>
              </w:rPr>
              <w:instrText xml:space="preserve"> PAGEREF _Toc483908178 \h </w:instrText>
            </w:r>
            <w:r w:rsidR="0015095E">
              <w:rPr>
                <w:noProof/>
                <w:webHidden/>
              </w:rPr>
            </w:r>
            <w:r w:rsidR="0015095E">
              <w:rPr>
                <w:noProof/>
                <w:webHidden/>
              </w:rPr>
              <w:fldChar w:fldCharType="separate"/>
            </w:r>
            <w:r w:rsidR="0015095E">
              <w:rPr>
                <w:noProof/>
                <w:webHidden/>
              </w:rPr>
              <w:t>35</w:t>
            </w:r>
            <w:r w:rsidR="0015095E">
              <w:rPr>
                <w:noProof/>
                <w:webHidden/>
              </w:rPr>
              <w:fldChar w:fldCharType="end"/>
            </w:r>
          </w:hyperlink>
        </w:p>
        <w:p w14:paraId="31E2FF06" w14:textId="571E057F"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79" w:history="1">
            <w:r w:rsidR="0015095E" w:rsidRPr="00184821">
              <w:rPr>
                <w:rStyle w:val="Hyperlink"/>
                <w:noProof/>
              </w:rPr>
              <w:t>8.2.2</w:t>
            </w:r>
            <w:r w:rsidR="0015095E">
              <w:rPr>
                <w:rFonts w:asciiTheme="minorHAnsi" w:eastAsiaTheme="minorEastAsia" w:hAnsiTheme="minorHAnsi" w:cstheme="minorBidi"/>
                <w:noProof/>
                <w:sz w:val="22"/>
                <w:szCs w:val="22"/>
              </w:rPr>
              <w:tab/>
            </w:r>
            <w:r w:rsidR="0015095E" w:rsidRPr="00184821">
              <w:rPr>
                <w:rStyle w:val="Hyperlink"/>
                <w:noProof/>
              </w:rPr>
              <w:t>MANAGE SNMP API</w:t>
            </w:r>
            <w:r w:rsidR="0015095E">
              <w:rPr>
                <w:noProof/>
                <w:webHidden/>
              </w:rPr>
              <w:tab/>
            </w:r>
            <w:r w:rsidR="0015095E">
              <w:rPr>
                <w:noProof/>
                <w:webHidden/>
              </w:rPr>
              <w:fldChar w:fldCharType="begin"/>
            </w:r>
            <w:r w:rsidR="0015095E">
              <w:rPr>
                <w:noProof/>
                <w:webHidden/>
              </w:rPr>
              <w:instrText xml:space="preserve"> PAGEREF _Toc483908179 \h </w:instrText>
            </w:r>
            <w:r w:rsidR="0015095E">
              <w:rPr>
                <w:noProof/>
                <w:webHidden/>
              </w:rPr>
            </w:r>
            <w:r w:rsidR="0015095E">
              <w:rPr>
                <w:noProof/>
                <w:webHidden/>
              </w:rPr>
              <w:fldChar w:fldCharType="separate"/>
            </w:r>
            <w:r w:rsidR="0015095E">
              <w:rPr>
                <w:noProof/>
                <w:webHidden/>
              </w:rPr>
              <w:t>36</w:t>
            </w:r>
            <w:r w:rsidR="0015095E">
              <w:rPr>
                <w:noProof/>
                <w:webHidden/>
              </w:rPr>
              <w:fldChar w:fldCharType="end"/>
            </w:r>
          </w:hyperlink>
        </w:p>
        <w:p w14:paraId="6C5E5335" w14:textId="22EB3C67"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80" w:history="1">
            <w:r w:rsidR="0015095E" w:rsidRPr="00184821">
              <w:rPr>
                <w:rStyle w:val="Hyperlink"/>
                <w:noProof/>
              </w:rPr>
              <w:t>8.2.3</w:t>
            </w:r>
            <w:r w:rsidR="0015095E">
              <w:rPr>
                <w:rFonts w:asciiTheme="minorHAnsi" w:eastAsiaTheme="minorEastAsia" w:hAnsiTheme="minorHAnsi" w:cstheme="minorBidi"/>
                <w:noProof/>
                <w:sz w:val="22"/>
                <w:szCs w:val="22"/>
              </w:rPr>
              <w:tab/>
            </w:r>
            <w:r w:rsidR="0015095E" w:rsidRPr="00184821">
              <w:rPr>
                <w:rStyle w:val="Hyperlink"/>
                <w:noProof/>
              </w:rPr>
              <w:t>Traveler Information Message (TIM) Interface</w:t>
            </w:r>
            <w:r w:rsidR="0015095E">
              <w:rPr>
                <w:noProof/>
                <w:webHidden/>
              </w:rPr>
              <w:tab/>
            </w:r>
            <w:r w:rsidR="0015095E">
              <w:rPr>
                <w:noProof/>
                <w:webHidden/>
              </w:rPr>
              <w:fldChar w:fldCharType="begin"/>
            </w:r>
            <w:r w:rsidR="0015095E">
              <w:rPr>
                <w:noProof/>
                <w:webHidden/>
              </w:rPr>
              <w:instrText xml:space="preserve"> PAGEREF _Toc483908180 \h </w:instrText>
            </w:r>
            <w:r w:rsidR="0015095E">
              <w:rPr>
                <w:noProof/>
                <w:webHidden/>
              </w:rPr>
            </w:r>
            <w:r w:rsidR="0015095E">
              <w:rPr>
                <w:noProof/>
                <w:webHidden/>
              </w:rPr>
              <w:fldChar w:fldCharType="separate"/>
            </w:r>
            <w:r w:rsidR="0015095E">
              <w:rPr>
                <w:noProof/>
                <w:webHidden/>
              </w:rPr>
              <w:t>37</w:t>
            </w:r>
            <w:r w:rsidR="0015095E">
              <w:rPr>
                <w:noProof/>
                <w:webHidden/>
              </w:rPr>
              <w:fldChar w:fldCharType="end"/>
            </w:r>
          </w:hyperlink>
        </w:p>
        <w:p w14:paraId="79AB03C6" w14:textId="2E032DD8"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81" w:history="1">
            <w:r w:rsidR="0015095E" w:rsidRPr="00184821">
              <w:rPr>
                <w:rStyle w:val="Hyperlink"/>
                <w:noProof/>
              </w:rPr>
              <w:t>8.2.4</w:t>
            </w:r>
            <w:r w:rsidR="0015095E">
              <w:rPr>
                <w:rFonts w:asciiTheme="minorHAnsi" w:eastAsiaTheme="minorEastAsia" w:hAnsiTheme="minorHAnsi" w:cstheme="minorBidi"/>
                <w:noProof/>
                <w:sz w:val="22"/>
                <w:szCs w:val="22"/>
              </w:rPr>
              <w:tab/>
            </w:r>
            <w:r w:rsidR="0015095E" w:rsidRPr="00184821">
              <w:rPr>
                <w:rStyle w:val="Hyperlink"/>
                <w:noProof/>
              </w:rPr>
              <w:t>Probe Data Management Messages (PDM) Interface</w:t>
            </w:r>
            <w:r w:rsidR="0015095E">
              <w:rPr>
                <w:noProof/>
                <w:webHidden/>
              </w:rPr>
              <w:tab/>
            </w:r>
            <w:r w:rsidR="0015095E">
              <w:rPr>
                <w:noProof/>
                <w:webHidden/>
              </w:rPr>
              <w:fldChar w:fldCharType="begin"/>
            </w:r>
            <w:r w:rsidR="0015095E">
              <w:rPr>
                <w:noProof/>
                <w:webHidden/>
              </w:rPr>
              <w:instrText xml:space="preserve"> PAGEREF _Toc483908181 \h </w:instrText>
            </w:r>
            <w:r w:rsidR="0015095E">
              <w:rPr>
                <w:noProof/>
                <w:webHidden/>
              </w:rPr>
            </w:r>
            <w:r w:rsidR="0015095E">
              <w:rPr>
                <w:noProof/>
                <w:webHidden/>
              </w:rPr>
              <w:fldChar w:fldCharType="separate"/>
            </w:r>
            <w:r w:rsidR="0015095E">
              <w:rPr>
                <w:noProof/>
                <w:webHidden/>
              </w:rPr>
              <w:t>38</w:t>
            </w:r>
            <w:r w:rsidR="0015095E">
              <w:rPr>
                <w:noProof/>
                <w:webHidden/>
              </w:rPr>
              <w:fldChar w:fldCharType="end"/>
            </w:r>
          </w:hyperlink>
        </w:p>
        <w:p w14:paraId="30BCB5F2" w14:textId="2573C52A" w:rsidR="0015095E" w:rsidRDefault="00D0595A">
          <w:pPr>
            <w:pStyle w:val="TOC2"/>
            <w:tabs>
              <w:tab w:val="left" w:pos="1080"/>
              <w:tab w:val="right" w:leader="dot" w:pos="9350"/>
            </w:tabs>
            <w:rPr>
              <w:noProof/>
              <w:lang w:eastAsia="en-US"/>
            </w:rPr>
          </w:pPr>
          <w:hyperlink w:anchor="_Toc483908182" w:history="1">
            <w:r w:rsidR="0015095E" w:rsidRPr="00184821">
              <w:rPr>
                <w:rStyle w:val="Hyperlink"/>
                <w:noProof/>
              </w:rPr>
              <w:t>8.3</w:t>
            </w:r>
            <w:r w:rsidR="0015095E">
              <w:rPr>
                <w:noProof/>
                <w:lang w:eastAsia="en-US"/>
              </w:rPr>
              <w:tab/>
            </w:r>
            <w:r w:rsidR="0015095E" w:rsidRPr="00184821">
              <w:rPr>
                <w:rStyle w:val="Hyperlink"/>
                <w:noProof/>
              </w:rPr>
              <w:t>ODE Streaming API</w:t>
            </w:r>
            <w:r w:rsidR="0015095E">
              <w:rPr>
                <w:noProof/>
                <w:webHidden/>
              </w:rPr>
              <w:tab/>
            </w:r>
            <w:r w:rsidR="0015095E">
              <w:rPr>
                <w:noProof/>
                <w:webHidden/>
              </w:rPr>
              <w:fldChar w:fldCharType="begin"/>
            </w:r>
            <w:r w:rsidR="0015095E">
              <w:rPr>
                <w:noProof/>
                <w:webHidden/>
              </w:rPr>
              <w:instrText xml:space="preserve"> PAGEREF _Toc483908182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529CD7DC" w14:textId="295AA927"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83" w:history="1">
            <w:r w:rsidR="0015095E" w:rsidRPr="00184821">
              <w:rPr>
                <w:rStyle w:val="Hyperlink"/>
                <w:noProof/>
              </w:rPr>
              <w:t>8.3.1</w:t>
            </w:r>
            <w:r w:rsidR="0015095E">
              <w:rPr>
                <w:rFonts w:asciiTheme="minorHAnsi" w:eastAsiaTheme="minorEastAsia" w:hAnsiTheme="minorHAnsi" w:cstheme="minorBidi"/>
                <w:noProof/>
                <w:sz w:val="22"/>
                <w:szCs w:val="22"/>
              </w:rPr>
              <w:tab/>
            </w:r>
            <w:r w:rsidR="0015095E" w:rsidRPr="00184821">
              <w:rPr>
                <w:rStyle w:val="Hyperlink"/>
                <w:noProof/>
              </w:rPr>
              <w:t>Direct Kafka Interface</w:t>
            </w:r>
            <w:r w:rsidR="0015095E">
              <w:rPr>
                <w:noProof/>
                <w:webHidden/>
              </w:rPr>
              <w:tab/>
            </w:r>
            <w:r w:rsidR="0015095E">
              <w:rPr>
                <w:noProof/>
                <w:webHidden/>
              </w:rPr>
              <w:fldChar w:fldCharType="begin"/>
            </w:r>
            <w:r w:rsidR="0015095E">
              <w:rPr>
                <w:noProof/>
                <w:webHidden/>
              </w:rPr>
              <w:instrText xml:space="preserve"> PAGEREF _Toc483908183 \h </w:instrText>
            </w:r>
            <w:r w:rsidR="0015095E">
              <w:rPr>
                <w:noProof/>
                <w:webHidden/>
              </w:rPr>
            </w:r>
            <w:r w:rsidR="0015095E">
              <w:rPr>
                <w:noProof/>
                <w:webHidden/>
              </w:rPr>
              <w:fldChar w:fldCharType="separate"/>
            </w:r>
            <w:r w:rsidR="0015095E">
              <w:rPr>
                <w:noProof/>
                <w:webHidden/>
              </w:rPr>
              <w:t>39</w:t>
            </w:r>
            <w:r w:rsidR="0015095E">
              <w:rPr>
                <w:noProof/>
                <w:webHidden/>
              </w:rPr>
              <w:fldChar w:fldCharType="end"/>
            </w:r>
          </w:hyperlink>
        </w:p>
        <w:p w14:paraId="6611EFAE" w14:textId="7D71D0A4"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84" w:history="1">
            <w:r w:rsidR="0015095E" w:rsidRPr="00184821">
              <w:rPr>
                <w:rStyle w:val="Hyperlink"/>
                <w:noProof/>
              </w:rPr>
              <w:t>8.3.2</w:t>
            </w:r>
            <w:r w:rsidR="0015095E">
              <w:rPr>
                <w:rFonts w:asciiTheme="minorHAnsi" w:eastAsiaTheme="minorEastAsia" w:hAnsiTheme="minorHAnsi" w:cstheme="minorBidi"/>
                <w:noProof/>
                <w:sz w:val="22"/>
                <w:szCs w:val="22"/>
              </w:rPr>
              <w:tab/>
            </w:r>
            <w:r w:rsidR="0015095E" w:rsidRPr="00184821">
              <w:rPr>
                <w:rStyle w:val="Hyperlink"/>
                <w:noProof/>
              </w:rPr>
              <w:t>ODE WebSocket Interface</w:t>
            </w:r>
            <w:r w:rsidR="0015095E">
              <w:rPr>
                <w:noProof/>
                <w:webHidden/>
              </w:rPr>
              <w:tab/>
            </w:r>
            <w:r w:rsidR="0015095E">
              <w:rPr>
                <w:noProof/>
                <w:webHidden/>
              </w:rPr>
              <w:fldChar w:fldCharType="begin"/>
            </w:r>
            <w:r w:rsidR="0015095E">
              <w:rPr>
                <w:noProof/>
                <w:webHidden/>
              </w:rPr>
              <w:instrText xml:space="preserve"> PAGEREF _Toc483908184 \h </w:instrText>
            </w:r>
            <w:r w:rsidR="0015095E">
              <w:rPr>
                <w:noProof/>
                <w:webHidden/>
              </w:rPr>
            </w:r>
            <w:r w:rsidR="0015095E">
              <w:rPr>
                <w:noProof/>
                <w:webHidden/>
              </w:rPr>
              <w:fldChar w:fldCharType="separate"/>
            </w:r>
            <w:r w:rsidR="0015095E">
              <w:rPr>
                <w:noProof/>
                <w:webHidden/>
              </w:rPr>
              <w:t>40</w:t>
            </w:r>
            <w:r w:rsidR="0015095E">
              <w:rPr>
                <w:noProof/>
                <w:webHidden/>
              </w:rPr>
              <w:fldChar w:fldCharType="end"/>
            </w:r>
          </w:hyperlink>
        </w:p>
        <w:p w14:paraId="5924E177" w14:textId="5558D389" w:rsidR="0015095E" w:rsidRDefault="00D0595A">
          <w:pPr>
            <w:pStyle w:val="TOC2"/>
            <w:tabs>
              <w:tab w:val="left" w:pos="1080"/>
              <w:tab w:val="right" w:leader="dot" w:pos="9350"/>
            </w:tabs>
            <w:rPr>
              <w:noProof/>
              <w:lang w:eastAsia="en-US"/>
            </w:rPr>
          </w:pPr>
          <w:hyperlink w:anchor="_Toc483908185" w:history="1">
            <w:r w:rsidR="0015095E" w:rsidRPr="00184821">
              <w:rPr>
                <w:rStyle w:val="Hyperlink"/>
                <w:noProof/>
              </w:rPr>
              <w:t>8.4</w:t>
            </w:r>
            <w:r w:rsidR="0015095E">
              <w:rPr>
                <w:noProof/>
                <w:lang w:eastAsia="en-US"/>
              </w:rPr>
              <w:tab/>
            </w:r>
            <w:r w:rsidR="0015095E" w:rsidRPr="00184821">
              <w:rPr>
                <w:rStyle w:val="Hyperlink"/>
                <w:noProof/>
              </w:rPr>
              <w:t>ODE Request Schemas</w:t>
            </w:r>
            <w:r w:rsidR="0015095E">
              <w:rPr>
                <w:noProof/>
                <w:webHidden/>
              </w:rPr>
              <w:tab/>
            </w:r>
            <w:r w:rsidR="0015095E">
              <w:rPr>
                <w:noProof/>
                <w:webHidden/>
              </w:rPr>
              <w:fldChar w:fldCharType="begin"/>
            </w:r>
            <w:r w:rsidR="0015095E">
              <w:rPr>
                <w:noProof/>
                <w:webHidden/>
              </w:rPr>
              <w:instrText xml:space="preserve"> PAGEREF _Toc483908185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76EA8AB6" w14:textId="49F70A61"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86" w:history="1">
            <w:r w:rsidR="0015095E" w:rsidRPr="00184821">
              <w:rPr>
                <w:rStyle w:val="Hyperlink"/>
                <w:noProof/>
              </w:rPr>
              <w:t>8.4.1</w:t>
            </w:r>
            <w:r w:rsidR="0015095E">
              <w:rPr>
                <w:rFonts w:asciiTheme="minorHAnsi" w:eastAsiaTheme="minorEastAsia" w:hAnsiTheme="minorHAnsi" w:cstheme="minorBidi"/>
                <w:noProof/>
                <w:sz w:val="22"/>
                <w:szCs w:val="22"/>
              </w:rPr>
              <w:tab/>
            </w:r>
            <w:r w:rsidR="0015095E" w:rsidRPr="00184821">
              <w:rPr>
                <w:rStyle w:val="Hyperlink"/>
                <w:noProof/>
              </w:rPr>
              <w:t>ODE Request Message Metadata</w:t>
            </w:r>
            <w:r w:rsidR="0015095E">
              <w:rPr>
                <w:noProof/>
                <w:webHidden/>
              </w:rPr>
              <w:tab/>
            </w:r>
            <w:r w:rsidR="0015095E">
              <w:rPr>
                <w:noProof/>
                <w:webHidden/>
              </w:rPr>
              <w:fldChar w:fldCharType="begin"/>
            </w:r>
            <w:r w:rsidR="0015095E">
              <w:rPr>
                <w:noProof/>
                <w:webHidden/>
              </w:rPr>
              <w:instrText xml:space="preserve"> PAGEREF _Toc483908186 \h </w:instrText>
            </w:r>
            <w:r w:rsidR="0015095E">
              <w:rPr>
                <w:noProof/>
                <w:webHidden/>
              </w:rPr>
            </w:r>
            <w:r w:rsidR="0015095E">
              <w:rPr>
                <w:noProof/>
                <w:webHidden/>
              </w:rPr>
              <w:fldChar w:fldCharType="separate"/>
            </w:r>
            <w:r w:rsidR="0015095E">
              <w:rPr>
                <w:noProof/>
                <w:webHidden/>
              </w:rPr>
              <w:t>42</w:t>
            </w:r>
            <w:r w:rsidR="0015095E">
              <w:rPr>
                <w:noProof/>
                <w:webHidden/>
              </w:rPr>
              <w:fldChar w:fldCharType="end"/>
            </w:r>
          </w:hyperlink>
        </w:p>
        <w:p w14:paraId="1ED86B52" w14:textId="77D0B8A4" w:rsidR="0015095E" w:rsidRDefault="00D0595A">
          <w:pPr>
            <w:pStyle w:val="TOC2"/>
            <w:tabs>
              <w:tab w:val="left" w:pos="1080"/>
              <w:tab w:val="right" w:leader="dot" w:pos="9350"/>
            </w:tabs>
            <w:rPr>
              <w:noProof/>
              <w:lang w:eastAsia="en-US"/>
            </w:rPr>
          </w:pPr>
          <w:hyperlink w:anchor="_Toc483908187" w:history="1">
            <w:r w:rsidR="0015095E" w:rsidRPr="00184821">
              <w:rPr>
                <w:rStyle w:val="Hyperlink"/>
                <w:noProof/>
              </w:rPr>
              <w:t>8.5</w:t>
            </w:r>
            <w:r w:rsidR="0015095E">
              <w:rPr>
                <w:noProof/>
                <w:lang w:eastAsia="en-US"/>
              </w:rPr>
              <w:tab/>
            </w:r>
            <w:r w:rsidR="0015095E" w:rsidRPr="00184821">
              <w:rPr>
                <w:rStyle w:val="Hyperlink"/>
                <w:noProof/>
              </w:rPr>
              <w:t>ODE Response Schemas</w:t>
            </w:r>
            <w:r w:rsidR="0015095E">
              <w:rPr>
                <w:noProof/>
                <w:webHidden/>
              </w:rPr>
              <w:tab/>
            </w:r>
            <w:r w:rsidR="0015095E">
              <w:rPr>
                <w:noProof/>
                <w:webHidden/>
              </w:rPr>
              <w:fldChar w:fldCharType="begin"/>
            </w:r>
            <w:r w:rsidR="0015095E">
              <w:rPr>
                <w:noProof/>
                <w:webHidden/>
              </w:rPr>
              <w:instrText xml:space="preserve"> PAGEREF _Toc483908187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6F99DE5C" w14:textId="34D928E2"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88" w:history="1">
            <w:r w:rsidR="0015095E" w:rsidRPr="00184821">
              <w:rPr>
                <w:rStyle w:val="Hyperlink"/>
                <w:noProof/>
              </w:rPr>
              <w:t>8.5.1</w:t>
            </w:r>
            <w:r w:rsidR="0015095E">
              <w:rPr>
                <w:rFonts w:asciiTheme="minorHAnsi" w:eastAsiaTheme="minorEastAsia" w:hAnsiTheme="minorHAnsi" w:cstheme="minorBidi"/>
                <w:noProof/>
                <w:sz w:val="22"/>
                <w:szCs w:val="22"/>
              </w:rPr>
              <w:tab/>
            </w:r>
            <w:r w:rsidR="0015095E" w:rsidRPr="00184821">
              <w:rPr>
                <w:rStyle w:val="Hyperlink"/>
                <w:noProof/>
              </w:rPr>
              <w:t>ODE Data Message</w:t>
            </w:r>
            <w:r w:rsidR="0015095E">
              <w:rPr>
                <w:noProof/>
                <w:webHidden/>
              </w:rPr>
              <w:tab/>
            </w:r>
            <w:r w:rsidR="0015095E">
              <w:rPr>
                <w:noProof/>
                <w:webHidden/>
              </w:rPr>
              <w:fldChar w:fldCharType="begin"/>
            </w:r>
            <w:r w:rsidR="0015095E">
              <w:rPr>
                <w:noProof/>
                <w:webHidden/>
              </w:rPr>
              <w:instrText xml:space="preserve"> PAGEREF _Toc483908188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7CF46AC0" w14:textId="70C66803"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89" w:history="1">
            <w:r w:rsidR="0015095E" w:rsidRPr="00184821">
              <w:rPr>
                <w:rStyle w:val="Hyperlink"/>
                <w:noProof/>
              </w:rPr>
              <w:t>8.5.2</w:t>
            </w:r>
            <w:r w:rsidR="0015095E">
              <w:rPr>
                <w:rFonts w:asciiTheme="minorHAnsi" w:eastAsiaTheme="minorEastAsia" w:hAnsiTheme="minorHAnsi" w:cstheme="minorBidi"/>
                <w:noProof/>
                <w:sz w:val="22"/>
                <w:szCs w:val="22"/>
              </w:rPr>
              <w:tab/>
            </w:r>
            <w:r w:rsidR="0015095E" w:rsidRPr="00184821">
              <w:rPr>
                <w:rStyle w:val="Hyperlink"/>
                <w:noProof/>
              </w:rPr>
              <w:t>ODE Message Metadata</w:t>
            </w:r>
            <w:r w:rsidR="0015095E">
              <w:rPr>
                <w:noProof/>
                <w:webHidden/>
              </w:rPr>
              <w:tab/>
            </w:r>
            <w:r w:rsidR="0015095E">
              <w:rPr>
                <w:noProof/>
                <w:webHidden/>
              </w:rPr>
              <w:fldChar w:fldCharType="begin"/>
            </w:r>
            <w:r w:rsidR="0015095E">
              <w:rPr>
                <w:noProof/>
                <w:webHidden/>
              </w:rPr>
              <w:instrText xml:space="preserve"> PAGEREF _Toc483908189 \h </w:instrText>
            </w:r>
            <w:r w:rsidR="0015095E">
              <w:rPr>
                <w:noProof/>
                <w:webHidden/>
              </w:rPr>
            </w:r>
            <w:r w:rsidR="0015095E">
              <w:rPr>
                <w:noProof/>
                <w:webHidden/>
              </w:rPr>
              <w:fldChar w:fldCharType="separate"/>
            </w:r>
            <w:r w:rsidR="0015095E">
              <w:rPr>
                <w:noProof/>
                <w:webHidden/>
              </w:rPr>
              <w:t>43</w:t>
            </w:r>
            <w:r w:rsidR="0015095E">
              <w:rPr>
                <w:noProof/>
                <w:webHidden/>
              </w:rPr>
              <w:fldChar w:fldCharType="end"/>
            </w:r>
          </w:hyperlink>
        </w:p>
        <w:p w14:paraId="47B0475A" w14:textId="76FE6DC6"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90" w:history="1">
            <w:r w:rsidR="0015095E" w:rsidRPr="00184821">
              <w:rPr>
                <w:rStyle w:val="Hyperlink"/>
                <w:noProof/>
              </w:rPr>
              <w:t>8.5.3</w:t>
            </w:r>
            <w:r w:rsidR="0015095E">
              <w:rPr>
                <w:rFonts w:asciiTheme="minorHAnsi" w:eastAsiaTheme="minorEastAsia" w:hAnsiTheme="minorHAnsi" w:cstheme="minorBidi"/>
                <w:noProof/>
                <w:sz w:val="22"/>
                <w:szCs w:val="22"/>
              </w:rPr>
              <w:tab/>
            </w:r>
            <w:r w:rsidR="0015095E" w:rsidRPr="00184821">
              <w:rPr>
                <w:rStyle w:val="Hyperlink"/>
                <w:noProof/>
              </w:rPr>
              <w:t>ODE Payload Violation</w:t>
            </w:r>
            <w:r w:rsidR="0015095E">
              <w:rPr>
                <w:noProof/>
                <w:webHidden/>
              </w:rPr>
              <w:tab/>
            </w:r>
            <w:r w:rsidR="0015095E">
              <w:rPr>
                <w:noProof/>
                <w:webHidden/>
              </w:rPr>
              <w:fldChar w:fldCharType="begin"/>
            </w:r>
            <w:r w:rsidR="0015095E">
              <w:rPr>
                <w:noProof/>
                <w:webHidden/>
              </w:rPr>
              <w:instrText xml:space="preserve"> PAGEREF _Toc483908190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50AE2E6C" w14:textId="482E06F1"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91" w:history="1">
            <w:r w:rsidR="0015095E" w:rsidRPr="00184821">
              <w:rPr>
                <w:rStyle w:val="Hyperlink"/>
                <w:noProof/>
              </w:rPr>
              <w:t>8.5.4</w:t>
            </w:r>
            <w:r w:rsidR="0015095E">
              <w:rPr>
                <w:rFonts w:asciiTheme="minorHAnsi" w:eastAsiaTheme="minorEastAsia" w:hAnsiTheme="minorHAnsi" w:cstheme="minorBidi"/>
                <w:noProof/>
                <w:sz w:val="22"/>
                <w:szCs w:val="22"/>
              </w:rPr>
              <w:tab/>
            </w:r>
            <w:r w:rsidR="0015095E" w:rsidRPr="00184821">
              <w:rPr>
                <w:rStyle w:val="Hyperlink"/>
                <w:noProof/>
              </w:rPr>
              <w:t>ODE GET TOKEN Response</w:t>
            </w:r>
            <w:r w:rsidR="0015095E">
              <w:rPr>
                <w:noProof/>
                <w:webHidden/>
              </w:rPr>
              <w:tab/>
            </w:r>
            <w:r w:rsidR="0015095E">
              <w:rPr>
                <w:noProof/>
                <w:webHidden/>
              </w:rPr>
              <w:fldChar w:fldCharType="begin"/>
            </w:r>
            <w:r w:rsidR="0015095E">
              <w:rPr>
                <w:noProof/>
                <w:webHidden/>
              </w:rPr>
              <w:instrText xml:space="preserve"> PAGEREF _Toc483908191 \h </w:instrText>
            </w:r>
            <w:r w:rsidR="0015095E">
              <w:rPr>
                <w:noProof/>
                <w:webHidden/>
              </w:rPr>
            </w:r>
            <w:r w:rsidR="0015095E">
              <w:rPr>
                <w:noProof/>
                <w:webHidden/>
              </w:rPr>
              <w:fldChar w:fldCharType="separate"/>
            </w:r>
            <w:r w:rsidR="0015095E">
              <w:rPr>
                <w:noProof/>
                <w:webHidden/>
              </w:rPr>
              <w:t>45</w:t>
            </w:r>
            <w:r w:rsidR="0015095E">
              <w:rPr>
                <w:noProof/>
                <w:webHidden/>
              </w:rPr>
              <w:fldChar w:fldCharType="end"/>
            </w:r>
          </w:hyperlink>
        </w:p>
        <w:p w14:paraId="4537C033" w14:textId="0435ED32"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92" w:history="1">
            <w:r w:rsidR="0015095E" w:rsidRPr="00184821">
              <w:rPr>
                <w:rStyle w:val="Hyperlink"/>
                <w:noProof/>
              </w:rPr>
              <w:t>8.5.5</w:t>
            </w:r>
            <w:r w:rsidR="0015095E">
              <w:rPr>
                <w:rFonts w:asciiTheme="minorHAnsi" w:eastAsiaTheme="minorEastAsia" w:hAnsiTheme="minorHAnsi" w:cstheme="minorBidi"/>
                <w:noProof/>
                <w:sz w:val="22"/>
                <w:szCs w:val="22"/>
              </w:rPr>
              <w:tab/>
            </w:r>
            <w:r w:rsidR="0015095E" w:rsidRPr="00184821">
              <w:rPr>
                <w:rStyle w:val="Hyperlink"/>
                <w:noProof/>
              </w:rPr>
              <w:t>ODE Status Message</w:t>
            </w:r>
            <w:r w:rsidR="0015095E">
              <w:rPr>
                <w:noProof/>
                <w:webHidden/>
              </w:rPr>
              <w:tab/>
            </w:r>
            <w:r w:rsidR="0015095E">
              <w:rPr>
                <w:noProof/>
                <w:webHidden/>
              </w:rPr>
              <w:fldChar w:fldCharType="begin"/>
            </w:r>
            <w:r w:rsidR="0015095E">
              <w:rPr>
                <w:noProof/>
                <w:webHidden/>
              </w:rPr>
              <w:instrText xml:space="preserve"> PAGEREF _Toc483908192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06D52BA3" w14:textId="738339D8"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93" w:history="1">
            <w:r w:rsidR="0015095E" w:rsidRPr="00184821">
              <w:rPr>
                <w:rStyle w:val="Hyperlink"/>
                <w:noProof/>
              </w:rPr>
              <w:t>8.5.6</w:t>
            </w:r>
            <w:r w:rsidR="0015095E">
              <w:rPr>
                <w:rFonts w:asciiTheme="minorHAnsi" w:eastAsiaTheme="minorEastAsia" w:hAnsiTheme="minorHAnsi" w:cstheme="minorBidi"/>
                <w:noProof/>
                <w:sz w:val="22"/>
                <w:szCs w:val="22"/>
              </w:rPr>
              <w:tab/>
            </w:r>
            <w:r w:rsidR="0015095E" w:rsidRPr="00184821">
              <w:rPr>
                <w:rStyle w:val="Hyperlink"/>
                <w:noProof/>
              </w:rPr>
              <w:t>ODE Control Message</w:t>
            </w:r>
            <w:r w:rsidR="0015095E">
              <w:rPr>
                <w:noProof/>
                <w:webHidden/>
              </w:rPr>
              <w:tab/>
            </w:r>
            <w:r w:rsidR="0015095E">
              <w:rPr>
                <w:noProof/>
                <w:webHidden/>
              </w:rPr>
              <w:fldChar w:fldCharType="begin"/>
            </w:r>
            <w:r w:rsidR="0015095E">
              <w:rPr>
                <w:noProof/>
                <w:webHidden/>
              </w:rPr>
              <w:instrText xml:space="preserve"> PAGEREF _Toc483908193 \h </w:instrText>
            </w:r>
            <w:r w:rsidR="0015095E">
              <w:rPr>
                <w:noProof/>
                <w:webHidden/>
              </w:rPr>
            </w:r>
            <w:r w:rsidR="0015095E">
              <w:rPr>
                <w:noProof/>
                <w:webHidden/>
              </w:rPr>
              <w:fldChar w:fldCharType="separate"/>
            </w:r>
            <w:r w:rsidR="0015095E">
              <w:rPr>
                <w:noProof/>
                <w:webHidden/>
              </w:rPr>
              <w:t>46</w:t>
            </w:r>
            <w:r w:rsidR="0015095E">
              <w:rPr>
                <w:noProof/>
                <w:webHidden/>
              </w:rPr>
              <w:fldChar w:fldCharType="end"/>
            </w:r>
          </w:hyperlink>
        </w:p>
        <w:p w14:paraId="3AF7CE27" w14:textId="719B811A"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94" w:history="1">
            <w:r w:rsidR="0015095E" w:rsidRPr="00184821">
              <w:rPr>
                <w:rStyle w:val="Hyperlink"/>
                <w:noProof/>
              </w:rPr>
              <w:t>8.5.7</w:t>
            </w:r>
            <w:r w:rsidR="0015095E">
              <w:rPr>
                <w:rFonts w:asciiTheme="minorHAnsi" w:eastAsiaTheme="minorEastAsia" w:hAnsiTheme="minorHAnsi" w:cstheme="minorBidi"/>
                <w:noProof/>
                <w:sz w:val="22"/>
                <w:szCs w:val="22"/>
              </w:rPr>
              <w:tab/>
            </w:r>
            <w:r w:rsidR="0015095E" w:rsidRPr="00184821">
              <w:rPr>
                <w:rStyle w:val="Hyperlink"/>
                <w:noProof/>
              </w:rPr>
              <w:t>ODE Data Message Payload</w:t>
            </w:r>
            <w:r w:rsidR="0015095E">
              <w:rPr>
                <w:noProof/>
                <w:webHidden/>
              </w:rPr>
              <w:tab/>
            </w:r>
            <w:r w:rsidR="0015095E">
              <w:rPr>
                <w:noProof/>
                <w:webHidden/>
              </w:rPr>
              <w:fldChar w:fldCharType="begin"/>
            </w:r>
            <w:r w:rsidR="0015095E">
              <w:rPr>
                <w:noProof/>
                <w:webHidden/>
              </w:rPr>
              <w:instrText xml:space="preserve"> PAGEREF _Toc483908194 \h </w:instrText>
            </w:r>
            <w:r w:rsidR="0015095E">
              <w:rPr>
                <w:noProof/>
                <w:webHidden/>
              </w:rPr>
            </w:r>
            <w:r w:rsidR="0015095E">
              <w:rPr>
                <w:noProof/>
                <w:webHidden/>
              </w:rPr>
              <w:fldChar w:fldCharType="separate"/>
            </w:r>
            <w:r w:rsidR="0015095E">
              <w:rPr>
                <w:noProof/>
                <w:webHidden/>
              </w:rPr>
              <w:t>47</w:t>
            </w:r>
            <w:r w:rsidR="0015095E">
              <w:rPr>
                <w:noProof/>
                <w:webHidden/>
              </w:rPr>
              <w:fldChar w:fldCharType="end"/>
            </w:r>
          </w:hyperlink>
        </w:p>
        <w:p w14:paraId="4FAC8203" w14:textId="00B4FCA3" w:rsidR="0015095E" w:rsidRDefault="00D0595A">
          <w:pPr>
            <w:pStyle w:val="TOC3"/>
            <w:tabs>
              <w:tab w:val="left" w:pos="1440"/>
              <w:tab w:val="right" w:leader="dot" w:pos="9350"/>
            </w:tabs>
            <w:rPr>
              <w:rFonts w:asciiTheme="minorHAnsi" w:eastAsiaTheme="minorEastAsia" w:hAnsiTheme="minorHAnsi" w:cstheme="minorBidi"/>
              <w:noProof/>
              <w:sz w:val="22"/>
              <w:szCs w:val="22"/>
            </w:rPr>
          </w:pPr>
          <w:hyperlink w:anchor="_Toc483908195" w:history="1">
            <w:r w:rsidR="0015095E" w:rsidRPr="00184821">
              <w:rPr>
                <w:rStyle w:val="Hyperlink"/>
                <w:noProof/>
              </w:rPr>
              <w:t>8.5.8</w:t>
            </w:r>
            <w:r w:rsidR="0015095E">
              <w:rPr>
                <w:rFonts w:asciiTheme="minorHAnsi" w:eastAsiaTheme="minorEastAsia" w:hAnsiTheme="minorHAnsi" w:cstheme="minorBidi"/>
                <w:noProof/>
                <w:sz w:val="22"/>
                <w:szCs w:val="22"/>
              </w:rPr>
              <w:tab/>
            </w:r>
            <w:r w:rsidR="0015095E" w:rsidRPr="00184821">
              <w:rPr>
                <w:rStyle w:val="Hyperlink"/>
                <w:noProof/>
              </w:rPr>
              <w:t>ODE Data Message Supporting Data Structures</w:t>
            </w:r>
            <w:r w:rsidR="0015095E">
              <w:rPr>
                <w:noProof/>
                <w:webHidden/>
              </w:rPr>
              <w:tab/>
            </w:r>
            <w:r w:rsidR="0015095E">
              <w:rPr>
                <w:noProof/>
                <w:webHidden/>
              </w:rPr>
              <w:fldChar w:fldCharType="begin"/>
            </w:r>
            <w:r w:rsidR="0015095E">
              <w:rPr>
                <w:noProof/>
                <w:webHidden/>
              </w:rPr>
              <w:instrText xml:space="preserve"> PAGEREF _Toc483908195 \h </w:instrText>
            </w:r>
            <w:r w:rsidR="0015095E">
              <w:rPr>
                <w:noProof/>
                <w:webHidden/>
              </w:rPr>
            </w:r>
            <w:r w:rsidR="0015095E">
              <w:rPr>
                <w:noProof/>
                <w:webHidden/>
              </w:rPr>
              <w:fldChar w:fldCharType="separate"/>
            </w:r>
            <w:r w:rsidR="0015095E">
              <w:rPr>
                <w:noProof/>
                <w:webHidden/>
              </w:rPr>
              <w:t>48</w:t>
            </w:r>
            <w:r w:rsidR="0015095E">
              <w:rPr>
                <w:noProof/>
                <w:webHidden/>
              </w:rPr>
              <w:fldChar w:fldCharType="end"/>
            </w:r>
          </w:hyperlink>
        </w:p>
        <w:p w14:paraId="779BBBDA" w14:textId="7E104C74" w:rsidR="00CE5487" w:rsidRDefault="00CE5487">
          <w:r>
            <w:rPr>
              <w:b/>
              <w:bCs/>
              <w:noProof/>
            </w:rPr>
            <w:fldChar w:fldCharType="end"/>
          </w:r>
        </w:p>
      </w:sdtContent>
    </w:sdt>
    <w:p w14:paraId="2C82978D" w14:textId="77777777" w:rsidR="00CE5487" w:rsidRDefault="00CE5487" w:rsidP="00314B85">
      <w:pPr>
        <w:pStyle w:val="Header1"/>
      </w:pPr>
    </w:p>
    <w:p w14:paraId="28FCD1B8" w14:textId="77777777" w:rsidR="00314B85" w:rsidRDefault="00314B85" w:rsidP="00314B85">
      <w:pPr>
        <w:rPr>
          <w:rFonts w:ascii="Calibri" w:hAnsi="Calibri"/>
          <w:sz w:val="18"/>
          <w:szCs w:val="18"/>
        </w:rPr>
      </w:pPr>
      <w:r>
        <w:br w:type="page"/>
      </w:r>
    </w:p>
    <w:p w14:paraId="06063CFD" w14:textId="77777777" w:rsidR="00314B85" w:rsidRDefault="00314B85" w:rsidP="00314B85">
      <w:pPr>
        <w:pStyle w:val="Header1"/>
      </w:pPr>
    </w:p>
    <w:p w14:paraId="385E71C7" w14:textId="77777777" w:rsidR="00314B85" w:rsidRPr="0027246B" w:rsidRDefault="00314B85" w:rsidP="00CE5487">
      <w:pPr>
        <w:pStyle w:val="Heading1"/>
        <w:numPr>
          <w:ilvl w:val="0"/>
          <w:numId w:val="0"/>
        </w:numPr>
      </w:pPr>
      <w:bookmarkStart w:id="4" w:name="_Toc464836201"/>
      <w:bookmarkStart w:id="5" w:name="_Toc483908129"/>
      <w:r w:rsidRPr="0027246B">
        <w:t>V</w:t>
      </w:r>
      <w:r w:rsidR="00CE5487">
        <w:t>ersion History</w:t>
      </w:r>
      <w:bookmarkEnd w:id="4"/>
      <w:bookmarkEnd w:id="5"/>
    </w:p>
    <w:tbl>
      <w:tblPr>
        <w:tblStyle w:val="MediumGrid3-Accent1"/>
        <w:tblpPr w:leftFromText="180" w:rightFromText="180" w:vertAnchor="text" w:horzAnchor="margin" w:tblpY="97"/>
        <w:tblW w:w="9350" w:type="dxa"/>
        <w:tblLayout w:type="fixed"/>
        <w:tblLook w:val="04A0" w:firstRow="1" w:lastRow="0" w:firstColumn="1" w:lastColumn="0" w:noHBand="0" w:noVBand="1"/>
      </w:tblPr>
      <w:tblGrid>
        <w:gridCol w:w="1160"/>
        <w:gridCol w:w="1820"/>
        <w:gridCol w:w="1529"/>
        <w:gridCol w:w="4841"/>
      </w:tblGrid>
      <w:tr w:rsidR="00314B85" w14:paraId="7F9006E9" w14:textId="77777777" w:rsidTr="00886E1A">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160" w:type="dxa"/>
            <w:hideMark/>
          </w:tcPr>
          <w:p w14:paraId="1A3FBE28" w14:textId="0622720B" w:rsidR="00314B85" w:rsidRPr="00314B85" w:rsidRDefault="00314B85" w:rsidP="002C2917">
            <w:pPr>
              <w:pStyle w:val="NormalArial11"/>
              <w:rPr>
                <w:sz w:val="20"/>
                <w:szCs w:val="20"/>
              </w:rPr>
            </w:pPr>
            <w:r w:rsidRPr="00314B85">
              <w:rPr>
                <w:sz w:val="20"/>
                <w:szCs w:val="20"/>
              </w:rPr>
              <w:t>Version</w:t>
            </w:r>
            <w:r w:rsidR="002C2917">
              <w:rPr>
                <w:sz w:val="20"/>
                <w:szCs w:val="20"/>
              </w:rPr>
              <w:t xml:space="preserve"> </w:t>
            </w:r>
            <w:r w:rsidRPr="00314B85">
              <w:rPr>
                <w:sz w:val="20"/>
                <w:szCs w:val="20"/>
              </w:rPr>
              <w:t>#</w:t>
            </w:r>
          </w:p>
        </w:tc>
        <w:tc>
          <w:tcPr>
            <w:tcW w:w="1820" w:type="dxa"/>
            <w:hideMark/>
          </w:tcPr>
          <w:p w14:paraId="2456B93F" w14:textId="5E4AC46B" w:rsidR="00314B85" w:rsidRPr="00314B85" w:rsidRDefault="00314B85" w:rsidP="001108C8">
            <w:pPr>
              <w:pStyle w:val="NormalArial11"/>
              <w:jc w:val="left"/>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Implemented</w:t>
            </w:r>
            <w:r w:rsidR="002C2917">
              <w:rPr>
                <w:sz w:val="20"/>
                <w:szCs w:val="20"/>
              </w:rPr>
              <w:t xml:space="preserve"> </w:t>
            </w:r>
            <w:r w:rsidRPr="00314B85">
              <w:rPr>
                <w:sz w:val="20"/>
                <w:szCs w:val="20"/>
              </w:rPr>
              <w:t>By</w:t>
            </w:r>
          </w:p>
        </w:tc>
        <w:tc>
          <w:tcPr>
            <w:tcW w:w="1529" w:type="dxa"/>
            <w:hideMark/>
          </w:tcPr>
          <w:p w14:paraId="532F7F2D" w14:textId="3A685E70" w:rsidR="00314B85" w:rsidRPr="00314B85" w:rsidRDefault="00314B85" w:rsidP="002C2917">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sidRPr="00314B85">
              <w:rPr>
                <w:sz w:val="20"/>
                <w:szCs w:val="20"/>
              </w:rPr>
              <w:t>Revision</w:t>
            </w:r>
            <w:r w:rsidR="002C2917">
              <w:rPr>
                <w:sz w:val="20"/>
                <w:szCs w:val="20"/>
              </w:rPr>
              <w:t xml:space="preserve"> </w:t>
            </w:r>
            <w:r w:rsidRPr="00314B85">
              <w:rPr>
                <w:sz w:val="20"/>
                <w:szCs w:val="20"/>
              </w:rPr>
              <w:t>Date</w:t>
            </w:r>
          </w:p>
        </w:tc>
        <w:tc>
          <w:tcPr>
            <w:tcW w:w="4841" w:type="dxa"/>
          </w:tcPr>
          <w:p w14:paraId="602ED436" w14:textId="77777777" w:rsidR="00314B85" w:rsidRPr="00314B85" w:rsidRDefault="00314B85" w:rsidP="004E2E31">
            <w:pPr>
              <w:pStyle w:val="NormalArial11"/>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What Changed?</w:t>
            </w:r>
          </w:p>
        </w:tc>
      </w:tr>
      <w:tr w:rsidR="00314B85" w14:paraId="20C953BA" w14:textId="77777777" w:rsidTr="00886E1A">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60" w:type="dxa"/>
          </w:tcPr>
          <w:p w14:paraId="53661D0B" w14:textId="7B482FC0" w:rsidR="00314B85" w:rsidRPr="00314B85" w:rsidRDefault="00443E64" w:rsidP="004E2E31">
            <w:pPr>
              <w:pStyle w:val="NormalArial11"/>
              <w:rPr>
                <w:sz w:val="20"/>
                <w:szCs w:val="20"/>
              </w:rPr>
            </w:pPr>
            <w:r>
              <w:rPr>
                <w:sz w:val="20"/>
                <w:szCs w:val="20"/>
              </w:rPr>
              <w:t>0.1</w:t>
            </w:r>
          </w:p>
        </w:tc>
        <w:tc>
          <w:tcPr>
            <w:tcW w:w="1820" w:type="dxa"/>
          </w:tcPr>
          <w:p w14:paraId="0F750757" w14:textId="6EFB1E5A" w:rsidR="002C2917" w:rsidRPr="00314B85" w:rsidRDefault="002C2917"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17A74E01" w14:textId="32C84959" w:rsidR="00314B85" w:rsidRPr="00314B85" w:rsidRDefault="00314B85" w:rsidP="00314B85">
            <w:pPr>
              <w:pStyle w:val="NormalArial11"/>
              <w:cnfStyle w:val="000000100000" w:firstRow="0" w:lastRow="0" w:firstColumn="0" w:lastColumn="0" w:oddVBand="0" w:evenVBand="0" w:oddHBand="1" w:evenHBand="0" w:firstRowFirstColumn="0" w:firstRowLastColumn="0" w:lastRowFirstColumn="0" w:lastRowLastColumn="0"/>
              <w:rPr>
                <w:sz w:val="20"/>
                <w:szCs w:val="20"/>
              </w:rPr>
            </w:pPr>
          </w:p>
        </w:tc>
        <w:tc>
          <w:tcPr>
            <w:tcW w:w="4841" w:type="dxa"/>
          </w:tcPr>
          <w:p w14:paraId="08683516" w14:textId="24D2D8BB" w:rsidR="00314B85" w:rsidRPr="00314B85" w:rsidRDefault="00C26C45"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Initial draft</w:t>
            </w:r>
          </w:p>
        </w:tc>
      </w:tr>
      <w:tr w:rsidR="00314B85" w14:paraId="7B3DEF0D" w14:textId="77777777" w:rsidTr="00886E1A">
        <w:trPr>
          <w:trHeight w:val="311"/>
        </w:trPr>
        <w:tc>
          <w:tcPr>
            <w:cnfStyle w:val="001000000000" w:firstRow="0" w:lastRow="0" w:firstColumn="1" w:lastColumn="0" w:oddVBand="0" w:evenVBand="0" w:oddHBand="0" w:evenHBand="0" w:firstRowFirstColumn="0" w:firstRowLastColumn="0" w:lastRowFirstColumn="0" w:lastRowLastColumn="0"/>
            <w:tcW w:w="1160" w:type="dxa"/>
          </w:tcPr>
          <w:p w14:paraId="669DCC07" w14:textId="72008BA4" w:rsidR="00314B85" w:rsidRPr="00314B85" w:rsidRDefault="00443E64" w:rsidP="004E2E31">
            <w:pPr>
              <w:pStyle w:val="NormalArial11"/>
              <w:rPr>
                <w:sz w:val="20"/>
                <w:szCs w:val="20"/>
              </w:rPr>
            </w:pPr>
            <w:r>
              <w:rPr>
                <w:sz w:val="20"/>
                <w:szCs w:val="20"/>
              </w:rPr>
              <w:t>0.2</w:t>
            </w:r>
          </w:p>
        </w:tc>
        <w:tc>
          <w:tcPr>
            <w:tcW w:w="1820" w:type="dxa"/>
          </w:tcPr>
          <w:p w14:paraId="4EA910FE" w14:textId="3A570BC2" w:rsidR="00314B85" w:rsidRPr="00314B85" w:rsidRDefault="00A956BC"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Hamid Musavi</w:t>
            </w:r>
          </w:p>
        </w:tc>
        <w:tc>
          <w:tcPr>
            <w:tcW w:w="1529" w:type="dxa"/>
          </w:tcPr>
          <w:p w14:paraId="46FDC20E" w14:textId="386AE4B9"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3/6/2017</w:t>
            </w:r>
          </w:p>
        </w:tc>
        <w:tc>
          <w:tcPr>
            <w:tcW w:w="4841" w:type="dxa"/>
          </w:tcPr>
          <w:p w14:paraId="100A6E80" w14:textId="77D55F7A" w:rsidR="00314B85" w:rsidRPr="00314B85" w:rsidRDefault="00A956BC"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Updated document for </w:t>
            </w:r>
            <w:hyperlink r:id="rId17" w:tooltip="View this issue" w:history="1">
              <w:r>
                <w:rPr>
                  <w:rStyle w:val="Hyperlink"/>
                  <w:color w:val="3B73AF"/>
                  <w:sz w:val="21"/>
                  <w:szCs w:val="21"/>
                  <w:shd w:val="clear" w:color="auto" w:fill="FFFFFF"/>
                </w:rPr>
                <w:t>ODE-146</w:t>
              </w:r>
            </w:hyperlink>
          </w:p>
        </w:tc>
      </w:tr>
      <w:tr w:rsidR="00314B85" w14:paraId="47CB5EC8" w14:textId="77777777" w:rsidTr="00886E1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1160" w:type="dxa"/>
          </w:tcPr>
          <w:p w14:paraId="1208BBAA" w14:textId="7A003313" w:rsidR="00314B85" w:rsidRPr="00314B85" w:rsidRDefault="00443E64" w:rsidP="004E2E31">
            <w:pPr>
              <w:pStyle w:val="NormalArial11"/>
              <w:rPr>
                <w:sz w:val="20"/>
                <w:szCs w:val="20"/>
              </w:rPr>
            </w:pPr>
            <w:r>
              <w:rPr>
                <w:sz w:val="20"/>
                <w:szCs w:val="20"/>
              </w:rPr>
              <w:t>0.3</w:t>
            </w:r>
          </w:p>
        </w:tc>
        <w:tc>
          <w:tcPr>
            <w:tcW w:w="1820" w:type="dxa"/>
          </w:tcPr>
          <w:p w14:paraId="741418A2" w14:textId="7AEECCAB" w:rsidR="00314B85"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p>
        </w:tc>
        <w:tc>
          <w:tcPr>
            <w:tcW w:w="1529" w:type="dxa"/>
          </w:tcPr>
          <w:p w14:paraId="420201AD" w14:textId="199B33C1"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3/14/2017</w:t>
            </w:r>
          </w:p>
        </w:tc>
        <w:tc>
          <w:tcPr>
            <w:tcW w:w="4841" w:type="dxa"/>
          </w:tcPr>
          <w:p w14:paraId="62072961" w14:textId="0A937B94" w:rsidR="00314B85" w:rsidRPr="00314B85"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outbound TIM documentation</w:t>
            </w:r>
          </w:p>
        </w:tc>
      </w:tr>
      <w:tr w:rsidR="00314B85" w14:paraId="6020700A"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FFFF1C0" w14:textId="5569B5B1" w:rsidR="00314B85" w:rsidRPr="00314B85" w:rsidRDefault="00443E64" w:rsidP="004E2E31">
            <w:pPr>
              <w:pStyle w:val="NormalArial11"/>
              <w:rPr>
                <w:sz w:val="20"/>
                <w:szCs w:val="20"/>
              </w:rPr>
            </w:pPr>
            <w:r>
              <w:rPr>
                <w:sz w:val="20"/>
                <w:szCs w:val="20"/>
              </w:rPr>
              <w:t>0.4</w:t>
            </w:r>
          </w:p>
        </w:tc>
        <w:tc>
          <w:tcPr>
            <w:tcW w:w="1820" w:type="dxa"/>
          </w:tcPr>
          <w:p w14:paraId="78EA3D72" w14:textId="6AD139C9" w:rsidR="00314B85" w:rsidRPr="00314B85" w:rsidRDefault="00443E64"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4D44316E" w14:textId="5E61B47D"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3/28/2017</w:t>
            </w:r>
          </w:p>
        </w:tc>
        <w:tc>
          <w:tcPr>
            <w:tcW w:w="4841" w:type="dxa"/>
          </w:tcPr>
          <w:p w14:paraId="4C291BE8" w14:textId="1B522982" w:rsidR="00314B85" w:rsidRPr="00314B85" w:rsidRDefault="00443E64"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PDM documentation</w:t>
            </w:r>
          </w:p>
        </w:tc>
      </w:tr>
      <w:tr w:rsidR="00443E64" w14:paraId="2166CA2F" w14:textId="77777777" w:rsidTr="00886E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4E65D512" w14:textId="0CAB6E22" w:rsidR="00443E64" w:rsidRPr="00314B85" w:rsidRDefault="00443E64" w:rsidP="004E2E31">
            <w:pPr>
              <w:pStyle w:val="NormalArial11"/>
              <w:rPr>
                <w:sz w:val="20"/>
                <w:szCs w:val="20"/>
              </w:rPr>
            </w:pPr>
            <w:r>
              <w:rPr>
                <w:sz w:val="20"/>
                <w:szCs w:val="20"/>
              </w:rPr>
              <w:t>0.5</w:t>
            </w:r>
          </w:p>
        </w:tc>
        <w:tc>
          <w:tcPr>
            <w:tcW w:w="1820" w:type="dxa"/>
          </w:tcPr>
          <w:p w14:paraId="33ABFA91" w14:textId="7B94A581" w:rsidR="00443E64" w:rsidRPr="00314B85" w:rsidRDefault="00443E64" w:rsidP="001108C8">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Hamid Musavi</w:t>
            </w:r>
          </w:p>
        </w:tc>
        <w:tc>
          <w:tcPr>
            <w:tcW w:w="1529" w:type="dxa"/>
          </w:tcPr>
          <w:p w14:paraId="67B85D26" w14:textId="6291553C"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5/9/207</w:t>
            </w:r>
          </w:p>
        </w:tc>
        <w:tc>
          <w:tcPr>
            <w:tcW w:w="4841" w:type="dxa"/>
          </w:tcPr>
          <w:p w14:paraId="26DA57CB" w14:textId="4E0353D7" w:rsidR="00443E64" w:rsidRDefault="00443E64" w:rsidP="004E2E31">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Added support for System Design Documentation</w:t>
            </w:r>
          </w:p>
        </w:tc>
      </w:tr>
      <w:tr w:rsidR="00C802D1" w14:paraId="2DC5B426" w14:textId="77777777" w:rsidTr="00886E1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24E3F315" w14:textId="16F1BD27" w:rsidR="00C802D1" w:rsidRDefault="00C802D1" w:rsidP="004E2E31">
            <w:pPr>
              <w:pStyle w:val="NormalArial11"/>
              <w:rPr>
                <w:sz w:val="20"/>
                <w:szCs w:val="20"/>
              </w:rPr>
            </w:pPr>
            <w:r>
              <w:rPr>
                <w:sz w:val="20"/>
                <w:szCs w:val="20"/>
              </w:rPr>
              <w:t>0.6</w:t>
            </w:r>
          </w:p>
        </w:tc>
        <w:tc>
          <w:tcPr>
            <w:tcW w:w="1820" w:type="dxa"/>
          </w:tcPr>
          <w:p w14:paraId="57F12606" w14:textId="011DDA46" w:rsidR="00C802D1" w:rsidRDefault="00C802D1" w:rsidP="001108C8">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94C9343" w14:textId="6DA9DAF8"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5/23/2017</w:t>
            </w:r>
          </w:p>
        </w:tc>
        <w:tc>
          <w:tcPr>
            <w:tcW w:w="4841" w:type="dxa"/>
          </w:tcPr>
          <w:p w14:paraId="69BA5E6F" w14:textId="391F7D0D" w:rsidR="00C802D1" w:rsidRDefault="00C802D1" w:rsidP="004E2E31">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PPM Documentation</w:t>
            </w:r>
          </w:p>
        </w:tc>
      </w:tr>
      <w:tr w:rsidR="00FB7FD7" w14:paraId="0202020D" w14:textId="77777777" w:rsidTr="00832DF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160" w:type="dxa"/>
          </w:tcPr>
          <w:p w14:paraId="05B89749" w14:textId="76261930" w:rsidR="00FB7FD7" w:rsidRDefault="00FB7FD7" w:rsidP="00832DFA">
            <w:pPr>
              <w:pStyle w:val="NormalArial11"/>
              <w:rPr>
                <w:sz w:val="20"/>
                <w:szCs w:val="20"/>
              </w:rPr>
            </w:pPr>
            <w:r>
              <w:rPr>
                <w:sz w:val="20"/>
                <w:szCs w:val="20"/>
              </w:rPr>
              <w:t>0.</w:t>
            </w:r>
            <w:r w:rsidR="00C802D1">
              <w:rPr>
                <w:sz w:val="20"/>
                <w:szCs w:val="20"/>
              </w:rPr>
              <w:t>7</w:t>
            </w:r>
          </w:p>
        </w:tc>
        <w:tc>
          <w:tcPr>
            <w:tcW w:w="1820" w:type="dxa"/>
          </w:tcPr>
          <w:p w14:paraId="15908631" w14:textId="32F477B8" w:rsidR="00FB7FD7" w:rsidRDefault="00514A2A" w:rsidP="00832DFA">
            <w:pPr>
              <w:pStyle w:val="NormalArial11"/>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ODE Team</w:t>
            </w:r>
            <w:r w:rsidR="00FB7FD7" w:rsidRPr="00443E64">
              <w:rPr>
                <w:sz w:val="20"/>
                <w:szCs w:val="20"/>
              </w:rPr>
              <w:t xml:space="preserve"> </w:t>
            </w:r>
          </w:p>
        </w:tc>
        <w:tc>
          <w:tcPr>
            <w:tcW w:w="1529" w:type="dxa"/>
          </w:tcPr>
          <w:p w14:paraId="6478C1E4" w14:textId="63A1706A" w:rsidR="00FB7FD7" w:rsidRDefault="00FB7FD7" w:rsidP="00832DF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r w:rsidR="00514A2A">
              <w:rPr>
                <w:sz w:val="20"/>
                <w:szCs w:val="20"/>
              </w:rPr>
              <w:t>30</w:t>
            </w:r>
            <w:r>
              <w:rPr>
                <w:sz w:val="20"/>
                <w:szCs w:val="20"/>
              </w:rPr>
              <w:t>/2017</w:t>
            </w:r>
          </w:p>
        </w:tc>
        <w:tc>
          <w:tcPr>
            <w:tcW w:w="4841" w:type="dxa"/>
          </w:tcPr>
          <w:p w14:paraId="07B33B99" w14:textId="77777777" w:rsidR="00FB7FD7" w:rsidRDefault="00FB7FD7" w:rsidP="00514A2A">
            <w:pPr>
              <w:pStyle w:val="NormalArial11"/>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Added </w:t>
            </w:r>
            <w:r w:rsidR="00514A2A">
              <w:rPr>
                <w:sz w:val="20"/>
                <w:szCs w:val="20"/>
              </w:rPr>
              <w:t xml:space="preserve">VSD </w:t>
            </w:r>
            <w:r>
              <w:rPr>
                <w:sz w:val="20"/>
                <w:szCs w:val="20"/>
              </w:rPr>
              <w:t>documentation</w:t>
            </w:r>
          </w:p>
        </w:tc>
      </w:tr>
      <w:tr w:rsidR="0002436A" w14:paraId="702B555F" w14:textId="77777777" w:rsidTr="00832DFA">
        <w:trPr>
          <w:trHeight w:val="330"/>
        </w:trPr>
        <w:tc>
          <w:tcPr>
            <w:cnfStyle w:val="001000000000" w:firstRow="0" w:lastRow="0" w:firstColumn="1" w:lastColumn="0" w:oddVBand="0" w:evenVBand="0" w:oddHBand="0" w:evenHBand="0" w:firstRowFirstColumn="0" w:firstRowLastColumn="0" w:lastRowFirstColumn="0" w:lastRowLastColumn="0"/>
            <w:tcW w:w="1160" w:type="dxa"/>
          </w:tcPr>
          <w:p w14:paraId="58B63CCB" w14:textId="49770CA1" w:rsidR="0002436A" w:rsidRDefault="0002436A" w:rsidP="00832DFA">
            <w:pPr>
              <w:pStyle w:val="NormalArial11"/>
              <w:rPr>
                <w:sz w:val="20"/>
                <w:szCs w:val="20"/>
              </w:rPr>
            </w:pPr>
            <w:r>
              <w:rPr>
                <w:sz w:val="20"/>
                <w:szCs w:val="20"/>
              </w:rPr>
              <w:t>0.8</w:t>
            </w:r>
          </w:p>
        </w:tc>
        <w:tc>
          <w:tcPr>
            <w:tcW w:w="1820" w:type="dxa"/>
          </w:tcPr>
          <w:p w14:paraId="6247182D" w14:textId="64DBC3FB" w:rsidR="0002436A" w:rsidRDefault="0002436A" w:rsidP="00832DFA">
            <w:pPr>
              <w:pStyle w:val="NormalArial11"/>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ODE Team</w:t>
            </w:r>
          </w:p>
        </w:tc>
        <w:tc>
          <w:tcPr>
            <w:tcW w:w="1529" w:type="dxa"/>
          </w:tcPr>
          <w:p w14:paraId="5C776DC8" w14:textId="5DFA71FD" w:rsidR="0002436A" w:rsidRDefault="0002436A" w:rsidP="00832DF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6/02/2017</w:t>
            </w:r>
          </w:p>
        </w:tc>
        <w:tc>
          <w:tcPr>
            <w:tcW w:w="4841" w:type="dxa"/>
          </w:tcPr>
          <w:p w14:paraId="6CBB8006" w14:textId="6BF3CFC6" w:rsidR="0002436A" w:rsidRDefault="0002436A" w:rsidP="00514A2A">
            <w:pPr>
              <w:pStyle w:val="NormalArial11"/>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Added BSM documentation</w:t>
            </w:r>
          </w:p>
        </w:tc>
      </w:tr>
      <w:tr w:rsidR="00AD4163" w14:paraId="05C8FD9D" w14:textId="77777777" w:rsidTr="00832DFA">
        <w:trPr>
          <w:cnfStyle w:val="000000100000" w:firstRow="0" w:lastRow="0" w:firstColumn="0" w:lastColumn="0" w:oddVBand="0" w:evenVBand="0" w:oddHBand="1" w:evenHBand="0" w:firstRowFirstColumn="0" w:firstRowLastColumn="0" w:lastRowFirstColumn="0" w:lastRowLastColumn="0"/>
          <w:trHeight w:val="330"/>
          <w:ins w:id="6" w:author="Schwartz, Matthew [USA]" w:date="2017-08-28T14:36:00Z"/>
        </w:trPr>
        <w:tc>
          <w:tcPr>
            <w:cnfStyle w:val="001000000000" w:firstRow="0" w:lastRow="0" w:firstColumn="1" w:lastColumn="0" w:oddVBand="0" w:evenVBand="0" w:oddHBand="0" w:evenHBand="0" w:firstRowFirstColumn="0" w:firstRowLastColumn="0" w:lastRowFirstColumn="0" w:lastRowLastColumn="0"/>
            <w:tcW w:w="1160" w:type="dxa"/>
          </w:tcPr>
          <w:p w14:paraId="5394E92C" w14:textId="0AB62F34" w:rsidR="00AD4163" w:rsidRDefault="00AD4163" w:rsidP="00832DFA">
            <w:pPr>
              <w:pStyle w:val="NormalArial11"/>
              <w:rPr>
                <w:ins w:id="7" w:author="Schwartz, Matthew [USA]" w:date="2017-08-28T14:36:00Z"/>
                <w:sz w:val="20"/>
                <w:szCs w:val="20"/>
              </w:rPr>
            </w:pPr>
            <w:ins w:id="8" w:author="Schwartz, Matthew [USA]" w:date="2017-08-28T14:36:00Z">
              <w:r>
                <w:rPr>
                  <w:sz w:val="20"/>
                  <w:szCs w:val="20"/>
                </w:rPr>
                <w:t>0.9</w:t>
              </w:r>
            </w:ins>
          </w:p>
        </w:tc>
        <w:tc>
          <w:tcPr>
            <w:tcW w:w="1820" w:type="dxa"/>
          </w:tcPr>
          <w:p w14:paraId="12C213D4" w14:textId="0A3D9617" w:rsidR="00AD4163" w:rsidRDefault="00AD4163" w:rsidP="00832DFA">
            <w:pPr>
              <w:pStyle w:val="NormalArial11"/>
              <w:jc w:val="left"/>
              <w:cnfStyle w:val="000000100000" w:firstRow="0" w:lastRow="0" w:firstColumn="0" w:lastColumn="0" w:oddVBand="0" w:evenVBand="0" w:oddHBand="1" w:evenHBand="0" w:firstRowFirstColumn="0" w:firstRowLastColumn="0" w:lastRowFirstColumn="0" w:lastRowLastColumn="0"/>
              <w:rPr>
                <w:ins w:id="9" w:author="Schwartz, Matthew [USA]" w:date="2017-08-28T14:36:00Z"/>
                <w:sz w:val="20"/>
                <w:szCs w:val="20"/>
              </w:rPr>
            </w:pPr>
            <w:ins w:id="10" w:author="Schwartz, Matthew [USA]" w:date="2017-08-28T14:37:00Z">
              <w:r>
                <w:rPr>
                  <w:sz w:val="20"/>
                  <w:szCs w:val="20"/>
                </w:rPr>
                <w:t>ODE Team</w:t>
              </w:r>
            </w:ins>
          </w:p>
        </w:tc>
        <w:tc>
          <w:tcPr>
            <w:tcW w:w="1529" w:type="dxa"/>
          </w:tcPr>
          <w:p w14:paraId="3A7F737F" w14:textId="77B3ACAB" w:rsidR="00AD4163" w:rsidRDefault="00AD4163" w:rsidP="00832DFA">
            <w:pPr>
              <w:pStyle w:val="NormalArial11"/>
              <w:cnfStyle w:val="000000100000" w:firstRow="0" w:lastRow="0" w:firstColumn="0" w:lastColumn="0" w:oddVBand="0" w:evenVBand="0" w:oddHBand="1" w:evenHBand="0" w:firstRowFirstColumn="0" w:firstRowLastColumn="0" w:lastRowFirstColumn="0" w:lastRowLastColumn="0"/>
              <w:rPr>
                <w:ins w:id="11" w:author="Schwartz, Matthew [USA]" w:date="2017-08-28T14:36:00Z"/>
                <w:sz w:val="20"/>
                <w:szCs w:val="20"/>
              </w:rPr>
            </w:pPr>
            <w:ins w:id="12" w:author="Schwartz, Matthew [USA]" w:date="2017-08-28T14:37:00Z">
              <w:r>
                <w:rPr>
                  <w:sz w:val="20"/>
                  <w:szCs w:val="20"/>
                </w:rPr>
                <w:t>8/28/2017</w:t>
              </w:r>
            </w:ins>
          </w:p>
        </w:tc>
        <w:tc>
          <w:tcPr>
            <w:tcW w:w="4841" w:type="dxa"/>
          </w:tcPr>
          <w:p w14:paraId="467EB3EA" w14:textId="194A115D" w:rsidR="00AD4163" w:rsidRDefault="00AD4163" w:rsidP="00514A2A">
            <w:pPr>
              <w:pStyle w:val="NormalArial11"/>
              <w:cnfStyle w:val="000000100000" w:firstRow="0" w:lastRow="0" w:firstColumn="0" w:lastColumn="0" w:oddVBand="0" w:evenVBand="0" w:oddHBand="1" w:evenHBand="0" w:firstRowFirstColumn="0" w:firstRowLastColumn="0" w:lastRowFirstColumn="0" w:lastRowLastColumn="0"/>
              <w:rPr>
                <w:ins w:id="13" w:author="Schwartz, Matthew [USA]" w:date="2017-08-28T14:36:00Z"/>
                <w:sz w:val="20"/>
                <w:szCs w:val="20"/>
              </w:rPr>
            </w:pPr>
            <w:ins w:id="14" w:author="Schwartz, Matthew [USA]" w:date="2017-08-28T14:37:00Z">
              <w:r>
                <w:rPr>
                  <w:sz w:val="20"/>
                  <w:szCs w:val="20"/>
                </w:rPr>
                <w:t>Updated properties table</w:t>
              </w:r>
            </w:ins>
            <w:ins w:id="15" w:author="Schwartz, Matthew [USA]" w:date="2017-08-28T15:11:00Z">
              <w:r w:rsidR="00810E84">
                <w:rPr>
                  <w:sz w:val="20"/>
                  <w:szCs w:val="20"/>
                </w:rPr>
                <w:t>. TIM/PDM REST details moved to Swagger document.</w:t>
              </w:r>
            </w:ins>
          </w:p>
        </w:tc>
      </w:tr>
      <w:tr w:rsidR="00395137" w14:paraId="153296D1" w14:textId="77777777" w:rsidTr="00832DFA">
        <w:trPr>
          <w:trHeight w:val="330"/>
          <w:ins w:id="16" w:author="Musavi, Hamid [USA]" w:date="2017-09-01T08:44:00Z"/>
        </w:trPr>
        <w:tc>
          <w:tcPr>
            <w:cnfStyle w:val="001000000000" w:firstRow="0" w:lastRow="0" w:firstColumn="1" w:lastColumn="0" w:oddVBand="0" w:evenVBand="0" w:oddHBand="0" w:evenHBand="0" w:firstRowFirstColumn="0" w:firstRowLastColumn="0" w:lastRowFirstColumn="0" w:lastRowLastColumn="0"/>
            <w:tcW w:w="1160" w:type="dxa"/>
          </w:tcPr>
          <w:p w14:paraId="6044D4E7" w14:textId="4FEC1A61" w:rsidR="00395137" w:rsidRDefault="00395137" w:rsidP="00832DFA">
            <w:pPr>
              <w:pStyle w:val="NormalArial11"/>
              <w:rPr>
                <w:ins w:id="17" w:author="Musavi, Hamid [USA]" w:date="2017-09-01T08:44:00Z"/>
                <w:sz w:val="20"/>
                <w:szCs w:val="20"/>
              </w:rPr>
            </w:pPr>
            <w:ins w:id="18" w:author="Musavi, Hamid [USA]" w:date="2017-09-01T08:45:00Z">
              <w:r>
                <w:rPr>
                  <w:sz w:val="20"/>
                  <w:szCs w:val="20"/>
                </w:rPr>
                <w:t>0.10</w:t>
              </w:r>
            </w:ins>
          </w:p>
        </w:tc>
        <w:tc>
          <w:tcPr>
            <w:tcW w:w="1820" w:type="dxa"/>
          </w:tcPr>
          <w:p w14:paraId="4BA881D3" w14:textId="0243E1D7" w:rsidR="00395137" w:rsidRDefault="00395137" w:rsidP="00832DFA">
            <w:pPr>
              <w:pStyle w:val="NormalArial11"/>
              <w:jc w:val="left"/>
              <w:cnfStyle w:val="000000000000" w:firstRow="0" w:lastRow="0" w:firstColumn="0" w:lastColumn="0" w:oddVBand="0" w:evenVBand="0" w:oddHBand="0" w:evenHBand="0" w:firstRowFirstColumn="0" w:firstRowLastColumn="0" w:lastRowFirstColumn="0" w:lastRowLastColumn="0"/>
              <w:rPr>
                <w:ins w:id="19" w:author="Musavi, Hamid [USA]" w:date="2017-09-01T08:44:00Z"/>
                <w:sz w:val="20"/>
                <w:szCs w:val="20"/>
              </w:rPr>
            </w:pPr>
            <w:ins w:id="20" w:author="Musavi, Hamid [USA]" w:date="2017-09-01T08:45:00Z">
              <w:r>
                <w:rPr>
                  <w:sz w:val="20"/>
                  <w:szCs w:val="20"/>
                </w:rPr>
                <w:t>ODE Team</w:t>
              </w:r>
            </w:ins>
          </w:p>
        </w:tc>
        <w:tc>
          <w:tcPr>
            <w:tcW w:w="1529" w:type="dxa"/>
          </w:tcPr>
          <w:p w14:paraId="1A8968AD" w14:textId="5D778AF1" w:rsidR="00395137" w:rsidRDefault="00395137" w:rsidP="00832DFA">
            <w:pPr>
              <w:pStyle w:val="NormalArial11"/>
              <w:cnfStyle w:val="000000000000" w:firstRow="0" w:lastRow="0" w:firstColumn="0" w:lastColumn="0" w:oddVBand="0" w:evenVBand="0" w:oddHBand="0" w:evenHBand="0" w:firstRowFirstColumn="0" w:firstRowLastColumn="0" w:lastRowFirstColumn="0" w:lastRowLastColumn="0"/>
              <w:rPr>
                <w:ins w:id="21" w:author="Musavi, Hamid [USA]" w:date="2017-09-01T08:44:00Z"/>
                <w:sz w:val="20"/>
                <w:szCs w:val="20"/>
              </w:rPr>
            </w:pPr>
            <w:ins w:id="22" w:author="Musavi, Hamid [USA]" w:date="2017-09-01T08:45:00Z">
              <w:r>
                <w:rPr>
                  <w:sz w:val="20"/>
                  <w:szCs w:val="20"/>
                </w:rPr>
                <w:t>9/1/2017</w:t>
              </w:r>
            </w:ins>
          </w:p>
        </w:tc>
        <w:tc>
          <w:tcPr>
            <w:tcW w:w="4841" w:type="dxa"/>
          </w:tcPr>
          <w:p w14:paraId="24817357" w14:textId="336AF040" w:rsidR="00395137" w:rsidRDefault="00395137" w:rsidP="00514A2A">
            <w:pPr>
              <w:pStyle w:val="NormalArial11"/>
              <w:cnfStyle w:val="000000000000" w:firstRow="0" w:lastRow="0" w:firstColumn="0" w:lastColumn="0" w:oddVBand="0" w:evenVBand="0" w:oddHBand="0" w:evenHBand="0" w:firstRowFirstColumn="0" w:firstRowLastColumn="0" w:lastRowFirstColumn="0" w:lastRowLastColumn="0"/>
              <w:rPr>
                <w:ins w:id="23" w:author="Musavi, Hamid [USA]" w:date="2017-09-01T08:44:00Z"/>
                <w:sz w:val="20"/>
                <w:szCs w:val="20"/>
              </w:rPr>
            </w:pPr>
            <w:ins w:id="24" w:author="Musavi, Hamid [USA]" w:date="2017-09-01T08:45:00Z">
              <w:r>
                <w:rPr>
                  <w:sz w:val="20"/>
                  <w:szCs w:val="20"/>
                </w:rPr>
                <w:t>Added BSM log file handling</w:t>
              </w:r>
            </w:ins>
          </w:p>
        </w:tc>
      </w:tr>
    </w:tbl>
    <w:p w14:paraId="57772AE4" w14:textId="2B343F36" w:rsidR="00314B85" w:rsidRDefault="00FB7FD7" w:rsidP="00314B85">
      <w:pPr>
        <w:rPr>
          <w:rFonts w:eastAsia="Calibri"/>
        </w:rPr>
      </w:pPr>
      <w:r>
        <w:t xml:space="preserve"> </w:t>
      </w:r>
      <w:r w:rsidR="00314B85">
        <w:br w:type="page"/>
      </w:r>
    </w:p>
    <w:p w14:paraId="11B53EF4" w14:textId="77777777" w:rsidR="00314B85" w:rsidRDefault="00314B85" w:rsidP="004E1AED">
      <w:pPr>
        <w:pStyle w:val="Title"/>
        <w:rPr>
          <w:rFonts w:asciiTheme="minorHAnsi" w:hAnsiTheme="minorHAnsi" w:cstheme="minorHAnsi"/>
          <w:b/>
          <w:color w:val="000000" w:themeColor="text1"/>
          <w:sz w:val="36"/>
          <w:szCs w:val="36"/>
        </w:rPr>
      </w:pPr>
    </w:p>
    <w:p w14:paraId="713CCD1C" w14:textId="77777777" w:rsidR="00314B85" w:rsidRPr="00314B85" w:rsidRDefault="00314B85" w:rsidP="00D359EF">
      <w:pPr>
        <w:pStyle w:val="Heading1"/>
      </w:pPr>
      <w:bookmarkStart w:id="25" w:name="_Toc464836202"/>
      <w:bookmarkStart w:id="26" w:name="_Toc483908130"/>
      <w:r w:rsidRPr="00314B85">
        <w:t>Introduction</w:t>
      </w:r>
      <w:bookmarkEnd w:id="25"/>
      <w:bookmarkEnd w:id="26"/>
    </w:p>
    <w:p w14:paraId="4495AD66" w14:textId="6853A0E2" w:rsidR="00893F6B" w:rsidRDefault="00314B85" w:rsidP="00314B85">
      <w:pPr>
        <w:pStyle w:val="NormalArial11"/>
      </w:pPr>
      <w:r w:rsidRPr="00314B85">
        <w:t>The JPO Operational Data Environment (ODE) product is being developed under Agile Development Methodologies, using an open architecture approach,</w:t>
      </w:r>
      <w:r w:rsidR="006444D9">
        <w:t xml:space="preserve"> in an open source environment. </w:t>
      </w:r>
      <w:r>
        <w:t xml:space="preserve">This document describes </w:t>
      </w:r>
      <w:r w:rsidR="003E264F">
        <w:t>the preliminary architectural design of the JPO ODE and its interfaces with external systems including the TMC applications, field devices and center services.</w:t>
      </w:r>
    </w:p>
    <w:p w14:paraId="7A4E5E66" w14:textId="0225743B" w:rsidR="003819EC" w:rsidRDefault="00B76EF8" w:rsidP="003819EC">
      <w:pPr>
        <w:pStyle w:val="NormalArial11"/>
      </w:pPr>
      <w:r>
        <w:t>Note: This is a living document and will be updated throughout the life of the JPO ODE project to reflect the most recent changes in the ODE design and stakeholder feedback.</w:t>
      </w:r>
      <w:r w:rsidR="003819EC">
        <w:t xml:space="preserve"> All stakeholders are invited to provide input to this document. Stakeholders may direct all input to the JPO Product Owner at DOT, FHWA, JPO. To provide feedback, we recommend that you create an “</w:t>
      </w:r>
      <w:hyperlink r:id="rId18" w:history="1">
        <w:r w:rsidR="003819EC" w:rsidRPr="00553903">
          <w:rPr>
            <w:rStyle w:val="Hyperlink"/>
          </w:rPr>
          <w:t>issue</w:t>
        </w:r>
      </w:hyperlink>
      <w:r w:rsidR="003819EC">
        <w:t>” in the project’s GitHub repository (</w:t>
      </w:r>
      <w:hyperlink r:id="rId19" w:history="1">
        <w:r w:rsidR="003819EC" w:rsidRPr="001210B5">
          <w:rPr>
            <w:rStyle w:val="Hyperlink"/>
          </w:rPr>
          <w:t>https://github.com/usdot-jpo-ode/jpo-ode/issues</w:t>
        </w:r>
      </w:hyperlink>
      <w:r w:rsidR="003819EC">
        <w:t>). You will need a GitHub account to create an issue. If you don’t have an account, a dialog will be presented to you to create one at no cost.</w:t>
      </w:r>
    </w:p>
    <w:p w14:paraId="47CB2BFF" w14:textId="4DDDEE35" w:rsidR="00F65242" w:rsidRPr="000E1350" w:rsidRDefault="00D83260" w:rsidP="00D359EF">
      <w:pPr>
        <w:pStyle w:val="Heading1"/>
      </w:pPr>
      <w:bookmarkStart w:id="27" w:name="_Toc483908131"/>
      <w:r>
        <w:t xml:space="preserve">Project </w:t>
      </w:r>
      <w:r w:rsidR="00F65242">
        <w:t>Overview</w:t>
      </w:r>
      <w:bookmarkEnd w:id="27"/>
    </w:p>
    <w:p w14:paraId="5863A8CE" w14:textId="77777777" w:rsidR="00F65242" w:rsidRDefault="00F65242" w:rsidP="00F65242">
      <w:r>
        <w:t>A</w:t>
      </w:r>
      <w:r w:rsidRPr="006455A3">
        <w:t xml:space="preserve">n Operational Data Environment is a real-time data acquisition and distribution software system that processes and routes data from Connected-X devices – including connected vehicles (CV), personal mobile devices, infrastructure components, and sensors – to subscribing applications to support the operation, maintenance, and use of the transportation system, as well as related research and development efforts. </w:t>
      </w:r>
    </w:p>
    <w:p w14:paraId="024FD882" w14:textId="54F127CD" w:rsidR="00F65242" w:rsidRPr="00481BBA" w:rsidRDefault="00F65242" w:rsidP="00F65242">
      <w:pPr>
        <w:rPr>
          <w:rFonts w:ascii="Times" w:hAnsi="Times" w:cs="Times"/>
        </w:rPr>
      </w:pPr>
      <w:r>
        <w:t xml:space="preserve">The ODE is intended to complement a connected vehicle infrastructure by brokering, processing and routing data from various data sources, including connected vehicles, field devices, Transportation Management Center (TMC) applications and a variety of other data users. Data users include but not limited to transportation software applications, Research Data Exchange (RDE), US DOT Situation Data Warehouse.  </w:t>
      </w:r>
    </w:p>
    <w:p w14:paraId="709893A3" w14:textId="0FCDF375" w:rsidR="001420F5" w:rsidRDefault="00F65242" w:rsidP="00F65242">
      <w:r>
        <w:t xml:space="preserve">As a data provisioning service, the ODE can provision data from disparate data sources to software applications that have placed data subscription requests to the ODE. </w:t>
      </w:r>
      <w:r w:rsidR="001420F5">
        <w:t>On the other direction, the ODE can accept data from CV applications and broadcast them to field devices through Road Side Units (RSU) and US DOT Situation Data Warehouse which in turn will transmit the data to Sirius XM satellites for delivery to the connected vehicles in the field.</w:t>
      </w:r>
    </w:p>
    <w:p w14:paraId="4C319565" w14:textId="2E013AA8" w:rsidR="00F65242" w:rsidRDefault="00F65242" w:rsidP="00F65242">
      <w:pPr>
        <w:rPr>
          <w:rFonts w:ascii="Times" w:hAnsi="Times" w:cs="Times"/>
        </w:rPr>
      </w:pPr>
      <w:r>
        <w:t xml:space="preserve">While provisioning data from data sources </w:t>
      </w:r>
      <w:r w:rsidR="006A6114">
        <w:t>to</w:t>
      </w:r>
      <w:r>
        <w:t xml:space="preserve"> data users, the ODE also will perform necessary security / credential checks and, as needed, data </w:t>
      </w:r>
      <w:r w:rsidR="001332C3">
        <w:t>validation</w:t>
      </w:r>
      <w:r>
        <w:t xml:space="preserve"> </w:t>
      </w:r>
      <w:r w:rsidR="001332C3">
        <w:t xml:space="preserve">and </w:t>
      </w:r>
      <w:r>
        <w:t xml:space="preserve">sanitization. </w:t>
      </w:r>
    </w:p>
    <w:p w14:paraId="253D16F1" w14:textId="17D05C44" w:rsidR="00F65242" w:rsidRPr="00F103A6" w:rsidRDefault="00F65242" w:rsidP="006820F5">
      <w:pPr>
        <w:pStyle w:val="ListParagraph"/>
        <w:numPr>
          <w:ilvl w:val="0"/>
          <w:numId w:val="3"/>
        </w:numPr>
        <w:spacing w:before="0" w:after="0" w:line="240" w:lineRule="auto"/>
        <w:rPr>
          <w:rFonts w:ascii="Times" w:hAnsi="Times" w:cs="Times"/>
        </w:rPr>
      </w:pPr>
      <w:r>
        <w:t>D</w:t>
      </w:r>
      <w:r w:rsidRPr="005D56B4">
        <w:t xml:space="preserve">ata </w:t>
      </w:r>
      <w:r w:rsidR="001332C3">
        <w:t>validation</w:t>
      </w:r>
      <w:r w:rsidRPr="005D56B4">
        <w:t xml:space="preserve"> is the process of making a judgment about the quality of the data</w:t>
      </w:r>
      <w:r w:rsidR="001332C3">
        <w:t xml:space="preserve"> and handling invalid data as prescribed by the system owners.</w:t>
      </w:r>
    </w:p>
    <w:p w14:paraId="7D543692" w14:textId="50104C91" w:rsidR="00F65242" w:rsidRPr="00F103A6" w:rsidRDefault="00F65242" w:rsidP="006820F5">
      <w:pPr>
        <w:pStyle w:val="ListParagraph"/>
        <w:numPr>
          <w:ilvl w:val="0"/>
          <w:numId w:val="3"/>
        </w:numPr>
        <w:spacing w:before="0" w:after="0" w:line="240" w:lineRule="auto"/>
        <w:rPr>
          <w:rFonts w:ascii="Times" w:hAnsi="Times" w:cs="Times"/>
        </w:rPr>
      </w:pPr>
      <w:r>
        <w:t>D</w:t>
      </w:r>
      <w:r w:rsidRPr="005D56B4">
        <w:t>ata sanitization is the modification of data as originally received to reduce or eliminate the possibility that the data can be used to compromise the privacy of the individual(s) that might be linked to the data</w:t>
      </w:r>
      <w:r w:rsidR="001332C3">
        <w:rPr>
          <w:rFonts w:ascii="MS Mincho" w:eastAsia="MS Mincho" w:hAnsi="MS Mincho" w:cs="MS Mincho"/>
        </w:rPr>
        <w:t>.</w:t>
      </w:r>
    </w:p>
    <w:p w14:paraId="62CE524B" w14:textId="1ACAC948" w:rsidR="00F65242" w:rsidRPr="00481BBA" w:rsidRDefault="00F65242" w:rsidP="001420F5"/>
    <w:p w14:paraId="4416D78E" w14:textId="1623427B" w:rsidR="00F65242" w:rsidRDefault="00F65242" w:rsidP="00F65242">
      <w:pPr>
        <w:pStyle w:val="Heading1"/>
        <w:keepNext/>
        <w:keepLines/>
        <w:spacing w:before="240" w:line="259" w:lineRule="auto"/>
        <w:ind w:left="720" w:hanging="720"/>
      </w:pPr>
      <w:bookmarkStart w:id="28" w:name="_Toc483908132"/>
      <w:r>
        <w:t xml:space="preserve">System </w:t>
      </w:r>
      <w:r w:rsidR="00D83260">
        <w:t>Overview</w:t>
      </w:r>
      <w:bookmarkEnd w:id="28"/>
    </w:p>
    <w:p w14:paraId="3B5836F5" w14:textId="07D1F1C7" w:rsidR="00F65242" w:rsidRDefault="00F65242" w:rsidP="00F65242">
      <w:r>
        <w:t xml:space="preserve">JPO ODE is an open-sourced software </w:t>
      </w:r>
      <w:r w:rsidR="00D83260">
        <w:t>application</w:t>
      </w:r>
      <w:r>
        <w:t xml:space="preserve"> that will enable the transfer </w:t>
      </w:r>
      <w:r w:rsidR="00D83260">
        <w:t xml:space="preserve">of data </w:t>
      </w:r>
      <w:r>
        <w:t xml:space="preserve">between field </w:t>
      </w:r>
      <w:r w:rsidR="00D83260">
        <w:t>devices</w:t>
      </w:r>
      <w:r>
        <w:t xml:space="preserve"> and backend </w:t>
      </w:r>
      <w:r w:rsidR="00D83260">
        <w:t xml:space="preserve">TMC </w:t>
      </w:r>
      <w:r>
        <w:t xml:space="preserve">systems for operational, monitoring, and research purposes. The system will enable applications to submit data through a variety </w:t>
      </w:r>
      <w:r w:rsidR="00D83260">
        <w:t xml:space="preserve">standard interfaces as </w:t>
      </w:r>
      <w:r>
        <w:t>illustrated in the figure below.</w:t>
      </w:r>
    </w:p>
    <w:p w14:paraId="42411CB6" w14:textId="77777777" w:rsidR="00F65242" w:rsidRDefault="00F65242" w:rsidP="00F65242">
      <w:r>
        <w:t>The mechanisms chosen for a specific deployment will depend on the infrastructure, technical resources, and applications available to an ODE environment.</w:t>
      </w:r>
    </w:p>
    <w:p w14:paraId="4E1A8F2B" w14:textId="534EFC0F" w:rsidR="0087489C" w:rsidRDefault="0087489C" w:rsidP="00F65242">
      <w:r>
        <w:t xml:space="preserve">The JPO-ODE will be designed to support the producers and consumers of CV data as illustrated in </w:t>
      </w:r>
      <w:r>
        <w:fldChar w:fldCharType="begin"/>
      </w:r>
      <w:r>
        <w:instrText xml:space="preserve"> REF _Ref470259075 \h </w:instrText>
      </w:r>
      <w:r>
        <w:fldChar w:fldCharType="separate"/>
      </w:r>
      <w:r w:rsidR="00244E15">
        <w:t xml:space="preserve">Figure </w:t>
      </w:r>
      <w:r w:rsidR="00244E15">
        <w:rPr>
          <w:noProof/>
        </w:rPr>
        <w:t>1</w:t>
      </w:r>
      <w:r>
        <w:fldChar w:fldCharType="end"/>
      </w:r>
      <w:r>
        <w:t xml:space="preserve"> </w:t>
      </w:r>
      <w:r>
        <w:fldChar w:fldCharType="begin"/>
      </w:r>
      <w:r>
        <w:instrText xml:space="preserve"> REF _Ref470259081 \p \h </w:instrText>
      </w:r>
      <w:r>
        <w:fldChar w:fldCharType="separate"/>
      </w:r>
      <w:r w:rsidR="00244E15">
        <w:t>below</w:t>
      </w:r>
      <w:r>
        <w:fldChar w:fldCharType="end"/>
      </w:r>
      <w:r>
        <w:t xml:space="preserve">. </w:t>
      </w:r>
      <w:r w:rsidRPr="0087489C">
        <w:rPr>
          <w:b/>
          <w:i/>
        </w:rPr>
        <w:t xml:space="preserve">The implementation </w:t>
      </w:r>
      <w:r>
        <w:rPr>
          <w:b/>
          <w:i/>
        </w:rPr>
        <w:t xml:space="preserve">timeline for </w:t>
      </w:r>
      <w:r w:rsidRPr="0087489C">
        <w:rPr>
          <w:b/>
          <w:i/>
        </w:rPr>
        <w:t>the identified interfaces will depend on the needs of the JPO ODE customers (Wyoming CV Pilot site, initially) and the priority of these capabilities to the JPO-ODE product owner.</w:t>
      </w:r>
    </w:p>
    <w:p w14:paraId="56F74570" w14:textId="77777777" w:rsidR="00F65242" w:rsidRPr="00DA32BB" w:rsidRDefault="00F65242" w:rsidP="00F65242"/>
    <w:p w14:paraId="625F20ED" w14:textId="71A01E25" w:rsidR="00453261" w:rsidRDefault="00E366B3" w:rsidP="00B473AE">
      <w:pPr>
        <w:keepNext/>
        <w:jc w:val="center"/>
      </w:pPr>
      <w:ins w:id="29" w:author="Schwartz, Matthew [USA]" w:date="2017-08-28T14:39:00Z">
        <w:r w:rsidRPr="00E366B3">
          <w:rPr>
            <w:noProof/>
            <w:lang w:eastAsia="en-US"/>
          </w:rPr>
          <w:drawing>
            <wp:inline distT="0" distB="0" distL="0" distR="0" wp14:anchorId="26B16EE0" wp14:editId="25138FC5">
              <wp:extent cx="6109335" cy="36225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561" cy="3630363"/>
                      </a:xfrm>
                      <a:prstGeom prst="rect">
                        <a:avLst/>
                      </a:prstGeom>
                    </pic:spPr>
                  </pic:pic>
                </a:graphicData>
              </a:graphic>
            </wp:inline>
          </w:drawing>
        </w:r>
      </w:ins>
      <w:del w:id="30" w:author="Schwartz, Matthew [USA]" w:date="2017-08-28T14:37:00Z">
        <w:r w:rsidR="00D0595A">
          <w:pict w14:anchorId="7625CA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0.2pt;height:267pt">
              <v:imagedata r:id="rId21" o:title=""/>
            </v:shape>
          </w:pict>
        </w:r>
      </w:del>
    </w:p>
    <w:p w14:paraId="767F147D" w14:textId="4DC0D8BB" w:rsidR="00453261" w:rsidRDefault="00453261" w:rsidP="00B473AE">
      <w:pPr>
        <w:pStyle w:val="Caption"/>
        <w:jc w:val="center"/>
      </w:pPr>
      <w:bookmarkStart w:id="31" w:name="_Ref470259075"/>
      <w:bookmarkStart w:id="32" w:name="_Ref470259081"/>
      <w:r>
        <w:t xml:space="preserve">Figure </w:t>
      </w:r>
      <w:fldSimple w:instr=" SEQ Figure \* ARABIC ">
        <w:r w:rsidR="00771AF3">
          <w:rPr>
            <w:noProof/>
          </w:rPr>
          <w:t>1</w:t>
        </w:r>
      </w:fldSimple>
      <w:bookmarkEnd w:id="31"/>
      <w:r>
        <w:t xml:space="preserve"> - ODE System Data Producers and Consumers</w:t>
      </w:r>
      <w:bookmarkEnd w:id="32"/>
    </w:p>
    <w:p w14:paraId="672FB2ED" w14:textId="369DE4CB" w:rsidR="00F65242" w:rsidRDefault="00F65242" w:rsidP="00D83260">
      <w:r>
        <w:tab/>
      </w:r>
    </w:p>
    <w:p w14:paraId="5A741DA3" w14:textId="77777777" w:rsidR="00C26C45" w:rsidRDefault="00C26C45" w:rsidP="00C26C45"/>
    <w:p w14:paraId="76478E70" w14:textId="77777777" w:rsidR="00C26C45" w:rsidRDefault="00C26C45" w:rsidP="00C26C45">
      <w:pPr>
        <w:pStyle w:val="Heading1"/>
      </w:pPr>
      <w:bookmarkStart w:id="33" w:name="_Toc462052213"/>
      <w:bookmarkStart w:id="34" w:name="_Toc483908133"/>
      <w:r w:rsidRPr="00116242">
        <w:t>Audience</w:t>
      </w:r>
      <w:bookmarkEnd w:id="33"/>
      <w:bookmarkEnd w:id="34"/>
    </w:p>
    <w:p w14:paraId="447878FF" w14:textId="1E2D6DCE" w:rsidR="00C26C45" w:rsidRDefault="00C26C45" w:rsidP="00C26C45">
      <w:r>
        <w:lastRenderedPageBreak/>
        <w:t>This document is intended for use by the ODE client applications.</w:t>
      </w:r>
    </w:p>
    <w:p w14:paraId="5CC6A8C6" w14:textId="77777777" w:rsidR="00C26C45" w:rsidRPr="00116242" w:rsidRDefault="00C26C45" w:rsidP="00C26C45">
      <w:pPr>
        <w:pStyle w:val="Heading1"/>
      </w:pPr>
      <w:bookmarkStart w:id="35" w:name="_Toc462052214"/>
      <w:bookmarkStart w:id="36" w:name="_Toc483908134"/>
      <w:r w:rsidRPr="00116242">
        <w:t>Glossary</w:t>
      </w:r>
      <w:bookmarkEnd w:id="35"/>
      <w:bookmarkEnd w:id="36"/>
    </w:p>
    <w:tbl>
      <w:tblPr>
        <w:tblStyle w:val="GridTable4-Accent11"/>
        <w:tblW w:w="9558" w:type="dxa"/>
        <w:tblLook w:val="04A0" w:firstRow="1" w:lastRow="0" w:firstColumn="1" w:lastColumn="0" w:noHBand="0" w:noVBand="1"/>
      </w:tblPr>
      <w:tblGrid>
        <w:gridCol w:w="2178"/>
        <w:gridCol w:w="7380"/>
      </w:tblGrid>
      <w:tr w:rsidR="00C26C45" w:rsidRPr="00BD73CD" w14:paraId="7B6D16CA" w14:textId="77777777" w:rsidTr="00C26C4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4C45A179" w14:textId="77777777" w:rsidR="00C26C45" w:rsidRPr="00BD73CD" w:rsidRDefault="00C26C45" w:rsidP="00C26C45">
            <w:pPr>
              <w:rPr>
                <w:rFonts w:ascii="Calibri" w:hAnsi="Calibri"/>
                <w:color w:val="000000"/>
              </w:rPr>
            </w:pPr>
            <w:r>
              <w:rPr>
                <w:rFonts w:ascii="Calibri" w:hAnsi="Calibri"/>
                <w:color w:val="000000"/>
              </w:rPr>
              <w:t>Term</w:t>
            </w:r>
          </w:p>
        </w:tc>
        <w:tc>
          <w:tcPr>
            <w:tcW w:w="7380" w:type="dxa"/>
            <w:noWrap/>
          </w:tcPr>
          <w:p w14:paraId="26508E3A" w14:textId="77777777" w:rsidR="00C26C45" w:rsidRPr="00BD73CD" w:rsidRDefault="00C26C45" w:rsidP="00C26C45">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Description</w:t>
            </w:r>
          </w:p>
        </w:tc>
      </w:tr>
      <w:tr w:rsidR="00C26C45" w:rsidRPr="00BD73CD" w14:paraId="47F51184"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5BEC300" w14:textId="77777777" w:rsidR="00C26C45" w:rsidRPr="00BD73CD" w:rsidRDefault="00C26C45" w:rsidP="00C26C45">
            <w:pPr>
              <w:rPr>
                <w:rFonts w:ascii="Calibri" w:hAnsi="Calibri"/>
                <w:color w:val="000000"/>
              </w:rPr>
            </w:pPr>
            <w:r>
              <w:rPr>
                <w:rFonts w:ascii="Calibri" w:hAnsi="Calibri"/>
                <w:color w:val="000000"/>
              </w:rPr>
              <w:t>API</w:t>
            </w:r>
          </w:p>
        </w:tc>
        <w:tc>
          <w:tcPr>
            <w:tcW w:w="7380" w:type="dxa"/>
            <w:noWrap/>
          </w:tcPr>
          <w:p w14:paraId="224B908C" w14:textId="77777777" w:rsidR="00C26C45"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Application Program Interface</w:t>
            </w:r>
          </w:p>
        </w:tc>
      </w:tr>
      <w:tr w:rsidR="00C26C45" w:rsidRPr="00BD73CD" w14:paraId="19DB973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FADD9CF" w14:textId="77777777" w:rsidR="00C26C45" w:rsidRPr="00BD73CD" w:rsidRDefault="00C26C45" w:rsidP="00C26C45">
            <w:pPr>
              <w:rPr>
                <w:rFonts w:ascii="Calibri" w:hAnsi="Calibri"/>
                <w:color w:val="000000"/>
              </w:rPr>
            </w:pPr>
            <w:r w:rsidRPr="00BD73CD">
              <w:rPr>
                <w:rFonts w:ascii="Calibri" w:hAnsi="Calibri"/>
                <w:color w:val="000000"/>
              </w:rPr>
              <w:t>ASN.1</w:t>
            </w:r>
          </w:p>
        </w:tc>
        <w:tc>
          <w:tcPr>
            <w:tcW w:w="7380" w:type="dxa"/>
            <w:noWrap/>
          </w:tcPr>
          <w:p w14:paraId="6B89A06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C757AC">
              <w:rPr>
                <w:rFonts w:ascii="Calibri" w:hAnsi="Calibri"/>
                <w:color w:val="000000"/>
              </w:rPr>
              <w:t>Abstract Syntax Notation One (ASN.1) is a standard and notation that describes rules and structures for representing, encoding, transmitting, and decoding data in telecommunications and computer networking</w:t>
            </w:r>
          </w:p>
        </w:tc>
      </w:tr>
      <w:tr w:rsidR="00C26C45" w:rsidRPr="00BD73CD" w14:paraId="1966B18A"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156B206F" w14:textId="77777777" w:rsidR="00C26C45" w:rsidRPr="00BD73CD" w:rsidRDefault="00C26C45" w:rsidP="00C26C45">
            <w:pPr>
              <w:rPr>
                <w:rFonts w:ascii="Calibri" w:hAnsi="Calibri"/>
                <w:color w:val="000000"/>
              </w:rPr>
            </w:pPr>
            <w:r w:rsidRPr="00BD73CD">
              <w:rPr>
                <w:rFonts w:ascii="Calibri" w:hAnsi="Calibri"/>
                <w:color w:val="000000"/>
              </w:rPr>
              <w:t>Git</w:t>
            </w:r>
          </w:p>
        </w:tc>
        <w:tc>
          <w:tcPr>
            <w:tcW w:w="7380" w:type="dxa"/>
            <w:noWrap/>
            <w:hideMark/>
          </w:tcPr>
          <w:p w14:paraId="49C804A3"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680932">
              <w:rPr>
                <w:rFonts w:ascii="Calibri" w:hAnsi="Calibri"/>
                <w:color w:val="000000"/>
              </w:rPr>
              <w:t xml:space="preserve">Git is a free and open source distributed version control system designed to handle everything from small to very large projects with speed and efficiency. </w:t>
            </w:r>
            <w:r>
              <w:rPr>
                <w:rFonts w:ascii="Calibri" w:hAnsi="Calibri"/>
                <w:color w:val="000000"/>
              </w:rPr>
              <w:t xml:space="preserve"> </w:t>
            </w:r>
            <w:hyperlink r:id="rId22" w:history="1">
              <w:r w:rsidRPr="00E609F1">
                <w:rPr>
                  <w:rStyle w:val="Hyperlink"/>
                  <w:rFonts w:ascii="Calibri" w:hAnsi="Calibri"/>
                </w:rPr>
                <w:t>https://git-scm.com/</w:t>
              </w:r>
            </w:hyperlink>
            <w:r>
              <w:rPr>
                <w:rFonts w:ascii="Calibri" w:hAnsi="Calibri"/>
                <w:color w:val="000000"/>
              </w:rPr>
              <w:t xml:space="preserve"> </w:t>
            </w:r>
          </w:p>
        </w:tc>
      </w:tr>
      <w:tr w:rsidR="00C26C45" w:rsidRPr="00BD73CD" w14:paraId="41F6C4CB"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DE5CE7" w14:textId="77777777" w:rsidR="00C26C45" w:rsidRPr="00BD73CD" w:rsidRDefault="00C26C45" w:rsidP="00C26C45">
            <w:pPr>
              <w:rPr>
                <w:rFonts w:ascii="Calibri" w:hAnsi="Calibri"/>
                <w:color w:val="000000"/>
              </w:rPr>
            </w:pPr>
            <w:r w:rsidRPr="00BD73CD">
              <w:rPr>
                <w:rFonts w:ascii="Calibri" w:hAnsi="Calibri"/>
                <w:color w:val="000000"/>
              </w:rPr>
              <w:t>JDK</w:t>
            </w:r>
          </w:p>
        </w:tc>
        <w:tc>
          <w:tcPr>
            <w:tcW w:w="7380" w:type="dxa"/>
            <w:noWrap/>
            <w:hideMark/>
          </w:tcPr>
          <w:p w14:paraId="179ECBA2"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Development Kit</w:t>
            </w:r>
          </w:p>
        </w:tc>
      </w:tr>
      <w:tr w:rsidR="00C26C45" w:rsidRPr="00BD73CD" w14:paraId="09A06945"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2E86967" w14:textId="77777777" w:rsidR="00C26C45" w:rsidRPr="00BD73CD" w:rsidRDefault="00C26C45" w:rsidP="00C26C45">
            <w:pPr>
              <w:rPr>
                <w:rFonts w:ascii="Calibri" w:hAnsi="Calibri"/>
                <w:color w:val="000000"/>
              </w:rPr>
            </w:pPr>
            <w:r w:rsidRPr="00BD73CD">
              <w:rPr>
                <w:rFonts w:ascii="Calibri" w:hAnsi="Calibri"/>
                <w:color w:val="000000"/>
              </w:rPr>
              <w:t>JPO</w:t>
            </w:r>
          </w:p>
        </w:tc>
        <w:tc>
          <w:tcPr>
            <w:tcW w:w="7380" w:type="dxa"/>
            <w:noWrap/>
            <w:hideMark/>
          </w:tcPr>
          <w:p w14:paraId="19205D1A"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Joint Program Office</w:t>
            </w:r>
          </w:p>
        </w:tc>
      </w:tr>
      <w:tr w:rsidR="00C26C45" w:rsidRPr="00BD73CD" w14:paraId="5B8A3914"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9F31FBB" w14:textId="77777777" w:rsidR="00C26C45" w:rsidRPr="00BD73CD" w:rsidRDefault="00C26C45" w:rsidP="00C26C45">
            <w:pPr>
              <w:rPr>
                <w:rFonts w:ascii="Calibri" w:hAnsi="Calibri"/>
                <w:color w:val="000000"/>
              </w:rPr>
            </w:pPr>
            <w:r w:rsidRPr="00BD73CD">
              <w:rPr>
                <w:rFonts w:ascii="Calibri" w:hAnsi="Calibri"/>
                <w:color w:val="000000"/>
              </w:rPr>
              <w:t>JRE</w:t>
            </w:r>
          </w:p>
        </w:tc>
        <w:tc>
          <w:tcPr>
            <w:tcW w:w="7380" w:type="dxa"/>
            <w:noWrap/>
            <w:hideMark/>
          </w:tcPr>
          <w:p w14:paraId="2F153475"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Java Runtime Environment</w:t>
            </w:r>
          </w:p>
        </w:tc>
      </w:tr>
      <w:tr w:rsidR="00C26C45" w:rsidRPr="00BD73CD" w14:paraId="7999E76D"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60BCA688" w14:textId="77777777" w:rsidR="00C26C45" w:rsidRPr="00BD73CD" w:rsidRDefault="00C26C45" w:rsidP="00C26C45">
            <w:pPr>
              <w:rPr>
                <w:rFonts w:ascii="Calibri" w:hAnsi="Calibri"/>
                <w:color w:val="000000"/>
              </w:rPr>
            </w:pPr>
            <w:r w:rsidRPr="00BD73CD">
              <w:rPr>
                <w:rFonts w:ascii="Calibri" w:hAnsi="Calibri"/>
                <w:color w:val="000000"/>
              </w:rPr>
              <w:t>JVM</w:t>
            </w:r>
          </w:p>
        </w:tc>
        <w:tc>
          <w:tcPr>
            <w:tcW w:w="7380" w:type="dxa"/>
            <w:noWrap/>
            <w:hideMark/>
          </w:tcPr>
          <w:p w14:paraId="404D895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Java Virtual Machine</w:t>
            </w:r>
          </w:p>
        </w:tc>
      </w:tr>
      <w:tr w:rsidR="00C26C45" w:rsidRPr="00BD73CD" w14:paraId="07E04B3F"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20503C3B" w14:textId="77777777" w:rsidR="00C26C45" w:rsidRPr="00BD73CD" w:rsidRDefault="00C26C45" w:rsidP="00C26C45">
            <w:pPr>
              <w:rPr>
                <w:rFonts w:ascii="Calibri" w:hAnsi="Calibri"/>
                <w:color w:val="000000"/>
              </w:rPr>
            </w:pPr>
            <w:r w:rsidRPr="00BD73CD">
              <w:rPr>
                <w:rFonts w:ascii="Calibri" w:hAnsi="Calibri"/>
                <w:color w:val="000000"/>
              </w:rPr>
              <w:t>Kafka</w:t>
            </w:r>
          </w:p>
        </w:tc>
        <w:tc>
          <w:tcPr>
            <w:tcW w:w="7380" w:type="dxa"/>
            <w:noWrap/>
            <w:hideMark/>
          </w:tcPr>
          <w:p w14:paraId="4123722F"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1A7F9B">
              <w:rPr>
                <w:rFonts w:ascii="Calibri" w:hAnsi="Calibri"/>
                <w:color w:val="000000"/>
              </w:rPr>
              <w:t>Apache Kafka is publish-subscribe messaging rethought as a distributed commit log.</w:t>
            </w:r>
          </w:p>
        </w:tc>
      </w:tr>
      <w:tr w:rsidR="00C26C45" w:rsidRPr="00BD73CD" w14:paraId="07B87F6C"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4BABA8BB" w14:textId="77777777" w:rsidR="00C26C45" w:rsidRPr="00BD73CD" w:rsidRDefault="00C26C45" w:rsidP="00C26C45">
            <w:pPr>
              <w:rPr>
                <w:rFonts w:ascii="Calibri" w:hAnsi="Calibri"/>
                <w:color w:val="000000"/>
              </w:rPr>
            </w:pPr>
            <w:r w:rsidRPr="00BD73CD">
              <w:rPr>
                <w:rFonts w:ascii="Calibri" w:hAnsi="Calibri"/>
                <w:color w:val="000000"/>
              </w:rPr>
              <w:t>POJO</w:t>
            </w:r>
          </w:p>
        </w:tc>
        <w:tc>
          <w:tcPr>
            <w:tcW w:w="7380" w:type="dxa"/>
            <w:noWrap/>
            <w:hideMark/>
          </w:tcPr>
          <w:p w14:paraId="1374ED1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Plain Old Java Object</w:t>
            </w:r>
          </w:p>
        </w:tc>
      </w:tr>
      <w:tr w:rsidR="00C26C45" w:rsidRPr="00BD73CD" w14:paraId="70664030"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C7DAB" w14:textId="77777777" w:rsidR="00C26C45" w:rsidRPr="00BD73CD" w:rsidRDefault="00C26C45" w:rsidP="00C26C45">
            <w:pPr>
              <w:rPr>
                <w:rFonts w:ascii="Calibri" w:hAnsi="Calibri"/>
                <w:color w:val="000000"/>
              </w:rPr>
            </w:pPr>
            <w:r>
              <w:rPr>
                <w:rFonts w:ascii="Calibri" w:hAnsi="Calibri"/>
                <w:color w:val="000000"/>
              </w:rPr>
              <w:t>SAE</w:t>
            </w:r>
          </w:p>
        </w:tc>
        <w:tc>
          <w:tcPr>
            <w:tcW w:w="7380" w:type="dxa"/>
            <w:noWrap/>
          </w:tcPr>
          <w:p w14:paraId="632DD58C" w14:textId="77777777" w:rsidR="00C26C45"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SAE International is a global association of more than 128,000 engineers and related technical experts in the aerospace, automotive and commercial-vehicle industries.</w:t>
            </w:r>
          </w:p>
        </w:tc>
      </w:tr>
      <w:tr w:rsidR="00C26C45" w:rsidRPr="00BD73CD" w14:paraId="566ABC39"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1DB95399" w14:textId="77777777" w:rsidR="00C26C45" w:rsidRPr="00BD73CD" w:rsidRDefault="00C26C45" w:rsidP="00C26C45">
            <w:pPr>
              <w:rPr>
                <w:rFonts w:ascii="Calibri" w:hAnsi="Calibri"/>
                <w:color w:val="000000"/>
              </w:rPr>
            </w:pPr>
            <w:r>
              <w:rPr>
                <w:rFonts w:ascii="Calibri" w:hAnsi="Calibri"/>
                <w:color w:val="000000"/>
              </w:rPr>
              <w:t>J</w:t>
            </w:r>
            <w:r w:rsidRPr="00BD73CD">
              <w:rPr>
                <w:rFonts w:ascii="Calibri" w:hAnsi="Calibri"/>
                <w:color w:val="000000"/>
              </w:rPr>
              <w:t xml:space="preserve">2735 </w:t>
            </w:r>
          </w:p>
        </w:tc>
        <w:tc>
          <w:tcPr>
            <w:tcW w:w="7380" w:type="dxa"/>
            <w:noWrap/>
          </w:tcPr>
          <w:p w14:paraId="69C8C64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DF5D15">
              <w:rPr>
                <w:rFonts w:ascii="Calibri" w:hAnsi="Calibri"/>
                <w:color w:val="000000"/>
              </w:rPr>
              <w:t>This SAE Standard specifies a message set, and its data frames and data elements specifically for use by applications intended to utilize the 5.9 GHz Dedicated Short Range Communications for Wireless Access in Vehicular Environments (DSRC/WAVE, referenced in this document simply as “DSRC”), communications systems.</w:t>
            </w:r>
          </w:p>
        </w:tc>
      </w:tr>
      <w:tr w:rsidR="00C26C45" w:rsidRPr="00BD73CD" w14:paraId="18097B17"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57C3C646" w14:textId="77777777" w:rsidR="00C26C45" w:rsidRPr="00BD73CD" w:rsidRDefault="00C26C45" w:rsidP="00C26C45">
            <w:pPr>
              <w:rPr>
                <w:rFonts w:ascii="Calibri" w:hAnsi="Calibri"/>
                <w:color w:val="000000"/>
              </w:rPr>
            </w:pPr>
            <w:r w:rsidRPr="00BD73CD">
              <w:rPr>
                <w:rFonts w:ascii="Calibri" w:hAnsi="Calibri"/>
                <w:color w:val="000000"/>
              </w:rPr>
              <w:t>SCP</w:t>
            </w:r>
          </w:p>
        </w:tc>
        <w:tc>
          <w:tcPr>
            <w:tcW w:w="7380" w:type="dxa"/>
            <w:noWrap/>
            <w:hideMark/>
          </w:tcPr>
          <w:p w14:paraId="0C9A5708"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Secure Copy</w:t>
            </w:r>
          </w:p>
        </w:tc>
      </w:tr>
      <w:tr w:rsidR="00C26C45" w:rsidRPr="00BD73CD" w14:paraId="3CC43A00"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3860AA6" w14:textId="77777777" w:rsidR="00C26C45" w:rsidRPr="00BD73CD" w:rsidRDefault="00C26C45" w:rsidP="00C26C45">
            <w:pPr>
              <w:rPr>
                <w:rFonts w:ascii="Calibri" w:hAnsi="Calibri"/>
                <w:color w:val="000000"/>
              </w:rPr>
            </w:pPr>
            <w:r w:rsidRPr="00BD73CD">
              <w:rPr>
                <w:rFonts w:ascii="Calibri" w:hAnsi="Calibri"/>
                <w:color w:val="000000"/>
              </w:rPr>
              <w:t>SDW</w:t>
            </w:r>
          </w:p>
        </w:tc>
        <w:tc>
          <w:tcPr>
            <w:tcW w:w="7380" w:type="dxa"/>
            <w:noWrap/>
            <w:hideMark/>
          </w:tcPr>
          <w:p w14:paraId="48533FD2"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Situation Data Warehouse</w:t>
            </w:r>
          </w:p>
        </w:tc>
      </w:tr>
      <w:tr w:rsidR="00C26C45" w:rsidRPr="00BD73CD" w14:paraId="28028B86"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30A1D859" w14:textId="04039C77" w:rsidR="00C26C45" w:rsidRPr="00BD73CD" w:rsidRDefault="00C26C45" w:rsidP="00C26C45">
            <w:pPr>
              <w:rPr>
                <w:rFonts w:ascii="Calibri" w:hAnsi="Calibri"/>
                <w:color w:val="000000"/>
              </w:rPr>
            </w:pPr>
            <w:r>
              <w:rPr>
                <w:rFonts w:ascii="Calibri" w:hAnsi="Calibri"/>
                <w:color w:val="000000"/>
              </w:rPr>
              <w:t>TIM</w:t>
            </w:r>
          </w:p>
        </w:tc>
        <w:tc>
          <w:tcPr>
            <w:tcW w:w="7380" w:type="dxa"/>
            <w:noWrap/>
            <w:hideMark/>
          </w:tcPr>
          <w:p w14:paraId="4BF5992F" w14:textId="32C9F16B"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Traveler Information Message</w:t>
            </w:r>
          </w:p>
        </w:tc>
      </w:tr>
      <w:tr w:rsidR="00C26C45" w:rsidRPr="00BD73CD" w14:paraId="08640CD3"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hideMark/>
          </w:tcPr>
          <w:p w14:paraId="04AF594B" w14:textId="77777777" w:rsidR="00C26C45" w:rsidRPr="00BD73CD" w:rsidRDefault="00C26C45" w:rsidP="00C26C45">
            <w:pPr>
              <w:rPr>
                <w:rFonts w:ascii="Calibri" w:hAnsi="Calibri"/>
                <w:color w:val="000000"/>
              </w:rPr>
            </w:pPr>
            <w:r w:rsidRPr="00BD73CD">
              <w:rPr>
                <w:rFonts w:ascii="Calibri" w:hAnsi="Calibri"/>
                <w:color w:val="000000"/>
              </w:rPr>
              <w:t>US</w:t>
            </w:r>
            <w:r>
              <w:rPr>
                <w:rFonts w:ascii="Calibri" w:hAnsi="Calibri"/>
                <w:color w:val="000000"/>
              </w:rPr>
              <w:t xml:space="preserve"> </w:t>
            </w:r>
            <w:r w:rsidRPr="00BD73CD">
              <w:rPr>
                <w:rFonts w:ascii="Calibri" w:hAnsi="Calibri"/>
                <w:color w:val="000000"/>
              </w:rPr>
              <w:t>DOT</w:t>
            </w:r>
          </w:p>
        </w:tc>
        <w:tc>
          <w:tcPr>
            <w:tcW w:w="7380" w:type="dxa"/>
            <w:noWrap/>
            <w:hideMark/>
          </w:tcPr>
          <w:p w14:paraId="56013BE8"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Unites States Department of Transportation</w:t>
            </w:r>
          </w:p>
        </w:tc>
      </w:tr>
      <w:tr w:rsidR="00C26C45" w:rsidRPr="00BD73CD" w14:paraId="354616B1" w14:textId="77777777" w:rsidTr="00C26C45">
        <w:trPr>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27374D51" w14:textId="77777777" w:rsidR="00C26C45" w:rsidRPr="00BD73CD" w:rsidRDefault="00C26C45" w:rsidP="00C26C45">
            <w:pPr>
              <w:rPr>
                <w:rFonts w:ascii="Calibri" w:hAnsi="Calibri"/>
                <w:color w:val="000000"/>
              </w:rPr>
            </w:pPr>
            <w:r w:rsidRPr="00BD73CD">
              <w:rPr>
                <w:rFonts w:ascii="Calibri" w:hAnsi="Calibri"/>
                <w:color w:val="000000"/>
              </w:rPr>
              <w:t>WebSocket</w:t>
            </w:r>
          </w:p>
        </w:tc>
        <w:tc>
          <w:tcPr>
            <w:tcW w:w="7380" w:type="dxa"/>
            <w:noWrap/>
          </w:tcPr>
          <w:p w14:paraId="0F9DD6CC" w14:textId="77777777" w:rsidR="00C26C45" w:rsidRPr="00BD73CD" w:rsidRDefault="00C26C45" w:rsidP="00C26C45">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7F295B">
              <w:rPr>
                <w:rFonts w:ascii="Calibri" w:hAnsi="Calibri"/>
                <w:color w:val="000000"/>
              </w:rPr>
              <w:t>WebSocket is designed to be implemented in web browsers and web servers, but it can be used by any client or server application. The WebSocket Protocol is an independent TCP-based protocol. Its only relationship to HTTP is that its handshake is interpreted by HTTP servers as an Upgrade request.</w:t>
            </w:r>
          </w:p>
        </w:tc>
      </w:tr>
      <w:tr w:rsidR="00C26C45" w:rsidRPr="00BD73CD" w14:paraId="412CA948" w14:textId="77777777" w:rsidTr="00C26C4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78" w:type="dxa"/>
            <w:noWrap/>
          </w:tcPr>
          <w:p w14:paraId="31E51D41" w14:textId="77777777" w:rsidR="00C26C45" w:rsidRPr="00BD73CD" w:rsidRDefault="00C26C45" w:rsidP="00C26C45">
            <w:pPr>
              <w:rPr>
                <w:rFonts w:ascii="Calibri" w:hAnsi="Calibri"/>
                <w:color w:val="000000"/>
              </w:rPr>
            </w:pPr>
            <w:r w:rsidRPr="00BD73CD">
              <w:rPr>
                <w:rFonts w:ascii="Calibri" w:hAnsi="Calibri"/>
                <w:color w:val="000000"/>
              </w:rPr>
              <w:t>ZooKeeper</w:t>
            </w:r>
          </w:p>
        </w:tc>
        <w:tc>
          <w:tcPr>
            <w:tcW w:w="7380" w:type="dxa"/>
            <w:noWrap/>
          </w:tcPr>
          <w:p w14:paraId="3DA01404" w14:textId="77777777" w:rsidR="00C26C45" w:rsidRPr="00BD73CD" w:rsidRDefault="00C26C45" w:rsidP="00C26C45">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7F295B">
              <w:rPr>
                <w:rFonts w:ascii="Calibri" w:hAnsi="Calibri"/>
                <w:color w:val="000000"/>
              </w:rPr>
              <w:t>Apache ZooKeeper</w:t>
            </w:r>
            <w:r>
              <w:rPr>
                <w:rFonts w:ascii="Calibri" w:hAnsi="Calibri"/>
                <w:color w:val="000000"/>
              </w:rPr>
              <w:t xml:space="preserve"> </w:t>
            </w:r>
            <w:r w:rsidRPr="007F295B">
              <w:rPr>
                <w:rFonts w:ascii="Calibri" w:hAnsi="Calibri"/>
                <w:color w:val="000000"/>
              </w:rPr>
              <w:t>is a centralized service for maintaining configuration information, naming, providing distributed synchronization, and providing group services.</w:t>
            </w:r>
          </w:p>
        </w:tc>
      </w:tr>
    </w:tbl>
    <w:p w14:paraId="6967021A" w14:textId="77777777" w:rsidR="00C26C45" w:rsidRDefault="00C26C45" w:rsidP="00C26C45">
      <w:pPr>
        <w:spacing w:before="4320" w:line="276" w:lineRule="auto"/>
        <w:jc w:val="center"/>
      </w:pPr>
    </w:p>
    <w:p w14:paraId="2FC87C35" w14:textId="77777777" w:rsidR="00C26C45" w:rsidRDefault="00C26C45" w:rsidP="00C26C45">
      <w:pPr>
        <w:spacing w:before="4320" w:line="276" w:lineRule="auto"/>
        <w:jc w:val="center"/>
      </w:pPr>
    </w:p>
    <w:p w14:paraId="3951D226" w14:textId="77777777" w:rsidR="00C26C45" w:rsidRPr="00F422B3" w:rsidRDefault="00C26C45" w:rsidP="00C26C45">
      <w:pPr>
        <w:spacing w:before="4320" w:line="276" w:lineRule="auto"/>
        <w:jc w:val="center"/>
      </w:pPr>
      <w:r w:rsidRPr="00F422B3">
        <w:t>This page intentionally left blank</w:t>
      </w:r>
    </w:p>
    <w:p w14:paraId="12F7CDEE" w14:textId="77777777" w:rsidR="00C26C45" w:rsidRPr="00F73ACA" w:rsidRDefault="00C26C45" w:rsidP="00C26C45"/>
    <w:p w14:paraId="47A3D9EF" w14:textId="77777777" w:rsidR="00C26C45" w:rsidRDefault="00C26C45" w:rsidP="00C26C45"/>
    <w:p w14:paraId="73EC81AF" w14:textId="77777777" w:rsidR="00C26C45" w:rsidRDefault="00C26C45" w:rsidP="00C26C45"/>
    <w:p w14:paraId="53380AF0" w14:textId="77777777" w:rsidR="00C26C45" w:rsidRDefault="00C26C45" w:rsidP="00C26C45"/>
    <w:p w14:paraId="2808767A" w14:textId="77777777" w:rsidR="00C26C45" w:rsidRDefault="00C26C45" w:rsidP="00C26C45"/>
    <w:p w14:paraId="67B5DF44" w14:textId="77777777" w:rsidR="00C26C45" w:rsidRDefault="00C26C45" w:rsidP="00C26C45"/>
    <w:p w14:paraId="47430F57" w14:textId="77777777" w:rsidR="00C26C45" w:rsidRDefault="00C26C45" w:rsidP="00C26C45"/>
    <w:p w14:paraId="72B05C10" w14:textId="77777777" w:rsidR="00C26C45" w:rsidRDefault="00C26C45" w:rsidP="00C26C45"/>
    <w:p w14:paraId="72C8BB62" w14:textId="77777777" w:rsidR="00C26C45" w:rsidRPr="00F73ACA" w:rsidRDefault="00C26C45" w:rsidP="00C26C45"/>
    <w:p w14:paraId="19C99C42" w14:textId="68DCF873" w:rsidR="00C26C45" w:rsidRDefault="00C26C45" w:rsidP="00C26C45">
      <w:pPr>
        <w:pStyle w:val="Heading1"/>
      </w:pPr>
      <w:bookmarkStart w:id="37" w:name="_Toc462052215"/>
      <w:bookmarkStart w:id="38" w:name="_Toc483908135"/>
      <w:r>
        <w:t xml:space="preserve">ODE </w:t>
      </w:r>
      <w:r w:rsidRPr="008F6528">
        <w:t>DEVELOPMENT ENVIRONMENT</w:t>
      </w:r>
      <w:bookmarkEnd w:id="37"/>
      <w:bookmarkEnd w:id="38"/>
    </w:p>
    <w:p w14:paraId="667C5AFA" w14:textId="52EF58AC" w:rsidR="00C26C45" w:rsidRPr="006222B8" w:rsidRDefault="00C26C45" w:rsidP="00C26C45">
      <w:pPr>
        <w:pStyle w:val="Heading2"/>
      </w:pPr>
      <w:bookmarkStart w:id="39" w:name="_Toc462052216"/>
      <w:bookmarkStart w:id="40" w:name="_Toc483908136"/>
      <w:r>
        <w:t>J</w:t>
      </w:r>
      <w:r w:rsidRPr="002F7470">
        <w:t>ava Development Tools</w:t>
      </w:r>
      <w:bookmarkEnd w:id="39"/>
      <w:bookmarkEnd w:id="40"/>
    </w:p>
    <w:p w14:paraId="4BBB2234" w14:textId="77777777" w:rsidR="00C26C45" w:rsidRDefault="00C26C45" w:rsidP="00C26C45">
      <w:r>
        <w:t xml:space="preserve">The ODE </w:t>
      </w:r>
      <w:r w:rsidRPr="00A72BA0">
        <w:t>team</w:t>
      </w:r>
      <w:r>
        <w:t xml:space="preserve"> uses Java as the primary programming language. </w:t>
      </w:r>
    </w:p>
    <w:p w14:paraId="651C089E" w14:textId="77777777" w:rsidR="00C26C45" w:rsidRDefault="00C26C45" w:rsidP="00C26C45">
      <w:r w:rsidRPr="006E0AB4">
        <w:t>Tools</w:t>
      </w:r>
      <w:r>
        <w:t>: </w:t>
      </w:r>
    </w:p>
    <w:p w14:paraId="7F838C88" w14:textId="77777777" w:rsidR="00C26C45" w:rsidRDefault="00C26C45" w:rsidP="006820F5">
      <w:pPr>
        <w:numPr>
          <w:ilvl w:val="0"/>
          <w:numId w:val="5"/>
        </w:numPr>
        <w:spacing w:before="100" w:beforeAutospacing="1" w:after="100" w:afterAutospacing="1" w:line="240" w:lineRule="auto"/>
      </w:pPr>
      <w:r>
        <w:t>Java</w:t>
      </w:r>
    </w:p>
    <w:p w14:paraId="74B33643" w14:textId="77777777" w:rsidR="00C26C45" w:rsidRDefault="00C26C45" w:rsidP="006820F5">
      <w:pPr>
        <w:numPr>
          <w:ilvl w:val="0"/>
          <w:numId w:val="5"/>
        </w:numPr>
        <w:spacing w:before="100" w:beforeAutospacing="1" w:after="100" w:afterAutospacing="1" w:line="240" w:lineRule="auto"/>
      </w:pPr>
      <w:r>
        <w:t>Eclipse IDE</w:t>
      </w:r>
    </w:p>
    <w:p w14:paraId="17208378" w14:textId="55604CD0" w:rsidR="00C26C45" w:rsidRDefault="00C26C45" w:rsidP="006820F5">
      <w:pPr>
        <w:numPr>
          <w:ilvl w:val="0"/>
          <w:numId w:val="5"/>
        </w:numPr>
        <w:spacing w:before="100" w:beforeAutospacing="1" w:after="100" w:afterAutospacing="1" w:line="240" w:lineRule="auto"/>
      </w:pPr>
      <w:r>
        <w:t>Git</w:t>
      </w:r>
    </w:p>
    <w:p w14:paraId="1A35A818" w14:textId="77777777" w:rsidR="00C26C45" w:rsidRDefault="00C26C45" w:rsidP="006820F5">
      <w:pPr>
        <w:numPr>
          <w:ilvl w:val="0"/>
          <w:numId w:val="5"/>
        </w:numPr>
        <w:spacing w:before="100" w:beforeAutospacing="1" w:after="100" w:afterAutospacing="1" w:line="240" w:lineRule="auto"/>
      </w:pPr>
      <w:r>
        <w:t>Maven</w:t>
      </w:r>
    </w:p>
    <w:p w14:paraId="71C61534" w14:textId="18E25F4D" w:rsidR="00C26C45" w:rsidRDefault="00C26C45" w:rsidP="006820F5">
      <w:pPr>
        <w:numPr>
          <w:ilvl w:val="0"/>
          <w:numId w:val="5"/>
        </w:numPr>
        <w:spacing w:before="100" w:beforeAutospacing="1" w:after="100" w:afterAutospacing="1" w:line="240" w:lineRule="auto"/>
      </w:pPr>
      <w:r>
        <w:t xml:space="preserve">GitHub: </w:t>
      </w:r>
      <w:hyperlink r:id="rId23" w:history="1">
        <w:r w:rsidRPr="00F14CE2">
          <w:rPr>
            <w:rStyle w:val="Hyperlink"/>
          </w:rPr>
          <w:t>https://github.com/usdot-jpo-ode/jpo-ode</w:t>
        </w:r>
      </w:hyperlink>
    </w:p>
    <w:p w14:paraId="177E6F06" w14:textId="40EE1ECA" w:rsidR="00C26C45" w:rsidRPr="00176E93" w:rsidRDefault="00C26C45" w:rsidP="00C26C45">
      <w:pPr>
        <w:pStyle w:val="Heading2"/>
      </w:pPr>
      <w:bookmarkStart w:id="41" w:name="_Toc462052217"/>
      <w:bookmarkStart w:id="42" w:name="_Toc483908137"/>
      <w:r w:rsidRPr="00176E93">
        <w:t>Java</w:t>
      </w:r>
      <w:bookmarkEnd w:id="41"/>
      <w:bookmarkEnd w:id="42"/>
    </w:p>
    <w:p w14:paraId="6875E589" w14:textId="77777777" w:rsidR="00C26C45" w:rsidRDefault="00C26C45" w:rsidP="00C26C45">
      <w:r>
        <w:t>Install Java Development Kit (JDK) 1.8</w:t>
      </w:r>
    </w:p>
    <w:p w14:paraId="0DF3A6FE" w14:textId="77777777" w:rsidR="00C26C45" w:rsidRDefault="00D0595A" w:rsidP="00C26C45">
      <w:pPr>
        <w:pStyle w:val="NormalWeb"/>
      </w:pPr>
      <w:hyperlink r:id="rId24" w:history="1">
        <w:r w:rsidR="00C26C45" w:rsidRPr="00201694">
          <w:rPr>
            <w:rStyle w:val="Hyperlink"/>
          </w:rPr>
          <w:t>http://www.oracle.com/technetwork/java/javase/downloads/jdk8-downloads-2133151.html</w:t>
        </w:r>
      </w:hyperlink>
    </w:p>
    <w:p w14:paraId="575A192A" w14:textId="6DDBBE0E" w:rsidR="00C26C45" w:rsidRPr="00176E93" w:rsidRDefault="00C26C45" w:rsidP="00C26C45">
      <w:pPr>
        <w:pStyle w:val="Heading2"/>
      </w:pPr>
      <w:bookmarkStart w:id="43" w:name="_Toc462052218"/>
      <w:bookmarkStart w:id="44" w:name="_Toc483908138"/>
      <w:r w:rsidRPr="00176E93">
        <w:t>Eclipse IDE</w:t>
      </w:r>
      <w:bookmarkEnd w:id="43"/>
      <w:bookmarkEnd w:id="44"/>
    </w:p>
    <w:p w14:paraId="3684579F" w14:textId="77777777" w:rsidR="00C26C45" w:rsidRDefault="00C26C45" w:rsidP="00C26C45">
      <w:r>
        <w:t xml:space="preserve">Download and install Eclipse. </w:t>
      </w:r>
    </w:p>
    <w:p w14:paraId="0E222FCE" w14:textId="77777777" w:rsidR="00C26C45" w:rsidRDefault="00D0595A" w:rsidP="00C26C45">
      <w:pPr>
        <w:pStyle w:val="NormalWeb"/>
      </w:pPr>
      <w:hyperlink r:id="rId25" w:history="1">
        <w:r w:rsidR="00C26C45" w:rsidRPr="00201694">
          <w:rPr>
            <w:rStyle w:val="Hyperlink"/>
          </w:rPr>
          <w:t>https://eclipse.org</w:t>
        </w:r>
      </w:hyperlink>
    </w:p>
    <w:p w14:paraId="5090986C" w14:textId="77777777" w:rsidR="00C26C45" w:rsidRDefault="00C26C45" w:rsidP="00C26C45">
      <w:r>
        <w:t>Configure Eclipse to use Java 1.8 JDK. Local installation of Tomcat can integrate with Eclipse and can help with prototyping or debugging the application. </w:t>
      </w:r>
    </w:p>
    <w:p w14:paraId="563455FA" w14:textId="7D6A2316" w:rsidR="00C26C45" w:rsidRPr="00176E93" w:rsidRDefault="00C26C45" w:rsidP="00C26C45">
      <w:pPr>
        <w:pStyle w:val="Heading2"/>
      </w:pPr>
      <w:bookmarkStart w:id="45" w:name="_Toc462052219"/>
      <w:bookmarkStart w:id="46" w:name="_Toc483908139"/>
      <w:r>
        <w:t>M</w:t>
      </w:r>
      <w:r w:rsidRPr="00176E93">
        <w:t>aven</w:t>
      </w:r>
      <w:bookmarkEnd w:id="45"/>
      <w:bookmarkEnd w:id="46"/>
    </w:p>
    <w:p w14:paraId="4562954F" w14:textId="16FBA4F9" w:rsidR="00C26C45" w:rsidRPr="00936659" w:rsidRDefault="00C26C45" w:rsidP="00C26C45">
      <w:r>
        <w:t>Maven is a build and dependency management tool. </w:t>
      </w:r>
      <w:r w:rsidR="00C27C89">
        <w:t>It is recommended that a Maven plug-in is installed with your IDE so that your IDE is Maven "aware". Newer versions of eclipse (Luna and later versions) comes pre-installed with a Maven plug-in. </w:t>
      </w:r>
    </w:p>
    <w:p w14:paraId="30D3437E" w14:textId="77777777" w:rsidR="00C26C45" w:rsidRPr="004244BE" w:rsidRDefault="00C26C45" w:rsidP="00C26C45">
      <w:r w:rsidRPr="004244BE">
        <w:t xml:space="preserve">Download and install Maven: </w:t>
      </w:r>
      <w:hyperlink r:id="rId26" w:history="1">
        <w:r w:rsidRPr="004244BE">
          <w:rPr>
            <w:rStyle w:val="Hyperlink"/>
          </w:rPr>
          <w:t>https://maven.apache.org/</w:t>
        </w:r>
      </w:hyperlink>
    </w:p>
    <w:p w14:paraId="59ADFF38" w14:textId="74DDA926" w:rsidR="00C26C45" w:rsidRDefault="00ED0E13" w:rsidP="00C26C45">
      <w:pPr>
        <w:pStyle w:val="Heading2"/>
      </w:pPr>
      <w:bookmarkStart w:id="47" w:name="_Toc462052236"/>
      <w:bookmarkStart w:id="48" w:name="_Toc483908140"/>
      <w:r>
        <w:t>Git</w:t>
      </w:r>
      <w:r w:rsidR="00C26C45" w:rsidRPr="00D76B4F">
        <w:t xml:space="preserve"> Version Control</w:t>
      </w:r>
      <w:bookmarkEnd w:id="47"/>
      <w:bookmarkEnd w:id="48"/>
    </w:p>
    <w:p w14:paraId="0324E874" w14:textId="77777777" w:rsidR="00C26C45" w:rsidRDefault="00C26C45" w:rsidP="00C26C45">
      <w:r>
        <w:t xml:space="preserve">The ODE software is maintained and version controlled using GIT version control system. </w:t>
      </w:r>
    </w:p>
    <w:p w14:paraId="39F66D34" w14:textId="77777777" w:rsidR="00C26C45" w:rsidRDefault="00C26C45" w:rsidP="00C26C45">
      <w:r>
        <w:t>Recommend clients:</w:t>
      </w:r>
    </w:p>
    <w:p w14:paraId="3DC82D2C" w14:textId="77777777" w:rsidR="00C26C45" w:rsidRDefault="00C26C45" w:rsidP="006820F5">
      <w:pPr>
        <w:numPr>
          <w:ilvl w:val="0"/>
          <w:numId w:val="7"/>
        </w:numPr>
        <w:spacing w:before="100" w:beforeAutospacing="1" w:after="100" w:afterAutospacing="1" w:line="240" w:lineRule="auto"/>
      </w:pPr>
      <w:r>
        <w:lastRenderedPageBreak/>
        <w:t>Tortoise Git</w:t>
      </w:r>
    </w:p>
    <w:p w14:paraId="4379D431" w14:textId="77777777" w:rsidR="00C26C45" w:rsidRDefault="00C26C45" w:rsidP="006820F5">
      <w:pPr>
        <w:numPr>
          <w:ilvl w:val="0"/>
          <w:numId w:val="7"/>
        </w:numPr>
        <w:spacing w:before="100" w:beforeAutospacing="1" w:after="100" w:afterAutospacing="1" w:line="240" w:lineRule="auto"/>
      </w:pPr>
      <w:r>
        <w:t>Source Tree</w:t>
      </w:r>
    </w:p>
    <w:p w14:paraId="33CE2229" w14:textId="6F338C7D" w:rsidR="00C26C45" w:rsidRDefault="00C26C45" w:rsidP="006820F5">
      <w:pPr>
        <w:numPr>
          <w:ilvl w:val="0"/>
          <w:numId w:val="7"/>
        </w:numPr>
        <w:spacing w:before="100" w:beforeAutospacing="1" w:after="100" w:afterAutospacing="1" w:line="240" w:lineRule="auto"/>
      </w:pPr>
      <w:r>
        <w:t xml:space="preserve">GitHub Windows </w:t>
      </w:r>
      <w:r w:rsidR="00C27C89">
        <w:t xml:space="preserve">Desktop </w:t>
      </w:r>
      <w:r>
        <w:t>App</w:t>
      </w:r>
      <w:r w:rsidR="00C27C89">
        <w:t>lication</w:t>
      </w:r>
    </w:p>
    <w:p w14:paraId="060147E1" w14:textId="77777777" w:rsidR="00C26C45" w:rsidRDefault="00C26C45" w:rsidP="006820F5">
      <w:pPr>
        <w:numPr>
          <w:ilvl w:val="0"/>
          <w:numId w:val="7"/>
        </w:numPr>
        <w:spacing w:before="100" w:beforeAutospacing="1" w:after="100" w:afterAutospacing="1" w:line="240" w:lineRule="auto"/>
      </w:pPr>
      <w:r>
        <w:t>Git Extensions</w:t>
      </w:r>
    </w:p>
    <w:p w14:paraId="7A2F3310" w14:textId="11223535" w:rsidR="00C26C45" w:rsidRDefault="00C26C45" w:rsidP="00C26C45">
      <w:r>
        <w:t xml:space="preserve">It is recommended that GIT plug-ins are installed with </w:t>
      </w:r>
      <w:r w:rsidR="00C27C89">
        <w:t>your IDE so that your IDE is Git</w:t>
      </w:r>
      <w:r>
        <w:t xml:space="preserve"> "aware". </w:t>
      </w:r>
      <w:r w:rsidR="00C27C89">
        <w:t>Newer versions of eclipse (Luna and later versions) comes pre-installed with a Git plug-in. </w:t>
      </w:r>
    </w:p>
    <w:p w14:paraId="66C1D469" w14:textId="1610E01E" w:rsidR="00C26C45" w:rsidRDefault="00C26C45" w:rsidP="00A91E21">
      <w:pPr>
        <w:pStyle w:val="Heading2"/>
      </w:pPr>
      <w:bookmarkStart w:id="49" w:name="_Toc462052238"/>
      <w:bookmarkStart w:id="50" w:name="_Toc483908141"/>
      <w:r w:rsidRPr="003213A4">
        <w:t>Build</w:t>
      </w:r>
      <w:r w:rsidR="00ED0E13">
        <w:t>ing</w:t>
      </w:r>
      <w:r w:rsidRPr="003213A4">
        <w:t xml:space="preserve"> </w:t>
      </w:r>
      <w:bookmarkEnd w:id="49"/>
      <w:r w:rsidR="00C110E9">
        <w:t xml:space="preserve">ODE </w:t>
      </w:r>
      <w:r w:rsidR="00ED0E13">
        <w:t>Software Artifacts</w:t>
      </w:r>
      <w:bookmarkEnd w:id="50"/>
    </w:p>
    <w:p w14:paraId="520F1036" w14:textId="77777777" w:rsidR="00263948" w:rsidRDefault="00C110E9" w:rsidP="00C26C45">
      <w:pPr>
        <w:rPr>
          <w:ins w:id="51" w:author="Schwartz, Matthew [USA]" w:date="2017-08-28T15:22:00Z"/>
        </w:rPr>
      </w:pPr>
      <w:r>
        <w:t xml:space="preserve">The ODE source code is maintained in </w:t>
      </w:r>
      <w:del w:id="52" w:author="Schwartz, Matthew [USA]" w:date="2017-08-28T15:19:00Z">
        <w:r w:rsidDel="00260A38">
          <w:delText xml:space="preserve">two </w:delText>
        </w:r>
      </w:del>
      <w:ins w:id="53" w:author="Schwartz, Matthew [USA]" w:date="2017-08-28T15:19:00Z">
        <w:r w:rsidR="00260A38">
          <w:t xml:space="preserve">several </w:t>
        </w:r>
      </w:ins>
      <w:r>
        <w:t>separate Git repositories</w:t>
      </w:r>
      <w:ins w:id="54" w:author="Schwartz, Matthew [USA]" w:date="2017-08-28T15:21:00Z">
        <w:r w:rsidR="00263948">
          <w:t>. I</w:t>
        </w:r>
      </w:ins>
      <w:ins w:id="55" w:author="Schwartz, Matthew [USA]" w:date="2017-08-28T15:20:00Z">
        <w:r w:rsidR="00263948">
          <w:t>nstructions for obtaining and installing the following</w:t>
        </w:r>
      </w:ins>
      <w:ins w:id="56" w:author="Schwartz, Matthew [USA]" w:date="2017-08-28T15:21:00Z">
        <w:r w:rsidR="00263948">
          <w:t xml:space="preserve"> repositories can be found in the jpo-ode/README.md document:</w:t>
        </w:r>
      </w:ins>
    </w:p>
    <w:tbl>
      <w:tblPr>
        <w:tblStyle w:val="TableGrid"/>
        <w:tblW w:w="9535" w:type="dxa"/>
        <w:tblLook w:val="04A0" w:firstRow="1" w:lastRow="0" w:firstColumn="1" w:lastColumn="0" w:noHBand="0" w:noVBand="1"/>
        <w:tblPrChange w:id="57" w:author="Schwartz, Matthew [USA]" w:date="2017-08-28T15:24:00Z">
          <w:tblPr>
            <w:tblStyle w:val="TableGrid"/>
            <w:tblW w:w="9548" w:type="dxa"/>
            <w:tblLook w:val="04A0" w:firstRow="1" w:lastRow="0" w:firstColumn="1" w:lastColumn="0" w:noHBand="0" w:noVBand="1"/>
          </w:tblPr>
        </w:tblPrChange>
      </w:tblPr>
      <w:tblGrid>
        <w:gridCol w:w="1763"/>
        <w:gridCol w:w="1176"/>
        <w:gridCol w:w="2375"/>
        <w:gridCol w:w="4221"/>
        <w:tblGridChange w:id="58">
          <w:tblGrid>
            <w:gridCol w:w="1763"/>
            <w:gridCol w:w="1176"/>
            <w:gridCol w:w="2375"/>
            <w:gridCol w:w="4221"/>
            <w:gridCol w:w="13"/>
          </w:tblGrid>
        </w:tblGridChange>
      </w:tblGrid>
      <w:tr w:rsidR="00263948" w14:paraId="0D17863D" w14:textId="387B4DA6" w:rsidTr="00263948">
        <w:trPr>
          <w:ins w:id="59" w:author="Schwartz, Matthew [USA]" w:date="2017-08-28T15:22:00Z"/>
        </w:trPr>
        <w:tc>
          <w:tcPr>
            <w:tcW w:w="1763" w:type="dxa"/>
            <w:tcPrChange w:id="60" w:author="Schwartz, Matthew [USA]" w:date="2017-08-28T15:24:00Z">
              <w:tcPr>
                <w:tcW w:w="1763" w:type="dxa"/>
              </w:tcPr>
            </w:tcPrChange>
          </w:tcPr>
          <w:p w14:paraId="2D510307" w14:textId="64A953AB" w:rsidR="00263948" w:rsidRDefault="00263948" w:rsidP="00C26C45">
            <w:pPr>
              <w:rPr>
                <w:ins w:id="61" w:author="Schwartz, Matthew [USA]" w:date="2017-08-28T15:22:00Z"/>
              </w:rPr>
            </w:pPr>
            <w:ins w:id="62" w:author="Schwartz, Matthew [USA]" w:date="2017-08-28T15:22:00Z">
              <w:r>
                <w:t>Repository</w:t>
              </w:r>
            </w:ins>
          </w:p>
        </w:tc>
        <w:tc>
          <w:tcPr>
            <w:tcW w:w="1176" w:type="dxa"/>
            <w:tcPrChange w:id="63" w:author="Schwartz, Matthew [USA]" w:date="2017-08-28T15:24:00Z">
              <w:tcPr>
                <w:tcW w:w="1176" w:type="dxa"/>
              </w:tcPr>
            </w:tcPrChange>
          </w:tcPr>
          <w:p w14:paraId="17EDF2D2" w14:textId="7ED32C83" w:rsidR="00263948" w:rsidRDefault="00263948" w:rsidP="00C26C45">
            <w:pPr>
              <w:rPr>
                <w:ins w:id="64" w:author="Schwartz, Matthew [USA]" w:date="2017-08-28T15:22:00Z"/>
              </w:rPr>
            </w:pPr>
            <w:ins w:id="65" w:author="Schwartz, Matthew [USA]" w:date="2017-08-28T15:22:00Z">
              <w:r>
                <w:t>Visibility</w:t>
              </w:r>
            </w:ins>
          </w:p>
        </w:tc>
        <w:tc>
          <w:tcPr>
            <w:tcW w:w="2375" w:type="dxa"/>
            <w:tcPrChange w:id="66" w:author="Schwartz, Matthew [USA]" w:date="2017-08-28T15:24:00Z">
              <w:tcPr>
                <w:tcW w:w="2375" w:type="dxa"/>
              </w:tcPr>
            </w:tcPrChange>
          </w:tcPr>
          <w:p w14:paraId="1E891C83" w14:textId="078181FA" w:rsidR="00263948" w:rsidRDefault="00263948" w:rsidP="00C26C45">
            <w:pPr>
              <w:rPr>
                <w:ins w:id="67" w:author="Schwartz, Matthew [USA]" w:date="2017-08-28T15:22:00Z"/>
              </w:rPr>
            </w:pPr>
            <w:ins w:id="68" w:author="Schwartz, Matthew [USA]" w:date="2017-08-28T15:22:00Z">
              <w:r>
                <w:t>Description</w:t>
              </w:r>
            </w:ins>
          </w:p>
        </w:tc>
        <w:tc>
          <w:tcPr>
            <w:tcW w:w="4221" w:type="dxa"/>
            <w:tcPrChange w:id="69" w:author="Schwartz, Matthew [USA]" w:date="2017-08-28T15:24:00Z">
              <w:tcPr>
                <w:tcW w:w="4234" w:type="dxa"/>
                <w:gridSpan w:val="2"/>
              </w:tcPr>
            </w:tcPrChange>
          </w:tcPr>
          <w:p w14:paraId="6D5EB4DD" w14:textId="5D497592" w:rsidR="00263948" w:rsidRDefault="00263948" w:rsidP="00C26C45">
            <w:pPr>
              <w:rPr>
                <w:ins w:id="70" w:author="Schwartz, Matthew [USA]" w:date="2017-08-28T15:22:00Z"/>
              </w:rPr>
            </w:pPr>
            <w:ins w:id="71" w:author="Schwartz, Matthew [USA]" w:date="2017-08-28T15:23:00Z">
              <w:r>
                <w:t>Source</w:t>
              </w:r>
            </w:ins>
          </w:p>
        </w:tc>
      </w:tr>
      <w:tr w:rsidR="00263948" w14:paraId="516C9109" w14:textId="654D8123" w:rsidTr="00263948">
        <w:trPr>
          <w:ins w:id="72" w:author="Schwartz, Matthew [USA]" w:date="2017-08-28T15:22:00Z"/>
        </w:trPr>
        <w:tc>
          <w:tcPr>
            <w:tcW w:w="1763" w:type="dxa"/>
            <w:tcPrChange w:id="73" w:author="Schwartz, Matthew [USA]" w:date="2017-08-28T15:24:00Z">
              <w:tcPr>
                <w:tcW w:w="1763" w:type="dxa"/>
              </w:tcPr>
            </w:tcPrChange>
          </w:tcPr>
          <w:p w14:paraId="5A8591EC" w14:textId="3742E435" w:rsidR="00263948" w:rsidRDefault="00263948" w:rsidP="00C26C45">
            <w:pPr>
              <w:rPr>
                <w:ins w:id="74" w:author="Schwartz, Matthew [USA]" w:date="2017-08-28T15:22:00Z"/>
              </w:rPr>
            </w:pPr>
            <w:ins w:id="75" w:author="Schwartz, Matthew [USA]" w:date="2017-08-28T15:23:00Z">
              <w:r w:rsidRPr="00263948">
                <w:t>jpo-ode</w:t>
              </w:r>
            </w:ins>
          </w:p>
        </w:tc>
        <w:tc>
          <w:tcPr>
            <w:tcW w:w="1176" w:type="dxa"/>
            <w:tcPrChange w:id="76" w:author="Schwartz, Matthew [USA]" w:date="2017-08-28T15:24:00Z">
              <w:tcPr>
                <w:tcW w:w="1176" w:type="dxa"/>
              </w:tcPr>
            </w:tcPrChange>
          </w:tcPr>
          <w:p w14:paraId="513BFAAD" w14:textId="0EB4C3D3" w:rsidR="00263948" w:rsidRDefault="00263948" w:rsidP="00C26C45">
            <w:pPr>
              <w:rPr>
                <w:ins w:id="77" w:author="Schwartz, Matthew [USA]" w:date="2017-08-28T15:22:00Z"/>
              </w:rPr>
            </w:pPr>
            <w:ins w:id="78" w:author="Schwartz, Matthew [USA]" w:date="2017-08-28T15:23:00Z">
              <w:r>
                <w:t>public</w:t>
              </w:r>
            </w:ins>
          </w:p>
        </w:tc>
        <w:tc>
          <w:tcPr>
            <w:tcW w:w="2375" w:type="dxa"/>
            <w:tcPrChange w:id="79" w:author="Schwartz, Matthew [USA]" w:date="2017-08-28T15:24:00Z">
              <w:tcPr>
                <w:tcW w:w="2375" w:type="dxa"/>
              </w:tcPr>
            </w:tcPrChange>
          </w:tcPr>
          <w:p w14:paraId="050CA6ED" w14:textId="273CA1CD" w:rsidR="00263948" w:rsidRDefault="00263948" w:rsidP="00C26C45">
            <w:pPr>
              <w:rPr>
                <w:ins w:id="80" w:author="Schwartz, Matthew [USA]" w:date="2017-08-28T15:22:00Z"/>
              </w:rPr>
            </w:pPr>
            <w:ins w:id="81" w:author="Schwartz, Matthew [USA]" w:date="2017-08-28T15:23:00Z">
              <w:r>
                <w:t>Main repository</w:t>
              </w:r>
            </w:ins>
          </w:p>
        </w:tc>
        <w:tc>
          <w:tcPr>
            <w:tcW w:w="4221" w:type="dxa"/>
            <w:tcPrChange w:id="82" w:author="Schwartz, Matthew [USA]" w:date="2017-08-28T15:24:00Z">
              <w:tcPr>
                <w:tcW w:w="4234" w:type="dxa"/>
                <w:gridSpan w:val="2"/>
              </w:tcPr>
            </w:tcPrChange>
          </w:tcPr>
          <w:p w14:paraId="6960097C" w14:textId="435DDD7D" w:rsidR="00263948" w:rsidRDefault="00263948" w:rsidP="00C26C45">
            <w:pPr>
              <w:rPr>
                <w:ins w:id="83" w:author="Schwartz, Matthew [USA]" w:date="2017-08-28T15:22:00Z"/>
              </w:rPr>
            </w:pPr>
            <w:ins w:id="84" w:author="Schwartz, Matthew [USA]" w:date="2017-08-28T15:24:00Z">
              <w:r w:rsidRPr="00263948">
                <w:t>https://github.com/usdot-jpo-ode/jpo-ode</w:t>
              </w:r>
            </w:ins>
          </w:p>
        </w:tc>
      </w:tr>
      <w:tr w:rsidR="00263948" w14:paraId="7DAC382A" w14:textId="2458B7DC" w:rsidTr="00263948">
        <w:trPr>
          <w:ins w:id="85" w:author="Schwartz, Matthew [USA]" w:date="2017-08-28T15:22:00Z"/>
        </w:trPr>
        <w:tc>
          <w:tcPr>
            <w:tcW w:w="1763" w:type="dxa"/>
            <w:tcPrChange w:id="86" w:author="Schwartz, Matthew [USA]" w:date="2017-08-28T15:24:00Z">
              <w:tcPr>
                <w:tcW w:w="1763" w:type="dxa"/>
              </w:tcPr>
            </w:tcPrChange>
          </w:tcPr>
          <w:p w14:paraId="4D04F649" w14:textId="0B861E60" w:rsidR="00263948" w:rsidRDefault="00263948" w:rsidP="00C26C45">
            <w:pPr>
              <w:rPr>
                <w:ins w:id="87" w:author="Schwartz, Matthew [USA]" w:date="2017-08-28T15:22:00Z"/>
              </w:rPr>
            </w:pPr>
            <w:ins w:id="88" w:author="Schwartz, Matthew [USA]" w:date="2017-08-28T15:23:00Z">
              <w:r w:rsidRPr="00263948">
                <w:t>jpo-s3-deposit</w:t>
              </w:r>
            </w:ins>
          </w:p>
        </w:tc>
        <w:tc>
          <w:tcPr>
            <w:tcW w:w="1176" w:type="dxa"/>
            <w:tcPrChange w:id="89" w:author="Schwartz, Matthew [USA]" w:date="2017-08-28T15:24:00Z">
              <w:tcPr>
                <w:tcW w:w="1176" w:type="dxa"/>
              </w:tcPr>
            </w:tcPrChange>
          </w:tcPr>
          <w:p w14:paraId="52693D90" w14:textId="7772B476" w:rsidR="00263948" w:rsidRDefault="00263948" w:rsidP="00C26C45">
            <w:pPr>
              <w:rPr>
                <w:ins w:id="90" w:author="Schwartz, Matthew [USA]" w:date="2017-08-28T15:22:00Z"/>
              </w:rPr>
            </w:pPr>
            <w:ins w:id="91" w:author="Schwartz, Matthew [USA]" w:date="2017-08-28T15:23:00Z">
              <w:r>
                <w:t>public</w:t>
              </w:r>
            </w:ins>
          </w:p>
        </w:tc>
        <w:tc>
          <w:tcPr>
            <w:tcW w:w="2375" w:type="dxa"/>
            <w:tcPrChange w:id="92" w:author="Schwartz, Matthew [USA]" w:date="2017-08-28T15:24:00Z">
              <w:tcPr>
                <w:tcW w:w="2375" w:type="dxa"/>
              </w:tcPr>
            </w:tcPrChange>
          </w:tcPr>
          <w:p w14:paraId="2A6B9E7F" w14:textId="324D40A5" w:rsidR="00263948" w:rsidRDefault="00263948" w:rsidP="00C26C45">
            <w:pPr>
              <w:rPr>
                <w:ins w:id="93" w:author="Schwartz, Matthew [USA]" w:date="2017-08-28T15:22:00Z"/>
              </w:rPr>
            </w:pPr>
            <w:ins w:id="94" w:author="Schwartz, Matthew [USA]" w:date="2017-08-28T15:23:00Z">
              <w:r>
                <w:t>S3 depositor service</w:t>
              </w:r>
            </w:ins>
          </w:p>
        </w:tc>
        <w:tc>
          <w:tcPr>
            <w:tcW w:w="4221" w:type="dxa"/>
            <w:tcPrChange w:id="95" w:author="Schwartz, Matthew [USA]" w:date="2017-08-28T15:24:00Z">
              <w:tcPr>
                <w:tcW w:w="4234" w:type="dxa"/>
                <w:gridSpan w:val="2"/>
              </w:tcPr>
            </w:tcPrChange>
          </w:tcPr>
          <w:p w14:paraId="7A923647" w14:textId="5BF377E8" w:rsidR="00263948" w:rsidRDefault="00263948" w:rsidP="00C26C45">
            <w:pPr>
              <w:rPr>
                <w:ins w:id="96" w:author="Schwartz, Matthew [USA]" w:date="2017-08-28T15:22:00Z"/>
              </w:rPr>
            </w:pPr>
            <w:ins w:id="97" w:author="Schwartz, Matthew [USA]" w:date="2017-08-28T15:27:00Z">
              <w:r>
                <w:fldChar w:fldCharType="begin"/>
              </w:r>
              <w:r>
                <w:instrText xml:space="preserve"> HYPERLINK "</w:instrText>
              </w:r>
              <w:r w:rsidRPr="00263948">
                <w:instrText>https://github.com/usdot-jpo-ode/jpo-s3-deposit</w:instrText>
              </w:r>
              <w:r>
                <w:instrText xml:space="preserve">" </w:instrText>
              </w:r>
              <w:r>
                <w:fldChar w:fldCharType="separate"/>
              </w:r>
              <w:r w:rsidRPr="0054118F">
                <w:rPr>
                  <w:rStyle w:val="Hyperlink"/>
                </w:rPr>
                <w:t>https://github.com/usdot-jpo-ode/jpo-s3-deposit</w:t>
              </w:r>
              <w:r>
                <w:fldChar w:fldCharType="end"/>
              </w:r>
            </w:ins>
          </w:p>
        </w:tc>
      </w:tr>
      <w:tr w:rsidR="00263948" w14:paraId="74091846" w14:textId="77777777" w:rsidTr="00263948">
        <w:trPr>
          <w:ins w:id="98" w:author="Schwartz, Matthew [USA]" w:date="2017-08-28T15:24:00Z"/>
        </w:trPr>
        <w:tc>
          <w:tcPr>
            <w:tcW w:w="1763" w:type="dxa"/>
          </w:tcPr>
          <w:p w14:paraId="04313C5B" w14:textId="1A42EA70" w:rsidR="00263948" w:rsidRPr="00263948" w:rsidRDefault="00263948" w:rsidP="00C26C45">
            <w:pPr>
              <w:rPr>
                <w:ins w:id="99" w:author="Schwartz, Matthew [USA]" w:date="2017-08-28T15:24:00Z"/>
              </w:rPr>
            </w:pPr>
            <w:ins w:id="100" w:author="Schwartz, Matthew [USA]" w:date="2017-08-28T15:24:00Z">
              <w:r w:rsidRPr="00263948">
                <w:t>jpo-security</w:t>
              </w:r>
            </w:ins>
          </w:p>
        </w:tc>
        <w:tc>
          <w:tcPr>
            <w:tcW w:w="1176" w:type="dxa"/>
          </w:tcPr>
          <w:p w14:paraId="6FE52B73" w14:textId="142896F8" w:rsidR="00263948" w:rsidRDefault="00263948" w:rsidP="00C26C45">
            <w:pPr>
              <w:rPr>
                <w:ins w:id="101" w:author="Schwartz, Matthew [USA]" w:date="2017-08-28T15:24:00Z"/>
              </w:rPr>
            </w:pPr>
            <w:ins w:id="102" w:author="Schwartz, Matthew [USA]" w:date="2017-08-28T15:24:00Z">
              <w:r>
                <w:t>public</w:t>
              </w:r>
            </w:ins>
          </w:p>
        </w:tc>
        <w:tc>
          <w:tcPr>
            <w:tcW w:w="2375" w:type="dxa"/>
          </w:tcPr>
          <w:p w14:paraId="45C0C40D" w14:textId="4F1AC8DC" w:rsidR="00263948" w:rsidRDefault="00263948" w:rsidP="00C26C45">
            <w:pPr>
              <w:rPr>
                <w:ins w:id="103" w:author="Schwartz, Matthew [USA]" w:date="2017-08-28T15:24:00Z"/>
              </w:rPr>
            </w:pPr>
            <w:ins w:id="104" w:author="Schwartz, Matthew [USA]" w:date="2017-08-28T15:25:00Z">
              <w:r>
                <w:t>Security dependencies</w:t>
              </w:r>
            </w:ins>
          </w:p>
        </w:tc>
        <w:tc>
          <w:tcPr>
            <w:tcW w:w="4221" w:type="dxa"/>
          </w:tcPr>
          <w:p w14:paraId="0F2E0882" w14:textId="4FDA5EA6" w:rsidR="00263948" w:rsidRDefault="00263948" w:rsidP="00C26C45">
            <w:pPr>
              <w:rPr>
                <w:ins w:id="105" w:author="Schwartz, Matthew [USA]" w:date="2017-08-28T15:24:00Z"/>
              </w:rPr>
            </w:pPr>
            <w:ins w:id="106" w:author="Schwartz, Matthew [USA]" w:date="2017-08-28T15:27:00Z">
              <w:r w:rsidRPr="00263948">
                <w:t>https://github.com/usdot-jpo-ode/jpo-security</w:t>
              </w:r>
            </w:ins>
          </w:p>
        </w:tc>
      </w:tr>
      <w:tr w:rsidR="00263948" w14:paraId="09A4E087" w14:textId="77777777" w:rsidTr="00263948">
        <w:trPr>
          <w:ins w:id="107" w:author="Schwartz, Matthew [USA]" w:date="2017-08-28T15:24:00Z"/>
        </w:trPr>
        <w:tc>
          <w:tcPr>
            <w:tcW w:w="1763" w:type="dxa"/>
          </w:tcPr>
          <w:p w14:paraId="2405A270" w14:textId="0A38D7B6" w:rsidR="00263948" w:rsidRPr="00263948" w:rsidRDefault="00263948" w:rsidP="00C26C45">
            <w:pPr>
              <w:rPr>
                <w:ins w:id="108" w:author="Schwartz, Matthew [USA]" w:date="2017-08-28T15:24:00Z"/>
              </w:rPr>
            </w:pPr>
            <w:ins w:id="109" w:author="Schwartz, Matthew [USA]" w:date="2017-08-28T15:25:00Z">
              <w:r w:rsidRPr="00263948">
                <w:t>jpo-</w:t>
              </w:r>
              <w:r>
                <w:t>cvdp</w:t>
              </w:r>
            </w:ins>
          </w:p>
        </w:tc>
        <w:tc>
          <w:tcPr>
            <w:tcW w:w="1176" w:type="dxa"/>
          </w:tcPr>
          <w:p w14:paraId="07355E56" w14:textId="141DB201" w:rsidR="00263948" w:rsidRDefault="00263948" w:rsidP="00C26C45">
            <w:pPr>
              <w:rPr>
                <w:ins w:id="110" w:author="Schwartz, Matthew [USA]" w:date="2017-08-28T15:24:00Z"/>
              </w:rPr>
            </w:pPr>
            <w:ins w:id="111" w:author="Schwartz, Matthew [USA]" w:date="2017-08-28T15:25:00Z">
              <w:r>
                <w:t>public</w:t>
              </w:r>
            </w:ins>
          </w:p>
        </w:tc>
        <w:tc>
          <w:tcPr>
            <w:tcW w:w="2375" w:type="dxa"/>
          </w:tcPr>
          <w:p w14:paraId="2570ACD6" w14:textId="48A135FB" w:rsidR="00263948" w:rsidRDefault="00263948" w:rsidP="00263948">
            <w:pPr>
              <w:rPr>
                <w:ins w:id="112" w:author="Schwartz, Matthew [USA]" w:date="2017-08-28T15:24:00Z"/>
              </w:rPr>
            </w:pPr>
            <w:ins w:id="113" w:author="Schwartz, Matthew [USA]" w:date="2017-08-28T15:25:00Z">
              <w:r>
                <w:t>PII sanitization module</w:t>
              </w:r>
            </w:ins>
          </w:p>
        </w:tc>
        <w:tc>
          <w:tcPr>
            <w:tcW w:w="4221" w:type="dxa"/>
          </w:tcPr>
          <w:p w14:paraId="6EA34BEE" w14:textId="4BDB4732" w:rsidR="00263948" w:rsidRDefault="00263948" w:rsidP="00C26C45">
            <w:pPr>
              <w:rPr>
                <w:ins w:id="114" w:author="Schwartz, Matthew [USA]" w:date="2017-08-28T15:24:00Z"/>
              </w:rPr>
            </w:pPr>
            <w:ins w:id="115" w:author="Schwartz, Matthew [USA]" w:date="2017-08-28T15:25:00Z">
              <w:r w:rsidRPr="00263948">
                <w:t>https://github.com/usdot-jpo-ode/jpo-cvdp</w:t>
              </w:r>
            </w:ins>
          </w:p>
        </w:tc>
      </w:tr>
      <w:tr w:rsidR="00263948" w14:paraId="397C5221" w14:textId="77777777" w:rsidTr="00263948">
        <w:trPr>
          <w:ins w:id="116" w:author="Schwartz, Matthew [USA]" w:date="2017-08-28T15:24:00Z"/>
        </w:trPr>
        <w:tc>
          <w:tcPr>
            <w:tcW w:w="1763" w:type="dxa"/>
          </w:tcPr>
          <w:p w14:paraId="79102496" w14:textId="685E3470" w:rsidR="00263948" w:rsidRPr="00263948" w:rsidRDefault="00263948" w:rsidP="00C26C45">
            <w:pPr>
              <w:rPr>
                <w:ins w:id="117" w:author="Schwartz, Matthew [USA]" w:date="2017-08-28T15:24:00Z"/>
              </w:rPr>
            </w:pPr>
            <w:ins w:id="118" w:author="Schwartz, Matthew [USA]" w:date="2017-08-28T15:26:00Z">
              <w:r>
                <w:t>jpo-ode-private</w:t>
              </w:r>
            </w:ins>
          </w:p>
        </w:tc>
        <w:tc>
          <w:tcPr>
            <w:tcW w:w="1176" w:type="dxa"/>
          </w:tcPr>
          <w:p w14:paraId="7B589390" w14:textId="010EA793" w:rsidR="00263948" w:rsidRDefault="00263948" w:rsidP="00C26C45">
            <w:pPr>
              <w:rPr>
                <w:ins w:id="119" w:author="Schwartz, Matthew [USA]" w:date="2017-08-28T15:24:00Z"/>
              </w:rPr>
            </w:pPr>
            <w:ins w:id="120" w:author="Schwartz, Matthew [USA]" w:date="2017-08-28T15:26:00Z">
              <w:r>
                <w:t>private</w:t>
              </w:r>
            </w:ins>
          </w:p>
        </w:tc>
        <w:tc>
          <w:tcPr>
            <w:tcW w:w="2375" w:type="dxa"/>
          </w:tcPr>
          <w:p w14:paraId="1021EBEF" w14:textId="7758F24D" w:rsidR="00263948" w:rsidRDefault="00263948" w:rsidP="00C26C45">
            <w:pPr>
              <w:rPr>
                <w:ins w:id="121" w:author="Schwartz, Matthew [USA]" w:date="2017-08-28T15:24:00Z"/>
              </w:rPr>
            </w:pPr>
            <w:ins w:id="122" w:author="Schwartz, Matthew [USA]" w:date="2017-08-28T15:26:00Z">
              <w:r>
                <w:t>Proprietary dependencies</w:t>
              </w:r>
            </w:ins>
          </w:p>
        </w:tc>
        <w:tc>
          <w:tcPr>
            <w:tcW w:w="4221" w:type="dxa"/>
          </w:tcPr>
          <w:p w14:paraId="0064E39B" w14:textId="38757934" w:rsidR="00263948" w:rsidRDefault="00395137" w:rsidP="00C26C45">
            <w:pPr>
              <w:rPr>
                <w:ins w:id="123" w:author="Schwartz, Matthew [USA]" w:date="2017-08-28T15:24:00Z"/>
              </w:rPr>
            </w:pPr>
            <w:ins w:id="124" w:author="Musavi, Hamid [USA]" w:date="2017-09-01T08:46:00Z">
              <w:r>
                <w:fldChar w:fldCharType="begin"/>
              </w:r>
              <w:r>
                <w:instrText xml:space="preserve"> HYPERLINK "</w:instrText>
              </w:r>
            </w:ins>
            <w:ins w:id="125" w:author="Schwartz, Matthew [USA]" w:date="2017-08-28T15:26:00Z">
              <w:r w:rsidRPr="00263948">
                <w:instrText>https://usdot-jpo-ode@bitbucket.org/usdot-jpo-ode/jpo-ode-private</w:instrText>
              </w:r>
            </w:ins>
            <w:ins w:id="126" w:author="Musavi, Hamid [USA]" w:date="2017-09-01T08:46:00Z">
              <w:r>
                <w:instrText xml:space="preserve">" </w:instrText>
              </w:r>
              <w:r>
                <w:fldChar w:fldCharType="separate"/>
              </w:r>
            </w:ins>
            <w:r w:rsidRPr="000213DD">
              <w:rPr>
                <w:rStyle w:val="Hyperlink"/>
              </w:rPr>
              <w:t>https://usdot-jpo-ode@bitbucket.org/usdot-jpo-ode/jpo-ode-private</w:t>
            </w:r>
            <w:ins w:id="127" w:author="Musavi, Hamid [USA]" w:date="2017-09-01T08:46:00Z">
              <w:r>
                <w:fldChar w:fldCharType="end"/>
              </w:r>
            </w:ins>
          </w:p>
        </w:tc>
      </w:tr>
      <w:tr w:rsidR="00395137" w14:paraId="54CA7521" w14:textId="77777777" w:rsidTr="00263948">
        <w:trPr>
          <w:ins w:id="128" w:author="Musavi, Hamid [USA]" w:date="2017-09-01T08:46:00Z"/>
        </w:trPr>
        <w:tc>
          <w:tcPr>
            <w:tcW w:w="1763" w:type="dxa"/>
          </w:tcPr>
          <w:p w14:paraId="359E1D14" w14:textId="2A22ADA0" w:rsidR="00395137" w:rsidRDefault="00395137" w:rsidP="00C26C45">
            <w:pPr>
              <w:rPr>
                <w:ins w:id="129" w:author="Musavi, Hamid [USA]" w:date="2017-09-01T08:46:00Z"/>
              </w:rPr>
            </w:pPr>
            <w:ins w:id="130" w:author="Musavi, Hamid [USA]" w:date="2017-09-01T08:47:00Z">
              <w:r>
                <w:t>a</w:t>
              </w:r>
            </w:ins>
            <w:ins w:id="131" w:author="Musavi, Hamid [USA]" w:date="2017-09-01T08:46:00Z">
              <w:r>
                <w:t>sn1</w:t>
              </w:r>
            </w:ins>
            <w:ins w:id="132" w:author="Musavi, Hamid [USA]" w:date="2017-09-01T08:47:00Z">
              <w:r>
                <w:t>_codec</w:t>
              </w:r>
            </w:ins>
          </w:p>
        </w:tc>
        <w:tc>
          <w:tcPr>
            <w:tcW w:w="1176" w:type="dxa"/>
          </w:tcPr>
          <w:p w14:paraId="0DCE4722" w14:textId="75E0D09C" w:rsidR="00395137" w:rsidRDefault="00395137" w:rsidP="00C26C45">
            <w:pPr>
              <w:rPr>
                <w:ins w:id="133" w:author="Musavi, Hamid [USA]" w:date="2017-09-01T08:46:00Z"/>
              </w:rPr>
            </w:pPr>
            <w:ins w:id="134" w:author="Musavi, Hamid [USA]" w:date="2017-09-01T08:47:00Z">
              <w:r>
                <w:t>public</w:t>
              </w:r>
            </w:ins>
          </w:p>
        </w:tc>
        <w:tc>
          <w:tcPr>
            <w:tcW w:w="2375" w:type="dxa"/>
          </w:tcPr>
          <w:p w14:paraId="3D8BA60A" w14:textId="46E424D6" w:rsidR="00395137" w:rsidRDefault="00395137" w:rsidP="00C26C45">
            <w:pPr>
              <w:rPr>
                <w:ins w:id="135" w:author="Musavi, Hamid [USA]" w:date="2017-09-01T08:46:00Z"/>
              </w:rPr>
            </w:pPr>
            <w:ins w:id="136" w:author="Musavi, Hamid [USA]" w:date="2017-09-01T08:47:00Z">
              <w:r>
                <w:t>ASN.1 coder/decoder</w:t>
              </w:r>
            </w:ins>
          </w:p>
        </w:tc>
        <w:tc>
          <w:tcPr>
            <w:tcW w:w="4221" w:type="dxa"/>
          </w:tcPr>
          <w:p w14:paraId="316D9A6F" w14:textId="66831A5A" w:rsidR="00395137" w:rsidRDefault="00395137" w:rsidP="00C26C45">
            <w:pPr>
              <w:rPr>
                <w:ins w:id="137" w:author="Musavi, Hamid [USA]" w:date="2017-09-01T08:46:00Z"/>
              </w:rPr>
            </w:pPr>
            <w:ins w:id="138" w:author="Musavi, Hamid [USA]" w:date="2017-09-01T08:48:00Z">
              <w:r>
                <w:fldChar w:fldCharType="begin"/>
              </w:r>
              <w:r>
                <w:instrText xml:space="preserve"> HYPERLINK "</w:instrText>
              </w:r>
              <w:r w:rsidRPr="00395137">
                <w:instrText>https://github.com/usdot-jpo-ode/asn1_codec</w:instrText>
              </w:r>
              <w:r>
                <w:instrText xml:space="preserve">" </w:instrText>
              </w:r>
              <w:r>
                <w:fldChar w:fldCharType="separate"/>
              </w:r>
            </w:ins>
            <w:r w:rsidRPr="000213DD">
              <w:rPr>
                <w:rStyle w:val="Hyperlink"/>
              </w:rPr>
              <w:t>https://github.com/usdot-jpo-ode/asn1_codec</w:t>
            </w:r>
            <w:ins w:id="139" w:author="Musavi, Hamid [USA]" w:date="2017-09-01T08:48:00Z">
              <w:r>
                <w:fldChar w:fldCharType="end"/>
              </w:r>
              <w:r>
                <w:t xml:space="preserve"> </w:t>
              </w:r>
            </w:ins>
          </w:p>
        </w:tc>
      </w:tr>
    </w:tbl>
    <w:p w14:paraId="59730D51" w14:textId="77777777" w:rsidR="00263948" w:rsidRDefault="00263948">
      <w:pPr>
        <w:pStyle w:val="Heading3"/>
        <w:numPr>
          <w:ilvl w:val="0"/>
          <w:numId w:val="0"/>
        </w:numPr>
        <w:ind w:left="720"/>
        <w:rPr>
          <w:ins w:id="140" w:author="Schwartz, Matthew [USA]" w:date="2017-08-28T15:27:00Z"/>
        </w:rPr>
        <w:pPrChange w:id="141" w:author="Schwartz, Matthew [USA]" w:date="2017-08-28T15:27:00Z">
          <w:pPr>
            <w:pStyle w:val="Heading3"/>
          </w:pPr>
        </w:pPrChange>
      </w:pPr>
    </w:p>
    <w:p w14:paraId="34FEA9B8" w14:textId="494807BC" w:rsidR="00C26C45" w:rsidDel="00263948" w:rsidRDefault="00C110E9" w:rsidP="00C26C45">
      <w:pPr>
        <w:rPr>
          <w:del w:id="142" w:author="Schwartz, Matthew [USA]" w:date="2017-08-28T15:27:00Z"/>
        </w:rPr>
      </w:pPr>
      <w:del w:id="143" w:author="Schwartz, Matthew [USA]" w:date="2017-08-28T15:20:00Z">
        <w:r w:rsidDel="00263948">
          <w:delText>.</w:delText>
        </w:r>
      </w:del>
    </w:p>
    <w:p w14:paraId="2D3E3C5E" w14:textId="537810F7" w:rsidR="00263948" w:rsidDel="00263948" w:rsidRDefault="00C110E9" w:rsidP="006820F5">
      <w:pPr>
        <w:pStyle w:val="ListParagraph"/>
        <w:numPr>
          <w:ilvl w:val="0"/>
          <w:numId w:val="15"/>
        </w:numPr>
        <w:rPr>
          <w:del w:id="144" w:author="Schwartz, Matthew [USA]" w:date="2017-08-28T15:27:00Z"/>
        </w:rPr>
      </w:pPr>
      <w:del w:id="145" w:author="Schwartz, Matthew [USA]" w:date="2017-08-28T15:27:00Z">
        <w:r w:rsidDel="00263948">
          <w:delText xml:space="preserve">The public Git repository, </w:delText>
        </w:r>
        <w:r w:rsidR="00AD4163" w:rsidDel="00263948">
          <w:fldChar w:fldCharType="begin"/>
        </w:r>
        <w:r w:rsidR="00AD4163" w:rsidDel="00263948">
          <w:delInstrText xml:space="preserve"> HYPERLINK "https://github.com/usdot-jpo-ode/jpo-ode" </w:delInstrText>
        </w:r>
        <w:r w:rsidR="00AD4163" w:rsidDel="00263948">
          <w:fldChar w:fldCharType="separate"/>
        </w:r>
        <w:r w:rsidRPr="00F14CE2" w:rsidDel="00263948">
          <w:rPr>
            <w:rStyle w:val="Hyperlink"/>
          </w:rPr>
          <w:delText>https://github.com/usdot-jpo-ode/jpo-ode</w:delText>
        </w:r>
        <w:r w:rsidR="00AD4163" w:rsidDel="00263948">
          <w:rPr>
            <w:rStyle w:val="Hyperlink"/>
          </w:rPr>
          <w:fldChar w:fldCharType="end"/>
        </w:r>
        <w:r w:rsidDel="00263948">
          <w:delText>, houses the entirety of the JPO ODE open-source software source code.</w:delText>
        </w:r>
      </w:del>
    </w:p>
    <w:p w14:paraId="1D6C0503" w14:textId="489C187B" w:rsidR="00263948" w:rsidDel="00263948" w:rsidRDefault="00C110E9" w:rsidP="006820F5">
      <w:pPr>
        <w:pStyle w:val="ListParagraph"/>
        <w:numPr>
          <w:ilvl w:val="0"/>
          <w:numId w:val="15"/>
        </w:numPr>
        <w:rPr>
          <w:del w:id="146" w:author="Schwartz, Matthew [USA]" w:date="2017-08-28T15:27:00Z"/>
        </w:rPr>
      </w:pPr>
      <w:del w:id="147" w:author="Schwartz, Matthew [USA]" w:date="2017-08-28T15:27:00Z">
        <w:r w:rsidDel="00263948">
          <w:delText xml:space="preserve">The private Git repository, </w:delText>
        </w:r>
        <w:r w:rsidR="00AD4163" w:rsidDel="00263948">
          <w:fldChar w:fldCharType="begin"/>
        </w:r>
        <w:r w:rsidR="00AD4163" w:rsidDel="00263948">
          <w:delInstrText xml:space="preserve"> HYPERLINK "https://bitbucket.org/usdot-jpo-ode/jpo-ode-private" </w:delInstrText>
        </w:r>
        <w:r w:rsidR="00AD4163" w:rsidDel="00263948">
          <w:fldChar w:fldCharType="separate"/>
        </w:r>
        <w:r w:rsidRPr="00F14CE2" w:rsidDel="00263948">
          <w:rPr>
            <w:rStyle w:val="Hyperlink"/>
          </w:rPr>
          <w:delText>https://bitbucket.org/usdot-jpo-ode/jpo-ode-private</w:delText>
        </w:r>
        <w:r w:rsidR="00AD4163" w:rsidDel="00263948">
          <w:rPr>
            <w:rStyle w:val="Hyperlink"/>
          </w:rPr>
          <w:fldChar w:fldCharType="end"/>
        </w:r>
        <w:r w:rsidDel="00263948">
          <w:delText>, holds the components of the software that may be proprietary and/or hold commercial license and therefore not permitted to be open to public use.</w:delText>
        </w:r>
      </w:del>
    </w:p>
    <w:p w14:paraId="510E9854" w14:textId="2481A16D" w:rsidR="00C26C45" w:rsidRDefault="008E2CCA" w:rsidP="008E2CCA">
      <w:pPr>
        <w:pStyle w:val="Heading3"/>
      </w:pPr>
      <w:bookmarkStart w:id="148" w:name="_Toc483908142"/>
      <w:r>
        <w:t xml:space="preserve">Open-Source </w:t>
      </w:r>
      <w:r w:rsidR="007038D0">
        <w:t>Repository</w:t>
      </w:r>
      <w:bookmarkEnd w:id="148"/>
    </w:p>
    <w:p w14:paraId="6F3A1C39" w14:textId="354862D7" w:rsidR="00C26C45" w:rsidRDefault="00C26C45" w:rsidP="00C26C45">
      <w:r>
        <w:t>The ODE deployment artifact</w:t>
      </w:r>
      <w:r w:rsidR="0007235D">
        <w:t xml:space="preserve"> </w:t>
      </w:r>
      <w:r w:rsidR="008E2CCA">
        <w:t xml:space="preserve">consists of </w:t>
      </w:r>
      <w:r w:rsidR="0007235D">
        <w:t xml:space="preserve">one of more jar files </w:t>
      </w:r>
      <w:r w:rsidR="008E2CCA">
        <w:t>that make up the collection of software modules and service components</w:t>
      </w:r>
      <w:r w:rsidR="0007235D">
        <w:t xml:space="preserve">. Initially, there will be only one </w:t>
      </w:r>
      <w:r w:rsidR="008E2CCA">
        <w:t xml:space="preserve">executable </w:t>
      </w:r>
      <w:r w:rsidR="0007235D">
        <w:t xml:space="preserve">jar file </w:t>
      </w:r>
      <w:r w:rsidR="008E2CCA">
        <w:t xml:space="preserve">(one micros service) </w:t>
      </w:r>
      <w:r w:rsidR="0007235D">
        <w:t xml:space="preserve">but in the future as the ODE functionality expands it is envisioned that additional services be introduced in separate jar files. </w:t>
      </w:r>
      <w:r w:rsidR="008E2CCA">
        <w:t xml:space="preserve">Each service component jar file will be a standalone “uber-jar” that contains all necessary dependent jar files. </w:t>
      </w:r>
      <w:r w:rsidR="0007235D">
        <w:t>The jar file will be deployable to a physical or virtual server as well as within a Docker container.</w:t>
      </w:r>
    </w:p>
    <w:p w14:paraId="0A54F6FF" w14:textId="69FE84F5" w:rsidR="002534D5" w:rsidRDefault="002534D5" w:rsidP="00C26C45">
      <w:r>
        <w:t>The following components make up the JPO ODE software:</w:t>
      </w:r>
    </w:p>
    <w:p w14:paraId="78943D3F" w14:textId="52C30670" w:rsidR="002534D5" w:rsidRDefault="002534D5" w:rsidP="006820F5">
      <w:pPr>
        <w:pStyle w:val="ListParagraph"/>
        <w:numPr>
          <w:ilvl w:val="0"/>
          <w:numId w:val="16"/>
        </w:numPr>
      </w:pPr>
      <w:r>
        <w:t>jpo-ode-common: this component contains all the common classes used by other jpo-ode component</w:t>
      </w:r>
      <w:r w:rsidR="00671FAC">
        <w:t xml:space="preserve">s. </w:t>
      </w:r>
      <w:r w:rsidR="00671FAC" w:rsidRPr="00671FAC">
        <w:rPr>
          <w:i/>
        </w:rPr>
        <w:t>This component is the lowest common denominator and never depend</w:t>
      </w:r>
      <w:r w:rsidR="00671FAC">
        <w:rPr>
          <w:i/>
        </w:rPr>
        <w:t>s</w:t>
      </w:r>
      <w:r w:rsidR="00671FAC" w:rsidRPr="00671FAC">
        <w:rPr>
          <w:i/>
        </w:rPr>
        <w:t xml:space="preserve"> on any other jpo-ode component.</w:t>
      </w:r>
    </w:p>
    <w:p w14:paraId="56216276" w14:textId="440ED425" w:rsidR="00671FAC" w:rsidRDefault="00671FAC" w:rsidP="006820F5">
      <w:pPr>
        <w:pStyle w:val="ListParagraph"/>
        <w:numPr>
          <w:ilvl w:val="0"/>
          <w:numId w:val="16"/>
        </w:numPr>
      </w:pPr>
      <w:r>
        <w:lastRenderedPageBreak/>
        <w:t>jpo-ode-core: this component contains the core functions carried out by the jpo-ode.</w:t>
      </w:r>
    </w:p>
    <w:p w14:paraId="31C89F02" w14:textId="2A167634" w:rsidR="00671FAC" w:rsidRDefault="00671FAC" w:rsidP="006820F5">
      <w:pPr>
        <w:pStyle w:val="ListParagraph"/>
        <w:numPr>
          <w:ilvl w:val="0"/>
          <w:numId w:val="16"/>
        </w:numPr>
      </w:pPr>
      <w:r>
        <w:t>jpo-ode-plugins: this component contains the plug-in modules.</w:t>
      </w:r>
    </w:p>
    <w:p w14:paraId="3F689485" w14:textId="353995B3" w:rsidR="00671FAC" w:rsidRDefault="00671FAC" w:rsidP="006820F5">
      <w:pPr>
        <w:pStyle w:val="ListParagraph"/>
        <w:numPr>
          <w:ilvl w:val="0"/>
          <w:numId w:val="16"/>
        </w:numPr>
        <w:rPr>
          <w:ins w:id="149" w:author="Musavi, Hamid [USA]" w:date="2017-09-01T08:50:00Z"/>
        </w:rPr>
      </w:pPr>
      <w:r>
        <w:t>jpo-ode-svcs: this component and similar future components are the actual service components. This component is always a Spring Framework application and implements a specific service.</w:t>
      </w:r>
    </w:p>
    <w:p w14:paraId="7D30D5E1" w14:textId="3E0E3000" w:rsidR="00395137" w:rsidRDefault="004C5056" w:rsidP="006820F5">
      <w:pPr>
        <w:pStyle w:val="ListParagraph"/>
        <w:numPr>
          <w:ilvl w:val="0"/>
          <w:numId w:val="16"/>
        </w:numPr>
      </w:pPr>
      <w:ins w:id="150" w:author="Musavi, Hamid [USA]" w:date="2017-09-01T08:58:00Z">
        <w:r>
          <w:t xml:space="preserve">Future </w:t>
        </w:r>
      </w:ins>
      <w:ins w:id="151" w:author="Musavi, Hamid [USA]" w:date="2017-09-01T08:51:00Z">
        <w:r w:rsidR="00021523">
          <w:t>a</w:t>
        </w:r>
        <w:r w:rsidR="00395137">
          <w:t xml:space="preserve">sn1_codec: this component is a standalone module able to </w:t>
        </w:r>
      </w:ins>
      <w:ins w:id="152" w:author="Musavi, Hamid [USA]" w:date="2017-09-01T08:52:00Z">
        <w:r w:rsidR="00395137">
          <w:t>subscribing to</w:t>
        </w:r>
      </w:ins>
      <w:ins w:id="153" w:author="Musavi, Hamid [USA]" w:date="2017-09-01T08:51:00Z">
        <w:r w:rsidR="00395137">
          <w:t xml:space="preserve"> encoded</w:t>
        </w:r>
      </w:ins>
      <w:ins w:id="154" w:author="Musavi, Hamid [USA]" w:date="2017-09-01T08:54:00Z">
        <w:r w:rsidR="00021523">
          <w:t xml:space="preserve"> </w:t>
        </w:r>
      </w:ins>
      <w:ins w:id="155" w:author="Musavi, Hamid [USA]" w:date="2017-09-01T08:51:00Z">
        <w:r w:rsidR="00395137">
          <w:t xml:space="preserve">ASN.1 messages and </w:t>
        </w:r>
      </w:ins>
      <w:ins w:id="156" w:author="Musavi, Hamid [USA]" w:date="2017-09-01T08:52:00Z">
        <w:r w:rsidR="00395137">
          <w:t>pub</w:t>
        </w:r>
      </w:ins>
      <w:ins w:id="157" w:author="Musavi, Hamid [USA]" w:date="2017-09-01T08:53:00Z">
        <w:r w:rsidR="00021523">
          <w:t>lishing decoded data.</w:t>
        </w:r>
      </w:ins>
      <w:ins w:id="158" w:author="Musavi, Hamid [USA]" w:date="2017-09-01T08:51:00Z">
        <w:r w:rsidR="00395137">
          <w:t xml:space="preserve"> </w:t>
        </w:r>
      </w:ins>
      <w:ins w:id="159" w:author="Musavi, Hamid [USA]" w:date="2017-09-01T08:54:00Z">
        <w:r w:rsidR="00021523">
          <w:t xml:space="preserve">The component is also capable of encoding and publishing </w:t>
        </w:r>
      </w:ins>
      <w:ins w:id="160" w:author="Musavi, Hamid [USA]" w:date="2017-09-01T08:55:00Z">
        <w:r w:rsidR="00021523">
          <w:t xml:space="preserve">them to </w:t>
        </w:r>
      </w:ins>
      <w:ins w:id="161" w:author="Musavi, Hamid [USA]" w:date="2017-09-01T08:56:00Z">
        <w:r w:rsidR="00021523">
          <w:t xml:space="preserve">the ODE and </w:t>
        </w:r>
      </w:ins>
      <w:ins w:id="162" w:author="Musavi, Hamid [USA]" w:date="2017-09-01T08:55:00Z">
        <w:r w:rsidR="00021523">
          <w:t>other applications.</w:t>
        </w:r>
      </w:ins>
      <w:ins w:id="163" w:author="Musavi, Hamid [USA]" w:date="2017-09-01T08:58:00Z">
        <w:r>
          <w:t xml:space="preserve"> This module will replace the private repository jpo-ode-private.</w:t>
        </w:r>
      </w:ins>
    </w:p>
    <w:p w14:paraId="1E7D9F5C" w14:textId="1C1AA971" w:rsidR="00284505" w:rsidRDefault="00D359EF" w:rsidP="00284505">
      <w:pPr>
        <w:pStyle w:val="Heading3"/>
      </w:pPr>
      <w:bookmarkStart w:id="164" w:name="_Toc483908143"/>
      <w:r>
        <w:t>Pr</w:t>
      </w:r>
      <w:r w:rsidR="00284505">
        <w:t>ivate Repository</w:t>
      </w:r>
      <w:bookmarkEnd w:id="164"/>
    </w:p>
    <w:p w14:paraId="0F2C40FB" w14:textId="64C5BF24" w:rsidR="00284505" w:rsidRPr="00284505" w:rsidRDefault="00284505" w:rsidP="00284505">
      <w:r>
        <w:t>The Private repository is intended to house the 3</w:t>
      </w:r>
      <w:r w:rsidRPr="00284505">
        <w:rPr>
          <w:vertAlign w:val="superscript"/>
        </w:rPr>
        <w:t>rd</w:t>
      </w:r>
      <w:r>
        <w:t xml:space="preserve">-party non-open source components of the software. Therefore, by nature this repository is quite static and once built and installed on a given build machine, it does not need to be rebuilt as long as no updates have been made to that source code. Currently this repository will contain only the </w:t>
      </w:r>
      <w:hyperlink r:id="rId27" w:history="1">
        <w:r w:rsidR="00671FAC">
          <w:rPr>
            <w:rStyle w:val="Hyperlink"/>
          </w:rPr>
          <w:t>OSS Nokalva</w:t>
        </w:r>
      </w:hyperlink>
      <w:r w:rsidR="00671FAC">
        <w:t> </w:t>
      </w:r>
      <w:r>
        <w:t>ASN.1 compiler and runtime libraries.</w:t>
      </w:r>
    </w:p>
    <w:p w14:paraId="3CDCB03A" w14:textId="77777777" w:rsidR="00C110E9" w:rsidRDefault="00C110E9" w:rsidP="00D359EF">
      <w:pPr>
        <w:pStyle w:val="Heading4"/>
        <w:rPr>
          <w:b/>
        </w:rPr>
      </w:pPr>
      <w:bookmarkStart w:id="165" w:name="_Toc462052239"/>
      <w:bookmarkStart w:id="166" w:name="_Ref471486364"/>
      <w:bookmarkStart w:id="167" w:name="_Ref471486373"/>
      <w:bookmarkStart w:id="168" w:name="_Toc462052247"/>
      <w:r>
        <w:t xml:space="preserve">ASN.1 </w:t>
      </w:r>
      <w:r w:rsidRPr="003213A4">
        <w:t>Java API</w:t>
      </w:r>
      <w:bookmarkEnd w:id="165"/>
      <w:bookmarkEnd w:id="166"/>
      <w:bookmarkEnd w:id="167"/>
    </w:p>
    <w:p w14:paraId="796167CD" w14:textId="6874E843" w:rsidR="00C110E9" w:rsidRDefault="00C110E9" w:rsidP="00C110E9">
      <w:r>
        <w:t xml:space="preserve">The data uploaded or deposited to the ODE from the connected vehicles (CV) and the road-side units (RSU) is encoded in ASN.1 format. In order for the ODE to utilize the data, it must be able to decode the data from ASN.1 format into a more generic format, in this case Plain Old Java Objects (POJOs). We have acquired ASN.1 compiler and run-time libraries from </w:t>
      </w:r>
      <w:hyperlink r:id="rId28" w:history="1">
        <w:r>
          <w:rPr>
            <w:rStyle w:val="Hyperlink"/>
          </w:rPr>
          <w:t>OSS Nokalva</w:t>
        </w:r>
      </w:hyperlink>
      <w:r>
        <w:t> to accomplish the decod</w:t>
      </w:r>
      <w:r w:rsidR="00284505">
        <w:t xml:space="preserve">ing/encoding of data from ASN.1 to </w:t>
      </w:r>
      <w:r>
        <w:t xml:space="preserve">POJO </w:t>
      </w:r>
      <w:r w:rsidR="00284505">
        <w:t>and vice-versa</w:t>
      </w:r>
      <w:r>
        <w:t>.</w:t>
      </w:r>
    </w:p>
    <w:p w14:paraId="03CF98C6" w14:textId="115286C1" w:rsidR="00C110E9" w:rsidRDefault="00C110E9" w:rsidP="00C110E9">
      <w:r>
        <w:t xml:space="preserve">Due to the commercial license associated with the ASN.1 compiler software, the source code generated by the compiler and the runtime libraries required to build and run the software are maintained in </w:t>
      </w:r>
      <w:r w:rsidR="00284505">
        <w:t xml:space="preserve">our </w:t>
      </w:r>
      <w:r>
        <w:t>private Git repository</w:t>
      </w:r>
      <w:r w:rsidR="00284505">
        <w:t>.</w:t>
      </w:r>
    </w:p>
    <w:p w14:paraId="2D262D1C" w14:textId="2E5823F7" w:rsidR="00C110E9" w:rsidRDefault="00C110E9">
      <w:pPr>
        <w:pStyle w:val="Heading3"/>
        <w:pPrChange w:id="169" w:author="Musavi, Hamid [USA]" w:date="2017-09-01T09:00:00Z">
          <w:pPr>
            <w:pStyle w:val="Heading4"/>
          </w:pPr>
        </w:pPrChange>
      </w:pPr>
      <w:bookmarkStart w:id="170" w:name="_Toc462052243"/>
      <w:r w:rsidRPr="00211532">
        <w:t>Build</w:t>
      </w:r>
      <w:r w:rsidR="00671FAC">
        <w:t xml:space="preserve"> and Deploy</w:t>
      </w:r>
      <w:r w:rsidRPr="00211532">
        <w:t xml:space="preserve"> Procedure</w:t>
      </w:r>
      <w:bookmarkEnd w:id="170"/>
    </w:p>
    <w:p w14:paraId="1142C3CA" w14:textId="543C9146" w:rsidR="00671FAC" w:rsidRPr="00671FAC" w:rsidRDefault="00671FAC" w:rsidP="00671FAC">
      <w:r>
        <w:t>Follow the steps in jpo-ode/README.md Getting Started guide for building and deploying the JPO-ODE services.</w:t>
      </w:r>
    </w:p>
    <w:p w14:paraId="65F448AD" w14:textId="7DB4AB05" w:rsidR="00C26C45" w:rsidRDefault="0088060F" w:rsidP="0088060F">
      <w:pPr>
        <w:pStyle w:val="Heading3"/>
        <w:rPr>
          <w:b/>
        </w:rPr>
      </w:pPr>
      <w:bookmarkStart w:id="171" w:name="_Toc462052259"/>
      <w:bookmarkStart w:id="172" w:name="_Toc483908144"/>
      <w:bookmarkStart w:id="173" w:name="_Ref489003471"/>
      <w:bookmarkEnd w:id="168"/>
      <w:r>
        <w:t xml:space="preserve">ODE </w:t>
      </w:r>
      <w:bookmarkEnd w:id="171"/>
      <w:r>
        <w:t>Application Properties</w:t>
      </w:r>
      <w:bookmarkEnd w:id="172"/>
      <w:bookmarkEnd w:id="173"/>
    </w:p>
    <w:p w14:paraId="4E098C32" w14:textId="51D86BEA" w:rsidR="00C26C45" w:rsidRDefault="0088060F" w:rsidP="00C26C45">
      <w:r>
        <w:t>JPO ODE configuration can be modified in a number of ways.</w:t>
      </w:r>
    </w:p>
    <w:p w14:paraId="21ABAB54" w14:textId="31B209C5" w:rsidR="0088060F" w:rsidRDefault="0088060F" w:rsidP="006820F5">
      <w:pPr>
        <w:pStyle w:val="ListParagraph"/>
        <w:numPr>
          <w:ilvl w:val="0"/>
          <w:numId w:val="17"/>
        </w:numPr>
      </w:pPr>
      <w:r>
        <w:t xml:space="preserve">You can </w:t>
      </w:r>
      <w:r w:rsidR="00CA712F">
        <w:t>specify the configur</w:t>
      </w:r>
      <w:r w:rsidR="00E916A3">
        <w:t>ation parameters in a file named</w:t>
      </w:r>
      <w:r w:rsidR="00CA712F">
        <w:t xml:space="preserve"> </w:t>
      </w:r>
      <w:r w:rsidR="00CA712F" w:rsidRPr="00CA712F">
        <w:rPr>
          <w:i/>
        </w:rPr>
        <w:t>application.properties</w:t>
      </w:r>
      <w:r w:rsidR="00CA712F">
        <w:t xml:space="preserve"> located in the </w:t>
      </w:r>
      <w:r w:rsidR="00E916A3">
        <w:t>same directory from which the application is launched.</w:t>
      </w:r>
    </w:p>
    <w:p w14:paraId="307515EB" w14:textId="77777777" w:rsidR="008B218F" w:rsidRPr="00CE6C37" w:rsidRDefault="00E916A3" w:rsidP="008B218F">
      <w:pPr>
        <w:pStyle w:val="ListParagraph"/>
        <w:numPr>
          <w:ilvl w:val="0"/>
          <w:numId w:val="17"/>
        </w:numPr>
      </w:pPr>
      <w:r>
        <w:t xml:space="preserve">You may specify properties as command line options in the form of </w:t>
      </w:r>
      <w:r w:rsidRPr="00E916A3">
        <w:rPr>
          <w:i/>
        </w:rPr>
        <w:t>--ode.</w:t>
      </w:r>
      <w:r>
        <w:rPr>
          <w:i/>
        </w:rPr>
        <w:t>propertyName</w:t>
      </w:r>
      <w:r w:rsidR="00A07598">
        <w:rPr>
          <w:i/>
        </w:rPr>
        <w:t>=</w:t>
      </w:r>
      <w:r>
        <w:rPr>
          <w:i/>
        </w:rPr>
        <w:t>propertyV</w:t>
      </w:r>
      <w:r w:rsidRPr="00E916A3">
        <w:rPr>
          <w:i/>
        </w:rPr>
        <w:t>alue</w:t>
      </w:r>
      <w:r w:rsidR="008B218F">
        <w:rPr>
          <w:iCs/>
        </w:rPr>
        <w:t>. For example, add ode.DdsCasUsername=fred.flintstone@stone.age</w:t>
      </w:r>
    </w:p>
    <w:p w14:paraId="162D8ED4" w14:textId="724868BC" w:rsidR="00E916A3" w:rsidRPr="00E916A3" w:rsidRDefault="008B218F" w:rsidP="00E811E3">
      <w:pPr>
        <w:pStyle w:val="ListParagraph"/>
        <w:numPr>
          <w:ilvl w:val="0"/>
          <w:numId w:val="17"/>
        </w:numPr>
      </w:pPr>
      <w:r>
        <w:rPr>
          <w:iCs/>
        </w:rPr>
        <w:t xml:space="preserve">You may </w:t>
      </w:r>
      <w:r>
        <w:t xml:space="preserve">specify properties as system environment variables in the form of </w:t>
      </w:r>
      <w:r w:rsidRPr="00CE6C37">
        <w:rPr>
          <w:i/>
        </w:rPr>
        <w:t>ode.DdsCasUsername=fred.flintstone@stone.age</w:t>
      </w:r>
      <w:r>
        <w:rPr>
          <w:i/>
        </w:rPr>
        <w:t>.</w:t>
      </w:r>
    </w:p>
    <w:p w14:paraId="6434F2B6" w14:textId="4FC5D8DA" w:rsidR="00E916A3" w:rsidRDefault="00E916A3" w:rsidP="009522E0">
      <w:r>
        <w:lastRenderedPageBreak/>
        <w:t xml:space="preserve">Other properties not </w:t>
      </w:r>
      <w:r w:rsidR="009522E0">
        <w:t>specific to the ODE can also be defin</w:t>
      </w:r>
      <w:r>
        <w:t xml:space="preserve">ed </w:t>
      </w:r>
      <w:r w:rsidR="009522E0">
        <w:t xml:space="preserve">in </w:t>
      </w:r>
      <w:r w:rsidR="00CB08F3">
        <w:t>a</w:t>
      </w:r>
      <w:r w:rsidR="009522E0">
        <w:t xml:space="preserve"> </w:t>
      </w:r>
      <w:r w:rsidR="00CB08F3">
        <w:t>similar</w:t>
      </w:r>
      <w:r w:rsidR="009522E0">
        <w:t xml:space="preserve"> way</w:t>
      </w:r>
      <w:r w:rsidR="00CB08F3">
        <w:t xml:space="preserve"> but without the </w:t>
      </w:r>
      <w:r w:rsidR="00CB08F3">
        <w:rPr>
          <w:i/>
        </w:rPr>
        <w:t>ode</w:t>
      </w:r>
      <w:r w:rsidR="00CB08F3">
        <w:t xml:space="preserve"> prefix</w:t>
      </w:r>
      <w:r w:rsidR="009522E0">
        <w:t xml:space="preserve">. </w:t>
      </w:r>
    </w:p>
    <w:p w14:paraId="32690F74" w14:textId="15A28A6B" w:rsidR="00E916A3" w:rsidRDefault="00E916A3" w:rsidP="00E916A3">
      <w:r>
        <w:t xml:space="preserve">Current ODE properties and their default are defined in OdeProperties class. The property name is the name of the </w:t>
      </w:r>
      <w:r w:rsidR="00A07598">
        <w:t xml:space="preserve">OdeProperties class </w:t>
      </w:r>
      <w:r>
        <w:t>instance parameter</w:t>
      </w:r>
      <w:r w:rsidR="00CB08F3">
        <w:t>.</w:t>
      </w:r>
    </w:p>
    <w:p w14:paraId="17A4DA3B" w14:textId="77777777" w:rsidR="00D4195B" w:rsidRDefault="00D4195B" w:rsidP="00E916A3">
      <w:pPr>
        <w:sectPr w:rsidR="00D4195B" w:rsidSect="00A956BC">
          <w:footerReference w:type="default" r:id="rId29"/>
          <w:pgSz w:w="12240" w:h="15840"/>
          <w:pgMar w:top="1440" w:right="1440" w:bottom="1440" w:left="1440" w:header="720" w:footer="720" w:gutter="0"/>
          <w:cols w:space="720"/>
          <w:docGrid w:linePitch="299"/>
        </w:sectPr>
      </w:pPr>
    </w:p>
    <w:p w14:paraId="2A54B51E" w14:textId="77777777" w:rsidR="00D4195B" w:rsidRDefault="00D4195B" w:rsidP="00E916A3"/>
    <w:p w14:paraId="4FF2BA83" w14:textId="195307E5" w:rsidR="00C26C45" w:rsidRDefault="00CB08F3" w:rsidP="00CB08F3">
      <w:r>
        <w:t>The following table d</w:t>
      </w:r>
      <w:r w:rsidR="00C26C45">
        <w:t xml:space="preserve">escribes </w:t>
      </w:r>
      <w:r>
        <w:t>all the ODE properties currently available. </w:t>
      </w:r>
    </w:p>
    <w:p w14:paraId="1B2204D3" w14:textId="77777777" w:rsidR="006044F1" w:rsidRDefault="006044F1" w:rsidP="006044F1">
      <w:pPr>
        <w:pStyle w:val="Caption"/>
        <w:keepNext/>
      </w:pPr>
      <w:bookmarkStart w:id="176" w:name="_Ref483487699"/>
      <w:r>
        <w:t xml:space="preserve">Table </w:t>
      </w:r>
      <w:fldSimple w:instr=" SEQ Table \* ARABIC ">
        <w:r>
          <w:rPr>
            <w:noProof/>
          </w:rPr>
          <w:t>1</w:t>
        </w:r>
      </w:fldSimple>
      <w:r>
        <w:t xml:space="preserve"> - ODE Application Properties</w:t>
      </w:r>
      <w:bookmarkEnd w:id="176"/>
    </w:p>
    <w:tbl>
      <w:tblPr>
        <w:tblStyle w:val="GridTable4-Accent11"/>
        <w:tblW w:w="13045" w:type="dxa"/>
        <w:tblLayout w:type="fixed"/>
        <w:tblLook w:val="04A0" w:firstRow="1" w:lastRow="0" w:firstColumn="1" w:lastColumn="0" w:noHBand="0" w:noVBand="1"/>
      </w:tblPr>
      <w:tblGrid>
        <w:gridCol w:w="3775"/>
        <w:gridCol w:w="3330"/>
        <w:gridCol w:w="1170"/>
        <w:gridCol w:w="4770"/>
        <w:tblGridChange w:id="177">
          <w:tblGrid>
            <w:gridCol w:w="3775"/>
            <w:gridCol w:w="3330"/>
            <w:gridCol w:w="1170"/>
            <w:gridCol w:w="4770"/>
          </w:tblGrid>
        </w:tblGridChange>
      </w:tblGrid>
      <w:tr w:rsidR="00D6784D" w14:paraId="7516CDAA" w14:textId="77777777" w:rsidTr="002F74C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775" w:type="dxa"/>
            <w:hideMark/>
          </w:tcPr>
          <w:p w14:paraId="09BC081B" w14:textId="77777777" w:rsidR="00D6784D" w:rsidRDefault="00D6784D" w:rsidP="00D6784D">
            <w:pPr>
              <w:jc w:val="center"/>
              <w:rPr>
                <w:b w:val="0"/>
                <w:bCs w:val="0"/>
              </w:rPr>
            </w:pPr>
            <w:r>
              <w:t>Name</w:t>
            </w:r>
          </w:p>
        </w:tc>
        <w:tc>
          <w:tcPr>
            <w:tcW w:w="3330" w:type="dxa"/>
          </w:tcPr>
          <w:p w14:paraId="0D8F9D8C"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Default Value</w:t>
            </w:r>
          </w:p>
        </w:tc>
        <w:tc>
          <w:tcPr>
            <w:tcW w:w="1170" w:type="dxa"/>
          </w:tcPr>
          <w:p w14:paraId="599BBE01"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pPr>
            <w:r>
              <w:t>Required</w:t>
            </w:r>
          </w:p>
        </w:tc>
        <w:tc>
          <w:tcPr>
            <w:tcW w:w="4770" w:type="dxa"/>
            <w:hideMark/>
          </w:tcPr>
          <w:p w14:paraId="46D50467" w14:textId="77777777" w:rsidR="00D6784D" w:rsidRDefault="00D6784D" w:rsidP="00D6784D">
            <w:pPr>
              <w:jc w:val="center"/>
              <w:cnfStyle w:val="100000000000" w:firstRow="1" w:lastRow="0" w:firstColumn="0" w:lastColumn="0" w:oddVBand="0" w:evenVBand="0" w:oddHBand="0" w:evenHBand="0" w:firstRowFirstColumn="0" w:firstRowLastColumn="0" w:lastRowFirstColumn="0" w:lastRowLastColumn="0"/>
              <w:rPr>
                <w:b w:val="0"/>
                <w:bCs w:val="0"/>
              </w:rPr>
            </w:pPr>
            <w:r>
              <w:t>Description</w:t>
            </w:r>
          </w:p>
        </w:tc>
      </w:tr>
      <w:tr w:rsidR="00D6784D" w:rsidRPr="00B900E1" w14:paraId="4E092FD2" w14:textId="77777777" w:rsidTr="002F7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06DCE254" w14:textId="77777777" w:rsidR="00D6784D" w:rsidRPr="00395DED" w:rsidRDefault="00D6784D" w:rsidP="00D6784D">
            <w:pPr>
              <w:rPr>
                <w:rFonts w:cstheme="minorHAnsi"/>
                <w:rPrChange w:id="178" w:author="Musavi, Hamid [USA]" w:date="2017-09-01T09:01:00Z">
                  <w:rPr>
                    <w:rFonts w:cstheme="minorHAnsi"/>
                    <w:b w:val="0"/>
                  </w:rPr>
                </w:rPrChange>
              </w:rPr>
            </w:pPr>
            <w:r w:rsidRPr="00395DED">
              <w:rPr>
                <w:rFonts w:cstheme="minorHAnsi"/>
              </w:rPr>
              <w:t>ode.kafkaBrokers</w:t>
            </w:r>
          </w:p>
        </w:tc>
        <w:tc>
          <w:tcPr>
            <w:tcW w:w="3330" w:type="dxa"/>
          </w:tcPr>
          <w:p w14:paraId="62E375D3"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$DOCKER_HOST_IP:9092</w:t>
            </w:r>
          </w:p>
        </w:tc>
        <w:tc>
          <w:tcPr>
            <w:tcW w:w="1170" w:type="dxa"/>
          </w:tcPr>
          <w:p w14:paraId="4B2BFA2A"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71290747"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List of kafka brokers and ports</w:t>
            </w:r>
          </w:p>
        </w:tc>
      </w:tr>
      <w:tr w:rsidR="00D6784D" w:rsidRPr="00B900E1" w14:paraId="345849CA" w14:textId="77777777" w:rsidTr="002F74C6">
        <w:tc>
          <w:tcPr>
            <w:cnfStyle w:val="001000000000" w:firstRow="0" w:lastRow="0" w:firstColumn="1" w:lastColumn="0" w:oddVBand="0" w:evenVBand="0" w:oddHBand="0" w:evenHBand="0" w:firstRowFirstColumn="0" w:firstRowLastColumn="0" w:lastRowFirstColumn="0" w:lastRowLastColumn="0"/>
            <w:tcW w:w="3775" w:type="dxa"/>
          </w:tcPr>
          <w:p w14:paraId="517C5D09" w14:textId="77777777" w:rsidR="00D6784D" w:rsidRPr="00395DED" w:rsidRDefault="00D6784D" w:rsidP="00D6784D">
            <w:pPr>
              <w:rPr>
                <w:rFonts w:cstheme="minorHAnsi"/>
                <w:rPrChange w:id="179" w:author="Musavi, Hamid [USA]" w:date="2017-09-01T09:01:00Z">
                  <w:rPr>
                    <w:rFonts w:cstheme="minorHAnsi"/>
                    <w:b w:val="0"/>
                  </w:rPr>
                </w:rPrChange>
              </w:rPr>
            </w:pPr>
            <w:r w:rsidRPr="00395DED">
              <w:rPr>
                <w:rFonts w:cstheme="minorHAnsi"/>
              </w:rPr>
              <w:t>ode.uploadLocationRoot</w:t>
            </w:r>
          </w:p>
        </w:tc>
        <w:tc>
          <w:tcPr>
            <w:tcW w:w="3330" w:type="dxa"/>
          </w:tcPr>
          <w:p w14:paraId="2B0A02A1"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./uploads</w:t>
            </w:r>
          </w:p>
        </w:tc>
        <w:tc>
          <w:tcPr>
            <w:tcW w:w="1170" w:type="dxa"/>
          </w:tcPr>
          <w:p w14:paraId="3A13A498"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E9E2759"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Location of the shared directory where ODE monitors for files to ingest.</w:t>
            </w:r>
          </w:p>
        </w:tc>
      </w:tr>
      <w:tr w:rsidR="00D6784D" w:rsidRPr="00B900E1" w14:paraId="3D580A72"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A1396A9" w14:textId="77777777" w:rsidR="00D6784D" w:rsidRPr="00107B4D" w:rsidRDefault="00D6784D" w:rsidP="00D6784D">
            <w:pPr>
              <w:rPr>
                <w:rFonts w:cstheme="minorHAnsi"/>
              </w:rPr>
            </w:pPr>
            <w:r w:rsidRPr="00395DED">
              <w:rPr>
                <w:rFonts w:cstheme="minorHAnsi"/>
              </w:rPr>
              <w:t>ode.uploadLocationBsm</w:t>
            </w:r>
          </w:p>
        </w:tc>
        <w:tc>
          <w:tcPr>
            <w:tcW w:w="3330" w:type="dxa"/>
          </w:tcPr>
          <w:p w14:paraId="1C87A7CA"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./uploads/bsm</w:t>
            </w:r>
          </w:p>
        </w:tc>
        <w:tc>
          <w:tcPr>
            <w:tcW w:w="1170" w:type="dxa"/>
          </w:tcPr>
          <w:p w14:paraId="1B3CB46C" w14:textId="77777777" w:rsidR="00D6784D" w:rsidRPr="00A811FA" w:rsidRDefault="00D6784D" w:rsidP="00D6784D">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02E24404" w14:textId="77777777" w:rsidR="00D6784D" w:rsidRPr="00A811FA" w:rsidRDefault="00D6784D" w:rsidP="00D6784D">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Specific location for BSM files without message-frame header</w:t>
            </w:r>
          </w:p>
        </w:tc>
      </w:tr>
      <w:tr w:rsidR="00D6784D" w:rsidRPr="00B900E1" w14:paraId="25CD62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75958BB5" w14:textId="77777777" w:rsidR="00D6784D" w:rsidRPr="00107B4D" w:rsidRDefault="00D6784D" w:rsidP="00D6784D">
            <w:pPr>
              <w:rPr>
                <w:rFonts w:cstheme="minorHAnsi"/>
              </w:rPr>
            </w:pPr>
            <w:r w:rsidRPr="00395DED">
              <w:rPr>
                <w:rFonts w:cstheme="minorHAnsi"/>
              </w:rPr>
              <w:t>ode.uploadLocationMessageFrame</w:t>
            </w:r>
          </w:p>
        </w:tc>
        <w:tc>
          <w:tcPr>
            <w:tcW w:w="3330" w:type="dxa"/>
          </w:tcPr>
          <w:p w14:paraId="051D9CDD"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./uploads/messageframe</w:t>
            </w:r>
          </w:p>
        </w:tc>
        <w:tc>
          <w:tcPr>
            <w:tcW w:w="1170" w:type="dxa"/>
          </w:tcPr>
          <w:p w14:paraId="5C17725F" w14:textId="77777777" w:rsidR="00D6784D" w:rsidRPr="00A811FA" w:rsidRDefault="00D6784D" w:rsidP="00D6784D">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A8B872C" w14:textId="77777777" w:rsidR="00D6784D" w:rsidRPr="00A811FA" w:rsidRDefault="00D6784D" w:rsidP="00D6784D">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Specific location for BSM files with message-frame header</w:t>
            </w:r>
          </w:p>
        </w:tc>
      </w:tr>
      <w:tr w:rsidR="00EC26F5" w:rsidRPr="00B900E1" w14:paraId="30A3A8F3" w14:textId="77777777" w:rsidTr="002F74C6">
        <w:trPr>
          <w:cnfStyle w:val="000000100000" w:firstRow="0" w:lastRow="0" w:firstColumn="0" w:lastColumn="0" w:oddVBand="0" w:evenVBand="0" w:oddHBand="1" w:evenHBand="0" w:firstRowFirstColumn="0" w:firstRowLastColumn="0" w:lastRowFirstColumn="0" w:lastRowLastColumn="0"/>
          <w:trHeight w:val="197"/>
          <w:ins w:id="180" w:author="Musavi, Hamid [USA]" w:date="2017-09-01T10:00:00Z"/>
        </w:trPr>
        <w:tc>
          <w:tcPr>
            <w:cnfStyle w:val="001000000000" w:firstRow="0" w:lastRow="0" w:firstColumn="1" w:lastColumn="0" w:oddVBand="0" w:evenVBand="0" w:oddHBand="0" w:evenHBand="0" w:firstRowFirstColumn="0" w:firstRowLastColumn="0" w:lastRowFirstColumn="0" w:lastRowLastColumn="0"/>
            <w:tcW w:w="3775" w:type="dxa"/>
          </w:tcPr>
          <w:p w14:paraId="678CB4B0" w14:textId="7E3039EB" w:rsidR="00EC26F5" w:rsidRPr="00107B4D" w:rsidRDefault="00EC26F5" w:rsidP="00EC26F5">
            <w:pPr>
              <w:rPr>
                <w:ins w:id="181" w:author="Musavi, Hamid [USA]" w:date="2017-09-01T10:00:00Z"/>
                <w:rFonts w:cstheme="minorHAnsi"/>
              </w:rPr>
            </w:pPr>
            <w:ins w:id="182" w:author="Musavi, Hamid [USA]" w:date="2017-09-01T10:00:00Z">
              <w:r>
                <w:rPr>
                  <w:rFonts w:cstheme="minorHAnsi"/>
                </w:rPr>
                <w:t>ode.</w:t>
              </w:r>
            </w:ins>
            <w:ins w:id="183" w:author="Musavi, Hamid [USA]" w:date="2017-09-01T10:01:00Z">
              <w:r w:rsidRPr="00EC26F5">
                <w:rPr>
                  <w:rFonts w:cstheme="minorHAnsi"/>
                </w:rPr>
                <w:t>uploadLocationBsmLog</w:t>
              </w:r>
            </w:ins>
          </w:p>
        </w:tc>
        <w:tc>
          <w:tcPr>
            <w:tcW w:w="3330" w:type="dxa"/>
          </w:tcPr>
          <w:p w14:paraId="1BFCAFB0" w14:textId="379F9682"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ins w:id="184" w:author="Musavi, Hamid [USA]" w:date="2017-09-01T10:00:00Z"/>
                <w:rFonts w:cstheme="minorHAnsi"/>
              </w:rPr>
            </w:pPr>
            <w:ins w:id="185" w:author="Musavi, Hamid [USA]" w:date="2017-09-01T10:01:00Z">
              <w:r>
                <w:rPr>
                  <w:rFonts w:cstheme="minorHAnsi"/>
                </w:rPr>
                <w:t>./uploads/bsmlog</w:t>
              </w:r>
            </w:ins>
          </w:p>
        </w:tc>
        <w:tc>
          <w:tcPr>
            <w:tcW w:w="1170" w:type="dxa"/>
          </w:tcPr>
          <w:p w14:paraId="47ECAE0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ins w:id="186" w:author="Musavi, Hamid [USA]" w:date="2017-09-01T10:00:00Z"/>
                <w:rFonts w:cstheme="minorHAnsi"/>
              </w:rPr>
            </w:pPr>
          </w:p>
        </w:tc>
        <w:tc>
          <w:tcPr>
            <w:tcW w:w="4770" w:type="dxa"/>
          </w:tcPr>
          <w:p w14:paraId="5DDE34FD" w14:textId="47AC8B1A"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ins w:id="187" w:author="Musavi, Hamid [USA]" w:date="2017-09-01T10:00:00Z"/>
                <w:rFonts w:cstheme="minorHAnsi"/>
              </w:rPr>
            </w:pPr>
            <w:ins w:id="188" w:author="Musavi, Hamid [USA]" w:date="2017-09-01T10:01:00Z">
              <w:r w:rsidRPr="00A811FA">
                <w:rPr>
                  <w:rFonts w:cstheme="minorHAnsi"/>
                </w:rPr>
                <w:t xml:space="preserve">Specific location for BSM </w:t>
              </w:r>
              <w:r>
                <w:rPr>
                  <w:rFonts w:cstheme="minorHAnsi"/>
                </w:rPr>
                <w:t xml:space="preserve">log </w:t>
              </w:r>
              <w:r w:rsidRPr="00A811FA">
                <w:rPr>
                  <w:rFonts w:cstheme="minorHAnsi"/>
                </w:rPr>
                <w:t>files with header</w:t>
              </w:r>
            </w:ins>
            <w:ins w:id="189" w:author="Musavi, Hamid [USA]" w:date="2017-09-01T10:02:00Z">
              <w:r>
                <w:rPr>
                  <w:rFonts w:cstheme="minorHAnsi"/>
                </w:rPr>
                <w:t xml:space="preserve"> </w:t>
              </w:r>
            </w:ins>
            <w:ins w:id="190" w:author="Musavi, Hamid [USA]" w:date="2017-09-01T10:03:00Z">
              <w:r>
                <w:rPr>
                  <w:rFonts w:cstheme="minorHAnsi"/>
                </w:rPr>
                <w:t xml:space="preserve">fields </w:t>
              </w:r>
            </w:ins>
            <w:ins w:id="191" w:author="Musavi, Hamid [USA]" w:date="2017-09-01T10:02:00Z">
              <w:r>
                <w:rPr>
                  <w:rFonts w:cstheme="minorHAnsi"/>
                </w:rPr>
                <w:t xml:space="preserve">to </w:t>
              </w:r>
            </w:ins>
            <w:ins w:id="192" w:author="Musavi, Hamid [USA]" w:date="2017-09-01T10:03:00Z">
              <w:r>
                <w:rPr>
                  <w:rFonts w:cstheme="minorHAnsi"/>
                </w:rPr>
                <w:t>specify BSM</w:t>
              </w:r>
            </w:ins>
            <w:ins w:id="193" w:author="Musavi, Hamid [USA]" w:date="2017-09-01T10:02:00Z">
              <w:r>
                <w:rPr>
                  <w:rFonts w:cstheme="minorHAnsi"/>
                </w:rPr>
                <w:t xml:space="preserve"> direction, UTC timestamp, and other </w:t>
              </w:r>
            </w:ins>
            <w:ins w:id="194" w:author="Musavi, Hamid [USA]" w:date="2017-09-01T10:03:00Z">
              <w:r>
                <w:rPr>
                  <w:rFonts w:cstheme="minorHAnsi"/>
                </w:rPr>
                <w:t>metadata</w:t>
              </w:r>
            </w:ins>
          </w:p>
        </w:tc>
      </w:tr>
      <w:tr w:rsidR="00EC26F5" w:rsidRPr="00B900E1" w14:paraId="32DDFF17"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34C6996" w14:textId="102D5E61" w:rsidR="00EC26F5" w:rsidRPr="00107B4D" w:rsidRDefault="00EC26F5" w:rsidP="00EC26F5">
            <w:pPr>
              <w:rPr>
                <w:rFonts w:cstheme="minorHAnsi"/>
              </w:rPr>
            </w:pPr>
            <w:r w:rsidRPr="00395DED">
              <w:rPr>
                <w:rFonts w:cstheme="minorHAnsi"/>
              </w:rPr>
              <w:t>ode.pluginsLocations</w:t>
            </w:r>
          </w:p>
        </w:tc>
        <w:tc>
          <w:tcPr>
            <w:tcW w:w="3330" w:type="dxa"/>
          </w:tcPr>
          <w:p w14:paraId="357B8FD0"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./plugins</w:t>
            </w:r>
          </w:p>
        </w:tc>
        <w:tc>
          <w:tcPr>
            <w:tcW w:w="1170" w:type="dxa"/>
          </w:tcPr>
          <w:p w14:paraId="6048DCC0"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649A8C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 xml:space="preserve">Location of the jar files for ODE plugins. </w:t>
            </w:r>
          </w:p>
        </w:tc>
      </w:tr>
      <w:tr w:rsidR="00EC26F5" w:rsidRPr="00B900E1" w14:paraId="457EF61A"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98FF2CB" w14:textId="378A6470" w:rsidR="00EC26F5" w:rsidRPr="00107B4D" w:rsidRDefault="00EC26F5" w:rsidP="00EC26F5">
            <w:pPr>
              <w:rPr>
                <w:rFonts w:cstheme="minorHAnsi"/>
              </w:rPr>
            </w:pPr>
            <w:r w:rsidRPr="00395DED">
              <w:rPr>
                <w:rFonts w:cstheme="minorHAnsi"/>
              </w:rPr>
              <w:t>ode.asn1CoderClassName</w:t>
            </w:r>
          </w:p>
        </w:tc>
        <w:tc>
          <w:tcPr>
            <w:tcW w:w="3330" w:type="dxa"/>
          </w:tcPr>
          <w:p w14:paraId="72621CA0"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us.dot.its.jpo.ode.plugin.j2735.oss.OssAsn1Coder</w:t>
            </w:r>
          </w:p>
        </w:tc>
        <w:tc>
          <w:tcPr>
            <w:tcW w:w="1170" w:type="dxa"/>
          </w:tcPr>
          <w:p w14:paraId="38F11FE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15610163"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How Kafka producers write to topics: valid values are async and sync for asynchronous writes and synchronous writes, respectively.</w:t>
            </w:r>
          </w:p>
        </w:tc>
      </w:tr>
      <w:tr w:rsidR="00EC26F5" w:rsidRPr="00B900E1" w14:paraId="525CE710"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32B413B2" w14:textId="533BF52D" w:rsidR="00EC26F5" w:rsidRPr="00107B4D" w:rsidRDefault="00EC26F5" w:rsidP="00EC26F5">
            <w:pPr>
              <w:rPr>
                <w:rFonts w:cstheme="minorHAnsi"/>
              </w:rPr>
            </w:pPr>
            <w:r w:rsidRPr="00395DED">
              <w:rPr>
                <w:rFonts w:cstheme="minorHAnsi"/>
              </w:rPr>
              <w:t>ode.kafkaProducerType</w:t>
            </w:r>
          </w:p>
        </w:tc>
        <w:tc>
          <w:tcPr>
            <w:tcW w:w="3330" w:type="dxa"/>
          </w:tcPr>
          <w:p w14:paraId="41645BBF"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async</w:t>
            </w:r>
          </w:p>
        </w:tc>
        <w:tc>
          <w:tcPr>
            <w:tcW w:w="1170" w:type="dxa"/>
          </w:tcPr>
          <w:p w14:paraId="42207E2F"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7395BC12" w14:textId="70D9D7F6" w:rsidR="00EC26F5" w:rsidRPr="00A811FA" w:rsidRDefault="00D0595A" w:rsidP="00EC26F5">
            <w:pPr>
              <w:cnfStyle w:val="000000000000" w:firstRow="0" w:lastRow="0" w:firstColumn="0" w:lastColumn="0" w:oddVBand="0" w:evenVBand="0" w:oddHBand="0" w:evenHBand="0" w:firstRowFirstColumn="0" w:firstRowLastColumn="0" w:lastRowFirstColumn="0" w:lastRowLastColumn="0"/>
              <w:rPr>
                <w:rFonts w:cstheme="minorHAnsi"/>
              </w:rPr>
            </w:pPr>
            <w:ins w:id="195" w:author="Musavi, Hamid [USA]" w:date="2017-09-01T11:22:00Z">
              <w:r>
                <w:rPr>
                  <w:rFonts w:cstheme="minorHAnsi"/>
                </w:rPr>
                <w:t xml:space="preserve">Specifies whether publishing to Kafka will be </w:t>
              </w:r>
            </w:ins>
            <w:ins w:id="196" w:author="Musavi, Hamid [USA]" w:date="2017-09-01T11:23:00Z">
              <w:r>
                <w:rPr>
                  <w:rFonts w:cstheme="minorHAnsi"/>
                </w:rPr>
                <w:t>synchronous</w:t>
              </w:r>
            </w:ins>
            <w:ins w:id="197" w:author="Musavi, Hamid [USA]" w:date="2017-09-01T11:22:00Z">
              <w:r>
                <w:rPr>
                  <w:rFonts w:cstheme="minorHAnsi"/>
                </w:rPr>
                <w:t xml:space="preserve"> (i.e. </w:t>
              </w:r>
            </w:ins>
            <w:ins w:id="198" w:author="Musavi, Hamid [USA]" w:date="2017-09-01T11:23:00Z">
              <w:r>
                <w:rPr>
                  <w:rFonts w:cstheme="minorHAnsi"/>
                </w:rPr>
                <w:t>blocking until the data has been persisted) or asynchronous</w:t>
              </w:r>
            </w:ins>
            <w:ins w:id="199" w:author="Musavi, Hamid [USA]" w:date="2017-09-01T11:24:00Z">
              <w:r w:rsidR="00976396">
                <w:rPr>
                  <w:rFonts w:cstheme="minorHAnsi"/>
                </w:rPr>
                <w:t xml:space="preserve"> (i.e. publish and forget). Valid values are: sync or async. Sync will generally be slower but more reliable, async is faster with the risk of losing data if </w:t>
              </w:r>
            </w:ins>
            <w:ins w:id="200" w:author="Musavi, Hamid [USA]" w:date="2017-09-01T11:26:00Z">
              <w:r w:rsidR="00976396">
                <w:rPr>
                  <w:rFonts w:cstheme="minorHAnsi"/>
                </w:rPr>
                <w:t>kafka</w:t>
              </w:r>
            </w:ins>
            <w:bookmarkStart w:id="201" w:name="_GoBack"/>
            <w:bookmarkEnd w:id="201"/>
            <w:ins w:id="202" w:author="Musavi, Hamid [USA]" w:date="2017-09-01T11:24:00Z">
              <w:r w:rsidR="00976396">
                <w:rPr>
                  <w:rFonts w:cstheme="minorHAnsi"/>
                </w:rPr>
                <w:t xml:space="preserve"> crashes during the write operation.</w:t>
              </w:r>
            </w:ins>
            <w:ins w:id="203" w:author="Musavi, Hamid [USA]" w:date="2017-09-01T11:23:00Z">
              <w:r>
                <w:rPr>
                  <w:rFonts w:cstheme="minorHAnsi"/>
                </w:rPr>
                <w:t xml:space="preserve"> </w:t>
              </w:r>
            </w:ins>
          </w:p>
        </w:tc>
      </w:tr>
      <w:tr w:rsidR="00EC26F5" w:rsidRPr="00B900E1" w14:paraId="741193D5"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511939A3" w14:textId="3E39AD0B" w:rsidR="00EC26F5" w:rsidRPr="00107B4D" w:rsidRDefault="00EC26F5" w:rsidP="00EC26F5">
            <w:pPr>
              <w:rPr>
                <w:rFonts w:cstheme="minorHAnsi"/>
              </w:rPr>
            </w:pPr>
            <w:r w:rsidRPr="00395DED">
              <w:rPr>
                <w:rFonts w:cstheme="minorHAnsi"/>
              </w:rPr>
              <w:t>ode.ddsCasUsername</w:t>
            </w:r>
          </w:p>
        </w:tc>
        <w:tc>
          <w:tcPr>
            <w:tcW w:w="3330" w:type="dxa"/>
          </w:tcPr>
          <w:p w14:paraId="4FC50079" w14:textId="5404366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3B00F20"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2441316B"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Username to be used for authentication when interfacing with Situation Data Warehouse</w:t>
            </w:r>
          </w:p>
        </w:tc>
      </w:tr>
      <w:tr w:rsidR="00EC26F5" w:rsidRPr="00B900E1" w14:paraId="447E6F86"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1615AE6" w14:textId="45B055D7" w:rsidR="00EC26F5" w:rsidRPr="00107B4D" w:rsidRDefault="00EC26F5" w:rsidP="00EC26F5">
            <w:pPr>
              <w:rPr>
                <w:rFonts w:cstheme="minorHAnsi"/>
              </w:rPr>
            </w:pPr>
            <w:r w:rsidRPr="00395DED">
              <w:rPr>
                <w:rFonts w:cstheme="minorHAnsi"/>
              </w:rPr>
              <w:t>ode.ddsCasPassword</w:t>
            </w:r>
          </w:p>
        </w:tc>
        <w:tc>
          <w:tcPr>
            <w:tcW w:w="3330" w:type="dxa"/>
          </w:tcPr>
          <w:p w14:paraId="6EE90198" w14:textId="084FA59C"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7BEF0E77"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1D0ADAF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Password to be used for authentication when interfacing with Situation Data Warehouse (SDW)</w:t>
            </w:r>
          </w:p>
        </w:tc>
      </w:tr>
      <w:tr w:rsidR="00EC26F5" w:rsidRPr="00B900E1" w14:paraId="286A5703"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18939F4" w14:textId="18D9E097" w:rsidR="00EC26F5" w:rsidRPr="00107B4D" w:rsidRDefault="00EC26F5" w:rsidP="00EC26F5">
            <w:pPr>
              <w:rPr>
                <w:rFonts w:cstheme="minorHAnsi"/>
              </w:rPr>
            </w:pPr>
            <w:r w:rsidRPr="00395DED">
              <w:rPr>
                <w:rFonts w:cstheme="minorHAnsi"/>
              </w:rPr>
              <w:t>ode.ddsCasUrl</w:t>
            </w:r>
          </w:p>
        </w:tc>
        <w:tc>
          <w:tcPr>
            <w:tcW w:w="3330" w:type="dxa"/>
          </w:tcPr>
          <w:p w14:paraId="48810A0D"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https://cas.connectedvcs.com/accounts/v1/tickets</w:t>
            </w:r>
          </w:p>
        </w:tc>
        <w:tc>
          <w:tcPr>
            <w:tcW w:w="1170" w:type="dxa"/>
          </w:tcPr>
          <w:p w14:paraId="196B685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488EC6B8"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URL of the US DOT security server.</w:t>
            </w:r>
          </w:p>
        </w:tc>
      </w:tr>
      <w:tr w:rsidR="00EC26F5" w:rsidRPr="00B900E1" w14:paraId="18C99E9A"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298E396" w14:textId="347B9FAC" w:rsidR="00EC26F5" w:rsidRPr="00107B4D" w:rsidRDefault="00EC26F5" w:rsidP="00EC26F5">
            <w:pPr>
              <w:rPr>
                <w:rFonts w:cstheme="minorHAnsi"/>
              </w:rPr>
            </w:pPr>
            <w:r w:rsidRPr="00395DED">
              <w:rPr>
                <w:rFonts w:cstheme="minorHAnsi"/>
              </w:rPr>
              <w:lastRenderedPageBreak/>
              <w:t>ode.ddsWebsocketUrl</w:t>
            </w:r>
          </w:p>
        </w:tc>
        <w:tc>
          <w:tcPr>
            <w:tcW w:w="3330" w:type="dxa"/>
          </w:tcPr>
          <w:p w14:paraId="0E5FAEA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wss://webapp2.connectedvcs.com/whtools23/websocket</w:t>
            </w:r>
          </w:p>
        </w:tc>
        <w:tc>
          <w:tcPr>
            <w:tcW w:w="1170" w:type="dxa"/>
          </w:tcPr>
          <w:p w14:paraId="07BB5F16"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A3B877D"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URL of the US DOT SDW WebSockets API</w:t>
            </w:r>
          </w:p>
        </w:tc>
      </w:tr>
      <w:tr w:rsidR="00EC26F5" w:rsidRPr="00B900E1" w14:paraId="764AEAA8"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5F058AE" w14:textId="0AC94B1A" w:rsidR="00EC26F5" w:rsidRPr="00107B4D" w:rsidRDefault="00EC26F5" w:rsidP="00EC26F5">
            <w:pPr>
              <w:rPr>
                <w:rFonts w:cstheme="minorHAnsi"/>
              </w:rPr>
            </w:pPr>
            <w:r w:rsidRPr="00395DED">
              <w:rPr>
                <w:rFonts w:cstheme="minorHAnsi"/>
              </w:rPr>
              <w:t>ode.kafkaTopicFilteredOdeBsmJson</w:t>
            </w:r>
          </w:p>
        </w:tc>
        <w:tc>
          <w:tcPr>
            <w:tcW w:w="3330" w:type="dxa"/>
          </w:tcPr>
          <w:p w14:paraId="3086F011" w14:textId="6752D239"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topic.FilteredOdeBsmJson</w:t>
            </w:r>
          </w:p>
        </w:tc>
        <w:tc>
          <w:tcPr>
            <w:tcW w:w="1170" w:type="dxa"/>
          </w:tcPr>
          <w:p w14:paraId="43B48262"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EFACB01" w14:textId="6F57D43B"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Name of the Kafka topic containing sanitized ODE BSM data in JSON format</w:t>
            </w:r>
          </w:p>
        </w:tc>
      </w:tr>
      <w:tr w:rsidR="00EC26F5" w:rsidRPr="00B900E1" w14:paraId="6A62AE09"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86E41AC" w14:textId="71025F15" w:rsidR="00EC26F5" w:rsidRPr="00107B4D" w:rsidRDefault="00EC26F5" w:rsidP="00EC26F5">
            <w:pPr>
              <w:rPr>
                <w:rFonts w:cstheme="minorHAnsi"/>
              </w:rPr>
            </w:pPr>
            <w:r w:rsidRPr="00395DED">
              <w:rPr>
                <w:rFonts w:cstheme="minorHAnsi"/>
              </w:rPr>
              <w:t>ode.kafkaTopicOdeBsmPojo</w:t>
            </w:r>
          </w:p>
        </w:tc>
        <w:tc>
          <w:tcPr>
            <w:tcW w:w="3330" w:type="dxa"/>
          </w:tcPr>
          <w:p w14:paraId="68DA63AF" w14:textId="30D879CE"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topic.OdeBsmPojo</w:t>
            </w:r>
          </w:p>
        </w:tc>
        <w:tc>
          <w:tcPr>
            <w:tcW w:w="1170" w:type="dxa"/>
          </w:tcPr>
          <w:p w14:paraId="1D2F289D"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3535C210" w14:textId="5188AE45"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Name of the Kafka topic containing serialized POJOs of OdeBsmData objects</w:t>
            </w:r>
          </w:p>
        </w:tc>
      </w:tr>
      <w:tr w:rsidR="00EC26F5" w:rsidRPr="00B900E1" w14:paraId="1BAFF61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66BB8162" w14:textId="247C9A79" w:rsidR="00EC26F5" w:rsidRPr="00107B4D" w:rsidRDefault="00EC26F5" w:rsidP="00EC26F5">
            <w:pPr>
              <w:rPr>
                <w:rFonts w:cstheme="minorHAnsi"/>
              </w:rPr>
            </w:pPr>
            <w:r w:rsidRPr="00395DED">
              <w:rPr>
                <w:rFonts w:cstheme="minorHAnsi"/>
              </w:rPr>
              <w:t>ode.kafkaTopicOdeBsmJson</w:t>
            </w:r>
          </w:p>
        </w:tc>
        <w:tc>
          <w:tcPr>
            <w:tcW w:w="3330" w:type="dxa"/>
          </w:tcPr>
          <w:p w14:paraId="425F7EF1" w14:textId="7CABE73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topic.OdeBsmJson</w:t>
            </w:r>
          </w:p>
        </w:tc>
        <w:tc>
          <w:tcPr>
            <w:tcW w:w="1170" w:type="dxa"/>
          </w:tcPr>
          <w:p w14:paraId="6495C46E"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09DAAD7" w14:textId="7AA4B014"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Name of the Kafka topic containing OdeBsmData objects in JSON format</w:t>
            </w:r>
          </w:p>
        </w:tc>
      </w:tr>
      <w:tr w:rsidR="00EC26F5" w:rsidRPr="00B900E1" w14:paraId="03F2CF1C"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084B62B" w14:textId="77777777" w:rsidR="00EC26F5" w:rsidRPr="00A811FA" w:rsidRDefault="00EC26F5" w:rsidP="00EC26F5">
            <w:pPr>
              <w:rPr>
                <w:rFonts w:cstheme="minorHAnsi"/>
                <w:b w:val="0"/>
              </w:rPr>
            </w:pPr>
            <w:r w:rsidRPr="00A811FA">
              <w:rPr>
                <w:rFonts w:cstheme="minorHAnsi"/>
              </w:rPr>
              <w:t>ode.sdcIp</w:t>
            </w:r>
          </w:p>
        </w:tc>
        <w:tc>
          <w:tcPr>
            <w:tcW w:w="3330" w:type="dxa"/>
          </w:tcPr>
          <w:p w14:paraId="4E4D5946"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104.130.170.234</w:t>
            </w:r>
          </w:p>
        </w:tc>
        <w:tc>
          <w:tcPr>
            <w:tcW w:w="1170" w:type="dxa"/>
          </w:tcPr>
          <w:p w14:paraId="0866C17A"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69192023" w14:textId="7777777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IPv4 address of SDC</w:t>
            </w:r>
          </w:p>
        </w:tc>
      </w:tr>
      <w:tr w:rsidR="00EC26F5" w:rsidRPr="00B900E1" w14:paraId="6359C34D"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15002A55" w14:textId="77777777" w:rsidR="00EC26F5" w:rsidRPr="00A811FA" w:rsidRDefault="00EC26F5" w:rsidP="00EC26F5">
            <w:pPr>
              <w:rPr>
                <w:rFonts w:cstheme="minorHAnsi"/>
                <w:b w:val="0"/>
              </w:rPr>
            </w:pPr>
            <w:r w:rsidRPr="00A811FA">
              <w:rPr>
                <w:rFonts w:cstheme="minorHAnsi"/>
              </w:rPr>
              <w:t>ode.sdcPort</w:t>
            </w:r>
          </w:p>
        </w:tc>
        <w:tc>
          <w:tcPr>
            <w:tcW w:w="3330" w:type="dxa"/>
          </w:tcPr>
          <w:p w14:paraId="4264CB75"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46753</w:t>
            </w:r>
          </w:p>
        </w:tc>
        <w:tc>
          <w:tcPr>
            <w:tcW w:w="1170" w:type="dxa"/>
          </w:tcPr>
          <w:p w14:paraId="2FDE136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59B56B1" w14:textId="7777777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Destination port of SDC</w:t>
            </w:r>
          </w:p>
        </w:tc>
      </w:tr>
      <w:tr w:rsidR="00EC26F5" w:rsidRPr="00B900E1" w14:paraId="14B0454D" w14:textId="77777777" w:rsidTr="002F74C6">
        <w:trPr>
          <w:trHeight w:val="197"/>
        </w:trPr>
        <w:tc>
          <w:tcPr>
            <w:cnfStyle w:val="001000000000" w:firstRow="0" w:lastRow="0" w:firstColumn="1" w:lastColumn="0" w:oddVBand="0" w:evenVBand="0" w:oddHBand="0" w:evenHBand="0" w:firstRowFirstColumn="0" w:firstRowLastColumn="0" w:lastRowFirstColumn="0" w:lastRowLastColumn="0"/>
            <w:tcW w:w="3775" w:type="dxa"/>
          </w:tcPr>
          <w:p w14:paraId="05A65CAF" w14:textId="306D05E5" w:rsidR="00EC26F5" w:rsidRPr="00A811FA" w:rsidRDefault="00EC26F5" w:rsidP="00EC26F5">
            <w:pPr>
              <w:rPr>
                <w:rFonts w:cstheme="minorHAnsi"/>
                <w:b w:val="0"/>
              </w:rPr>
            </w:pPr>
            <w:ins w:id="204" w:author="Schwartz, Matthew [USA]" w:date="2017-08-28T14:40:00Z">
              <w:r w:rsidRPr="00A811FA">
                <w:rPr>
                  <w:rFonts w:cstheme="minorHAnsi"/>
                </w:rPr>
                <w:t>ode.</w:t>
              </w:r>
            </w:ins>
            <w:r w:rsidRPr="00A811FA">
              <w:rPr>
                <w:rFonts w:cstheme="minorHAnsi"/>
              </w:rPr>
              <w:t>bsmReceiverPort</w:t>
            </w:r>
          </w:p>
        </w:tc>
        <w:tc>
          <w:tcPr>
            <w:tcW w:w="3330" w:type="dxa"/>
          </w:tcPr>
          <w:p w14:paraId="5A3E54C7" w14:textId="205803E0"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46800</w:t>
            </w:r>
          </w:p>
        </w:tc>
        <w:tc>
          <w:tcPr>
            <w:tcW w:w="1170" w:type="dxa"/>
          </w:tcPr>
          <w:p w14:paraId="244740C5" w14:textId="6B997A32"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5C8C7D50" w14:textId="437E592A"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ins w:id="205" w:author="Musavi, Hamid [USA]" w:date="2017-09-01T09:04:00Z">
              <w:r>
                <w:rPr>
                  <w:rFonts w:cstheme="minorHAnsi"/>
                </w:rPr>
                <w:t xml:space="preserve">The </w:t>
              </w:r>
            </w:ins>
            <w:ins w:id="206" w:author="Musavi, Hamid [USA]" w:date="2017-09-01T09:05:00Z">
              <w:r>
                <w:rPr>
                  <w:rFonts w:cstheme="minorHAnsi"/>
                </w:rPr>
                <w:t>UDP</w:t>
              </w:r>
            </w:ins>
            <w:ins w:id="207" w:author="Musavi, Hamid [USA]" w:date="2017-09-01T09:04:00Z">
              <w:r>
                <w:rPr>
                  <w:rFonts w:cstheme="minorHAnsi"/>
                </w:rPr>
                <w:t xml:space="preserve"> port that ODE will use to listen to </w:t>
              </w:r>
            </w:ins>
            <w:ins w:id="208" w:author="Musavi, Hamid [USA]" w:date="2017-09-01T09:05:00Z">
              <w:r>
                <w:rPr>
                  <w:rFonts w:cstheme="minorHAnsi"/>
                </w:rPr>
                <w:t>BSM messages.</w:t>
              </w:r>
            </w:ins>
          </w:p>
        </w:tc>
      </w:tr>
      <w:tr w:rsidR="00EC26F5" w:rsidRPr="00B900E1" w14:paraId="6639931F" w14:textId="77777777" w:rsidTr="002F74C6">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3775" w:type="dxa"/>
          </w:tcPr>
          <w:p w14:paraId="495F4947" w14:textId="0DA713E5" w:rsidR="00EC26F5" w:rsidRPr="00A811FA" w:rsidRDefault="00EC26F5" w:rsidP="00EC26F5">
            <w:pPr>
              <w:rPr>
                <w:rFonts w:cstheme="minorHAnsi"/>
                <w:b w:val="0"/>
              </w:rPr>
            </w:pPr>
            <w:ins w:id="209" w:author="Schwartz, Matthew [USA]" w:date="2017-08-28T14:40:00Z">
              <w:r w:rsidRPr="00A811FA">
                <w:rPr>
                  <w:rFonts w:cstheme="minorHAnsi"/>
                </w:rPr>
                <w:t>ode.</w:t>
              </w:r>
            </w:ins>
            <w:r w:rsidRPr="00A811FA">
              <w:rPr>
                <w:rFonts w:cstheme="minorHAnsi"/>
              </w:rPr>
              <w:t>bsmBufferSize</w:t>
            </w:r>
          </w:p>
        </w:tc>
        <w:tc>
          <w:tcPr>
            <w:tcW w:w="3330" w:type="dxa"/>
          </w:tcPr>
          <w:p w14:paraId="678B0C5F" w14:textId="645A18EC"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500</w:t>
            </w:r>
          </w:p>
        </w:tc>
        <w:tc>
          <w:tcPr>
            <w:tcW w:w="1170" w:type="dxa"/>
          </w:tcPr>
          <w:p w14:paraId="5C6681B6"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38AFDDA" w14:textId="0821736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ins w:id="210" w:author="Musavi, Hamid [USA]" w:date="2017-09-01T09:11:00Z">
              <w:r>
                <w:rPr>
                  <w:rFonts w:cstheme="minorHAnsi"/>
                </w:rPr>
                <w:t>Size of the buffer allocated for receiving BSM messages through UDP interface</w:t>
              </w:r>
            </w:ins>
          </w:p>
        </w:tc>
      </w:tr>
      <w:tr w:rsidR="00EC26F5" w:rsidRPr="00B900E1" w:rsidDel="00EC26F5" w14:paraId="3E31ADE5" w14:textId="0E9CF293" w:rsidTr="002F74C6">
        <w:trPr>
          <w:trHeight w:val="197"/>
          <w:del w:id="211" w:author="Musavi, Hamid [USA]" w:date="2017-09-01T09:57:00Z"/>
        </w:trPr>
        <w:tc>
          <w:tcPr>
            <w:cnfStyle w:val="001000000000" w:firstRow="0" w:lastRow="0" w:firstColumn="1" w:lastColumn="0" w:oddVBand="0" w:evenVBand="0" w:oddHBand="0" w:evenHBand="0" w:firstRowFirstColumn="0" w:firstRowLastColumn="0" w:lastRowFirstColumn="0" w:lastRowLastColumn="0"/>
            <w:tcW w:w="3775" w:type="dxa"/>
          </w:tcPr>
          <w:p w14:paraId="49CE00ED" w14:textId="5F6D7112" w:rsidR="00EC26F5" w:rsidRPr="00A811FA" w:rsidDel="00EC26F5" w:rsidRDefault="00EC26F5" w:rsidP="00EC26F5">
            <w:pPr>
              <w:rPr>
                <w:del w:id="212" w:author="Musavi, Hamid [USA]" w:date="2017-09-01T09:57:00Z"/>
                <w:rFonts w:cstheme="minorHAnsi"/>
                <w:b w:val="0"/>
              </w:rPr>
            </w:pPr>
            <w:ins w:id="213" w:author="Schwartz, Matthew [USA]" w:date="2017-08-28T14:40:00Z">
              <w:del w:id="214" w:author="Musavi, Hamid [USA]" w:date="2017-09-01T09:57:00Z">
                <w:r w:rsidRPr="00A811FA" w:rsidDel="00EC26F5">
                  <w:rPr>
                    <w:rFonts w:cstheme="minorHAnsi"/>
                  </w:rPr>
                  <w:delText>ode.</w:delText>
                </w:r>
              </w:del>
            </w:ins>
            <w:del w:id="215" w:author="Musavi, Hamid [USA]" w:date="2017-09-01T09:57:00Z">
              <w:r w:rsidRPr="00A811FA" w:rsidDel="00EC26F5">
                <w:rPr>
                  <w:rFonts w:cstheme="minorHAnsi"/>
                </w:rPr>
                <w:delText>enabledVsdKafkaTopic</w:delText>
              </w:r>
            </w:del>
          </w:p>
        </w:tc>
        <w:tc>
          <w:tcPr>
            <w:tcW w:w="3330" w:type="dxa"/>
          </w:tcPr>
          <w:p w14:paraId="7F0656D1" w14:textId="1B166D0D" w:rsidR="00EC26F5" w:rsidRPr="00A811FA" w:rsidDel="00EC26F5" w:rsidRDefault="00EC26F5" w:rsidP="00EC26F5">
            <w:pPr>
              <w:cnfStyle w:val="000000000000" w:firstRow="0" w:lastRow="0" w:firstColumn="0" w:lastColumn="0" w:oddVBand="0" w:evenVBand="0" w:oddHBand="0" w:evenHBand="0" w:firstRowFirstColumn="0" w:firstRowLastColumn="0" w:lastRowFirstColumn="0" w:lastRowLastColumn="0"/>
              <w:rPr>
                <w:del w:id="216" w:author="Musavi, Hamid [USA]" w:date="2017-09-01T09:57:00Z"/>
                <w:rFonts w:cstheme="minorHAnsi"/>
              </w:rPr>
            </w:pPr>
            <w:del w:id="217" w:author="Musavi, Hamid [USA]" w:date="2017-09-01T09:57:00Z">
              <w:r w:rsidRPr="00A811FA" w:rsidDel="00EC26F5">
                <w:rPr>
                  <w:rFonts w:cstheme="minorHAnsi"/>
                </w:rPr>
                <w:delText>true</w:delText>
              </w:r>
            </w:del>
            <w:ins w:id="218" w:author="Schwartz, Matthew [USA]" w:date="2017-08-28T14:48:00Z">
              <w:del w:id="219" w:author="Musavi, Hamid [USA]" w:date="2017-09-01T09:57:00Z">
                <w:r w:rsidDel="00EC26F5">
                  <w:rPr>
                    <w:rFonts w:cstheme="minorHAnsi"/>
                  </w:rPr>
                  <w:delText>false</w:delText>
                </w:r>
              </w:del>
            </w:ins>
          </w:p>
        </w:tc>
        <w:tc>
          <w:tcPr>
            <w:tcW w:w="1170" w:type="dxa"/>
          </w:tcPr>
          <w:p w14:paraId="313D7E26" w14:textId="4662505B" w:rsidR="00EC26F5" w:rsidRPr="00A811FA" w:rsidDel="00EC26F5" w:rsidRDefault="00EC26F5" w:rsidP="00EC26F5">
            <w:pPr>
              <w:jc w:val="center"/>
              <w:cnfStyle w:val="000000000000" w:firstRow="0" w:lastRow="0" w:firstColumn="0" w:lastColumn="0" w:oddVBand="0" w:evenVBand="0" w:oddHBand="0" w:evenHBand="0" w:firstRowFirstColumn="0" w:firstRowLastColumn="0" w:lastRowFirstColumn="0" w:lastRowLastColumn="0"/>
              <w:rPr>
                <w:del w:id="220" w:author="Musavi, Hamid [USA]" w:date="2017-09-01T09:57:00Z"/>
                <w:rFonts w:cstheme="minorHAnsi"/>
              </w:rPr>
            </w:pPr>
          </w:p>
        </w:tc>
        <w:tc>
          <w:tcPr>
            <w:tcW w:w="4770" w:type="dxa"/>
          </w:tcPr>
          <w:p w14:paraId="1F1D32C7" w14:textId="5E52192E" w:rsidR="00EC26F5" w:rsidRPr="00A811FA" w:rsidDel="00EC26F5" w:rsidRDefault="00EC26F5" w:rsidP="00EC26F5">
            <w:pPr>
              <w:cnfStyle w:val="000000000000" w:firstRow="0" w:lastRow="0" w:firstColumn="0" w:lastColumn="0" w:oddVBand="0" w:evenVBand="0" w:oddHBand="0" w:evenHBand="0" w:firstRowFirstColumn="0" w:firstRowLastColumn="0" w:lastRowFirstColumn="0" w:lastRowLastColumn="0"/>
              <w:rPr>
                <w:del w:id="221" w:author="Musavi, Hamid [USA]" w:date="2017-09-01T09:57:00Z"/>
                <w:rFonts w:cstheme="minorHAnsi"/>
              </w:rPr>
            </w:pPr>
            <w:ins w:id="222" w:author="Schwartz, Matthew [USA]" w:date="2017-08-28T14:48:00Z">
              <w:del w:id="223" w:author="Musavi, Hamid [USA]" w:date="2017-09-01T09:57:00Z">
                <w:r w:rsidDel="00EC26F5">
                  <w:rPr>
                    <w:rFonts w:cstheme="minorHAnsi"/>
                  </w:rPr>
                  <w:delText>Enables VSD kafka topic</w:delText>
                </w:r>
              </w:del>
            </w:ins>
          </w:p>
        </w:tc>
      </w:tr>
      <w:tr w:rsidR="00EC26F5" w:rsidRPr="00B900E1" w14:paraId="036E255C"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A7B3A8D" w14:textId="0CD85DBB" w:rsidR="00EC26F5" w:rsidRPr="00395DED" w:rsidRDefault="00EC26F5" w:rsidP="00EC26F5">
            <w:pPr>
              <w:rPr>
                <w:rFonts w:cstheme="minorHAnsi"/>
                <w:rPrChange w:id="224" w:author="Musavi, Hamid [USA]" w:date="2017-09-01T09:01:00Z">
                  <w:rPr>
                    <w:rFonts w:cstheme="minorHAnsi"/>
                    <w:b w:val="0"/>
                  </w:rPr>
                </w:rPrChange>
              </w:rPr>
            </w:pPr>
            <w:ins w:id="225" w:author="Schwartz, Matthew [USA]" w:date="2017-08-28T14:40:00Z">
              <w:r w:rsidRPr="00107B4D">
                <w:rPr>
                  <w:rFonts w:cstheme="minorHAnsi"/>
                </w:rPr>
                <w:t>ode.</w:t>
              </w:r>
            </w:ins>
            <w:ins w:id="226" w:author="Schwartz, Matthew [USA]" w:date="2017-08-28T14:49:00Z">
              <w:r w:rsidRPr="00DE7CA4">
                <w:t xml:space="preserve"> </w:t>
              </w:r>
              <w:r w:rsidRPr="00395DED">
                <w:rPr>
                  <w:rFonts w:cstheme="minorHAnsi"/>
                </w:rPr>
                <w:t>kafkaTopicVsdPojo</w:t>
              </w:r>
            </w:ins>
            <w:del w:id="227" w:author="Schwartz, Matthew [USA]" w:date="2017-08-28T14:49:00Z">
              <w:r w:rsidRPr="00107B4D" w:rsidDel="00862B1F">
                <w:rPr>
                  <w:rFonts w:cstheme="minorHAnsi"/>
                </w:rPr>
                <w:delText>kafkaTopicEncodedVsd</w:delText>
              </w:r>
            </w:del>
          </w:p>
        </w:tc>
        <w:tc>
          <w:tcPr>
            <w:tcW w:w="3330" w:type="dxa"/>
          </w:tcPr>
          <w:p w14:paraId="0481F889" w14:textId="5F127C2F"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ins w:id="228" w:author="Schwartz, Matthew [USA]" w:date="2017-08-28T14:50:00Z">
              <w:r w:rsidRPr="00862B1F">
                <w:rPr>
                  <w:rFonts w:cstheme="minorHAnsi"/>
                </w:rPr>
                <w:t>AsnVsdPojo</w:t>
              </w:r>
            </w:ins>
            <w:del w:id="229" w:author="Schwartz, Matthew [USA]" w:date="2017-08-28T14:50:00Z">
              <w:r w:rsidRPr="00A811FA" w:rsidDel="00862B1F">
                <w:rPr>
                  <w:rFonts w:cstheme="minorHAnsi"/>
                </w:rPr>
                <w:delText>encodedVsd</w:delText>
              </w:r>
            </w:del>
          </w:p>
        </w:tc>
        <w:tc>
          <w:tcPr>
            <w:tcW w:w="1170" w:type="dxa"/>
          </w:tcPr>
          <w:p w14:paraId="092853EC"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B284864" w14:textId="243CBB97"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ins w:id="230" w:author="Musavi, Hamid [USA]" w:date="2017-09-01T09:10:00Z">
              <w:r>
                <w:rPr>
                  <w:rFonts w:cstheme="minorHAnsi"/>
                </w:rPr>
                <w:t xml:space="preserve">The topic that contains VSDs if </w:t>
              </w:r>
              <w:r w:rsidRPr="00340BBE">
                <w:rPr>
                  <w:rFonts w:cstheme="minorHAnsi"/>
                </w:rPr>
                <w:t>ode.enabledVsdKafkaTopic</w:t>
              </w:r>
              <w:r>
                <w:rPr>
                  <w:rFonts w:cstheme="minorHAnsi"/>
                </w:rPr>
                <w:t xml:space="preserve"> is enabled.</w:t>
              </w:r>
            </w:ins>
          </w:p>
        </w:tc>
      </w:tr>
      <w:tr w:rsidR="00EC26F5" w:rsidRPr="00B900E1" w14:paraId="2B6BB410"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0755ED5" w14:textId="61B74150" w:rsidR="00EC26F5" w:rsidRPr="00A811FA" w:rsidRDefault="00EC26F5" w:rsidP="00EC26F5">
            <w:pPr>
              <w:rPr>
                <w:rFonts w:cstheme="minorHAnsi"/>
                <w:b w:val="0"/>
              </w:rPr>
            </w:pPr>
            <w:ins w:id="231" w:author="Schwartz, Matthew [USA]" w:date="2017-08-28T14:40:00Z">
              <w:r w:rsidRPr="00A811FA">
                <w:rPr>
                  <w:rFonts w:cstheme="minorHAnsi"/>
                </w:rPr>
                <w:t>ode.</w:t>
              </w:r>
            </w:ins>
            <w:r w:rsidRPr="00A811FA">
              <w:rPr>
                <w:rFonts w:cstheme="minorHAnsi"/>
              </w:rPr>
              <w:t>vsdBufferSize</w:t>
            </w:r>
          </w:p>
        </w:tc>
        <w:tc>
          <w:tcPr>
            <w:tcW w:w="3330" w:type="dxa"/>
          </w:tcPr>
          <w:p w14:paraId="41C3DF88" w14:textId="5A9CD421"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500</w:t>
            </w:r>
          </w:p>
        </w:tc>
        <w:tc>
          <w:tcPr>
            <w:tcW w:w="1170" w:type="dxa"/>
          </w:tcPr>
          <w:p w14:paraId="12632932"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01300CE7" w14:textId="71F256CE"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ins w:id="232" w:author="Musavi, Hamid [USA]" w:date="2017-09-01T09:16:00Z">
              <w:r>
                <w:rPr>
                  <w:rFonts w:cstheme="minorHAnsi"/>
                </w:rPr>
                <w:t>Size of the buffer allocated for receiving VSD messages through UDP interface</w:t>
              </w:r>
            </w:ins>
          </w:p>
        </w:tc>
      </w:tr>
      <w:tr w:rsidR="00EC26F5" w:rsidRPr="00B900E1" w14:paraId="2BB6FD9D"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153C3C1A" w14:textId="4E517EFE" w:rsidR="00EC26F5" w:rsidRPr="00A811FA" w:rsidRDefault="00EC26F5" w:rsidP="00EC26F5">
            <w:pPr>
              <w:rPr>
                <w:rFonts w:cstheme="minorHAnsi"/>
                <w:b w:val="0"/>
              </w:rPr>
            </w:pPr>
            <w:ins w:id="233" w:author="Schwartz, Matthew [USA]" w:date="2017-08-28T14:40:00Z">
              <w:r w:rsidRPr="00A811FA">
                <w:rPr>
                  <w:rFonts w:cstheme="minorHAnsi"/>
                </w:rPr>
                <w:t>ode.</w:t>
              </w:r>
            </w:ins>
            <w:r w:rsidRPr="00A811FA">
              <w:rPr>
                <w:rFonts w:cstheme="minorHAnsi"/>
              </w:rPr>
              <w:t>vsdReceiverPort</w:t>
            </w:r>
          </w:p>
        </w:tc>
        <w:tc>
          <w:tcPr>
            <w:tcW w:w="3330" w:type="dxa"/>
          </w:tcPr>
          <w:p w14:paraId="42DA800C" w14:textId="35AA7180"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46753</w:t>
            </w:r>
          </w:p>
        </w:tc>
        <w:tc>
          <w:tcPr>
            <w:tcW w:w="1170" w:type="dxa"/>
          </w:tcPr>
          <w:p w14:paraId="536F1497"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6775C297" w14:textId="327A202C"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ins w:id="234" w:author="Musavi, Hamid [USA]" w:date="2017-09-01T09:11:00Z">
              <w:r>
                <w:rPr>
                  <w:rFonts w:cstheme="minorHAnsi"/>
                </w:rPr>
                <w:t>The UDP port that ODE will use to listen to VSD messages.</w:t>
              </w:r>
            </w:ins>
          </w:p>
        </w:tc>
      </w:tr>
      <w:tr w:rsidR="00EC26F5" w:rsidRPr="00B900E1" w14:paraId="4A469CFE" w14:textId="77777777" w:rsidTr="00D1028D">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2F4BF92" w14:textId="2781A374" w:rsidR="00EC26F5" w:rsidRPr="00A811FA" w:rsidRDefault="00EC26F5" w:rsidP="00EC26F5">
            <w:pPr>
              <w:rPr>
                <w:rFonts w:cstheme="minorHAnsi"/>
                <w:b w:val="0"/>
              </w:rPr>
            </w:pPr>
            <w:ins w:id="235" w:author="Schwartz, Matthew [USA]" w:date="2017-08-28T14:40:00Z">
              <w:r w:rsidRPr="00A811FA">
                <w:rPr>
                  <w:rFonts w:cstheme="minorHAnsi"/>
                </w:rPr>
                <w:t>ode.</w:t>
              </w:r>
            </w:ins>
            <w:r w:rsidRPr="00A811FA">
              <w:rPr>
                <w:rFonts w:cstheme="minorHAnsi"/>
              </w:rPr>
              <w:t>vsdDepositorPort</w:t>
            </w:r>
          </w:p>
        </w:tc>
        <w:tc>
          <w:tcPr>
            <w:tcW w:w="3330" w:type="dxa"/>
          </w:tcPr>
          <w:p w14:paraId="42660D9E" w14:textId="63C2C75C"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5555</w:t>
            </w:r>
          </w:p>
        </w:tc>
        <w:tc>
          <w:tcPr>
            <w:tcW w:w="1170" w:type="dxa"/>
          </w:tcPr>
          <w:p w14:paraId="60254E79" w14:textId="77777777"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4770" w:type="dxa"/>
          </w:tcPr>
          <w:p w14:paraId="12405D43" w14:textId="41AEEFC4"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ins w:id="236" w:author="Musavi, Hamid [USA]" w:date="2017-09-01T09:11:00Z">
              <w:r>
                <w:rPr>
                  <w:rFonts w:cstheme="minorHAnsi"/>
                </w:rPr>
                <w:t>The UDP port that ODE will use to send VSD messages</w:t>
              </w:r>
            </w:ins>
            <w:ins w:id="237" w:author="Musavi, Hamid [USA]" w:date="2017-09-01T09:12:00Z">
              <w:r>
                <w:rPr>
                  <w:rFonts w:cstheme="minorHAnsi"/>
                </w:rPr>
                <w:t xml:space="preserve"> to SDC for deposit</w:t>
              </w:r>
            </w:ins>
            <w:ins w:id="238" w:author="Musavi, Hamid [USA]" w:date="2017-09-01T09:11:00Z">
              <w:r>
                <w:rPr>
                  <w:rFonts w:cstheme="minorHAnsi"/>
                </w:rPr>
                <w:t>.</w:t>
              </w:r>
            </w:ins>
          </w:p>
        </w:tc>
      </w:tr>
      <w:tr w:rsidR="00EC26F5" w:rsidRPr="00B900E1" w14:paraId="2857D1D5" w14:textId="77777777" w:rsidTr="00D1028D">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FA5701B" w14:textId="797D3EC5" w:rsidR="00EC26F5" w:rsidRPr="00A811FA" w:rsidRDefault="00EC26F5" w:rsidP="00EC26F5">
            <w:pPr>
              <w:rPr>
                <w:rFonts w:cstheme="minorHAnsi"/>
                <w:b w:val="0"/>
              </w:rPr>
            </w:pPr>
            <w:ins w:id="239" w:author="Schwartz, Matthew [USA]" w:date="2017-08-28T14:40:00Z">
              <w:r w:rsidRPr="00A811FA">
                <w:rPr>
                  <w:rFonts w:cstheme="minorHAnsi"/>
                </w:rPr>
                <w:t>ode.</w:t>
              </w:r>
            </w:ins>
            <w:r w:rsidRPr="00A811FA">
              <w:rPr>
                <w:rFonts w:cstheme="minorHAnsi"/>
              </w:rPr>
              <w:t>vsdTrustport</w:t>
            </w:r>
          </w:p>
        </w:tc>
        <w:tc>
          <w:tcPr>
            <w:tcW w:w="3330" w:type="dxa"/>
          </w:tcPr>
          <w:p w14:paraId="78CA7BDF" w14:textId="787BB6AD"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5556</w:t>
            </w:r>
          </w:p>
        </w:tc>
        <w:tc>
          <w:tcPr>
            <w:tcW w:w="1170" w:type="dxa"/>
          </w:tcPr>
          <w:p w14:paraId="0AFEFF78" w14:textId="77777777"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4770" w:type="dxa"/>
          </w:tcPr>
          <w:p w14:paraId="739B4FF8" w14:textId="32BB09F8"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ins w:id="240" w:author="Musavi, Hamid [USA]" w:date="2017-09-01T09:12:00Z">
              <w:r>
                <w:rPr>
                  <w:rFonts w:cstheme="minorHAnsi"/>
                </w:rPr>
                <w:t xml:space="preserve">The UDP port that ODE will use to </w:t>
              </w:r>
            </w:ins>
            <w:ins w:id="241" w:author="Musavi, Hamid [USA]" w:date="2017-09-01T09:13:00Z">
              <w:r>
                <w:rPr>
                  <w:rFonts w:cstheme="minorHAnsi"/>
                </w:rPr>
                <w:t>establish trust with the SDC</w:t>
              </w:r>
            </w:ins>
            <w:ins w:id="242" w:author="Musavi, Hamid [USA]" w:date="2017-09-01T09:17:00Z">
              <w:r>
                <w:rPr>
                  <w:rFonts w:cstheme="minorHAnsi"/>
                </w:rPr>
                <w:t xml:space="preserve"> for VSD messages</w:t>
              </w:r>
            </w:ins>
            <w:ins w:id="243" w:author="Musavi, Hamid [USA]" w:date="2017-09-01T09:12:00Z">
              <w:r>
                <w:rPr>
                  <w:rFonts w:cstheme="minorHAnsi"/>
                </w:rPr>
                <w:t>.</w:t>
              </w:r>
            </w:ins>
          </w:p>
        </w:tc>
      </w:tr>
      <w:tr w:rsidR="00EC26F5" w:rsidRPr="00B900E1" w14:paraId="7ABA52BC"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6088D4D0" w14:textId="19982ACC" w:rsidR="00EC26F5" w:rsidRPr="00A811FA" w:rsidRDefault="00EC26F5" w:rsidP="00EC26F5">
            <w:pPr>
              <w:rPr>
                <w:rFonts w:cstheme="minorHAnsi"/>
                <w:b w:val="0"/>
              </w:rPr>
            </w:pPr>
            <w:r w:rsidRPr="00A811FA">
              <w:rPr>
                <w:rFonts w:cstheme="minorHAnsi"/>
              </w:rPr>
              <w:t>ode.caCertPath</w:t>
            </w:r>
          </w:p>
          <w:p w14:paraId="4EF75EF3" w14:textId="2EA3086C" w:rsidR="00EC26F5" w:rsidRPr="00A811FA" w:rsidDel="00517F74" w:rsidRDefault="00EC26F5" w:rsidP="00EC26F5">
            <w:pPr>
              <w:rPr>
                <w:rFonts w:cstheme="minorHAnsi"/>
                <w:b w:val="0"/>
              </w:rPr>
            </w:pPr>
          </w:p>
        </w:tc>
        <w:tc>
          <w:tcPr>
            <w:tcW w:w="3330" w:type="dxa"/>
          </w:tcPr>
          <w:p w14:paraId="0302634D" w14:textId="5FC0D6A6"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0DA83E58" w14:textId="1E85BE1D"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0A6C6062" w14:textId="44FB2F0A"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path/to/CaCertFile or define env variable ${ODE_CA_CERT_PATH}</w:t>
            </w:r>
          </w:p>
        </w:tc>
      </w:tr>
      <w:tr w:rsidR="00EC26F5" w:rsidRPr="00B900E1" w14:paraId="0582E885"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249C72FE" w14:textId="1F0E402C" w:rsidR="00EC26F5" w:rsidRPr="00A811FA" w:rsidRDefault="00EC26F5" w:rsidP="00EC26F5">
            <w:pPr>
              <w:rPr>
                <w:rFonts w:cstheme="minorHAnsi"/>
                <w:b w:val="0"/>
              </w:rPr>
            </w:pPr>
            <w:r w:rsidRPr="00A811FA">
              <w:rPr>
                <w:rFonts w:cstheme="minorHAnsi"/>
              </w:rPr>
              <w:t>ode.selfCertPath</w:t>
            </w:r>
          </w:p>
        </w:tc>
        <w:tc>
          <w:tcPr>
            <w:tcW w:w="3330" w:type="dxa"/>
          </w:tcPr>
          <w:p w14:paraId="20F44282" w14:textId="6A2C9534"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55A82C99" w14:textId="33EBFC5B"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2FC3CC57" w14:textId="0A5BE320"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path/to/selfCertFile or define env variable ${ODE_SELF_CERT_PATH}</w:t>
            </w:r>
          </w:p>
        </w:tc>
      </w:tr>
      <w:tr w:rsidR="00EC26F5" w:rsidRPr="00B900E1" w14:paraId="37990281"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3775" w:type="dxa"/>
          </w:tcPr>
          <w:p w14:paraId="5F40EF41" w14:textId="050AD0A4" w:rsidR="00EC26F5" w:rsidRPr="00A811FA" w:rsidRDefault="00EC26F5" w:rsidP="00EC26F5">
            <w:pPr>
              <w:rPr>
                <w:rFonts w:cstheme="minorHAnsi"/>
                <w:b w:val="0"/>
              </w:rPr>
            </w:pPr>
            <w:r w:rsidRPr="00A811FA">
              <w:rPr>
                <w:rFonts w:cstheme="minorHAnsi"/>
              </w:rPr>
              <w:t>ode.selfPrivateKeyReconstructionFilePath</w:t>
            </w:r>
          </w:p>
        </w:tc>
        <w:tc>
          <w:tcPr>
            <w:tcW w:w="3330" w:type="dxa"/>
          </w:tcPr>
          <w:p w14:paraId="59276B6D" w14:textId="4B64DC82" w:rsidR="00EC26F5" w:rsidRPr="00A811FA" w:rsidDel="00517F74"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null</w:t>
            </w:r>
          </w:p>
        </w:tc>
        <w:tc>
          <w:tcPr>
            <w:tcW w:w="1170" w:type="dxa"/>
          </w:tcPr>
          <w:p w14:paraId="58511421" w14:textId="02FCD284" w:rsidR="00EC26F5" w:rsidRPr="00A811FA" w:rsidRDefault="00EC26F5" w:rsidP="00EC26F5">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X</w:t>
            </w:r>
          </w:p>
        </w:tc>
        <w:tc>
          <w:tcPr>
            <w:tcW w:w="4770" w:type="dxa"/>
          </w:tcPr>
          <w:p w14:paraId="397E2688" w14:textId="01B80287" w:rsidR="00EC26F5" w:rsidRPr="00A811FA" w:rsidRDefault="00EC26F5" w:rsidP="00EC26F5">
            <w:pPr>
              <w:cnfStyle w:val="000000000000" w:firstRow="0" w:lastRow="0" w:firstColumn="0" w:lastColumn="0" w:oddVBand="0" w:evenVBand="0" w:oddHBand="0" w:evenHBand="0" w:firstRowFirstColumn="0" w:firstRowLastColumn="0" w:lastRowFirstColumn="0" w:lastRowLastColumn="0"/>
              <w:rPr>
                <w:rFonts w:cstheme="minorHAnsi"/>
              </w:rPr>
            </w:pPr>
            <w:r w:rsidRPr="00A811FA">
              <w:rPr>
                <w:rFonts w:cstheme="minorHAnsi"/>
              </w:rPr>
              <w:t>path/to/selfPrivateKeyReconstructionFile or define env variable ${ODE_SELF_PRIVATE_KEY_RECONSTRUCTION_FILE_PATH}</w:t>
            </w:r>
          </w:p>
        </w:tc>
      </w:tr>
      <w:tr w:rsidR="00EC26F5" w:rsidRPr="00B900E1" w14:paraId="65D35EA8"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775" w:type="dxa"/>
          </w:tcPr>
          <w:p w14:paraId="41D27A84" w14:textId="74FAAA43" w:rsidR="00EC26F5" w:rsidRPr="00A811FA" w:rsidRDefault="00EC26F5" w:rsidP="00EC26F5">
            <w:pPr>
              <w:rPr>
                <w:rFonts w:cstheme="minorHAnsi"/>
                <w:b w:val="0"/>
              </w:rPr>
            </w:pPr>
            <w:r w:rsidRPr="00A811FA">
              <w:rPr>
                <w:rFonts w:cstheme="minorHAnsi"/>
              </w:rPr>
              <w:t>ode.selfSigningPrivateKeyFilePath</w:t>
            </w:r>
          </w:p>
        </w:tc>
        <w:tc>
          <w:tcPr>
            <w:tcW w:w="3330" w:type="dxa"/>
          </w:tcPr>
          <w:p w14:paraId="42B2F0DF" w14:textId="776C414A" w:rsidR="00EC26F5" w:rsidRPr="00A811FA" w:rsidDel="00517F74"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null</w:t>
            </w:r>
          </w:p>
        </w:tc>
        <w:tc>
          <w:tcPr>
            <w:tcW w:w="1170" w:type="dxa"/>
          </w:tcPr>
          <w:p w14:paraId="65CF6976" w14:textId="1402BB81" w:rsidR="00EC26F5" w:rsidRPr="00A811FA" w:rsidRDefault="00EC26F5" w:rsidP="00EC26F5">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X</w:t>
            </w:r>
          </w:p>
        </w:tc>
        <w:tc>
          <w:tcPr>
            <w:tcW w:w="4770" w:type="dxa"/>
          </w:tcPr>
          <w:p w14:paraId="610DB486" w14:textId="6A261DA1" w:rsidR="00EC26F5" w:rsidRPr="00A811FA" w:rsidRDefault="00EC26F5" w:rsidP="00EC26F5">
            <w:pPr>
              <w:cnfStyle w:val="000000100000" w:firstRow="0" w:lastRow="0" w:firstColumn="0" w:lastColumn="0" w:oddVBand="0" w:evenVBand="0" w:oddHBand="1" w:evenHBand="0" w:firstRowFirstColumn="0" w:firstRowLastColumn="0" w:lastRowFirstColumn="0" w:lastRowLastColumn="0"/>
              <w:rPr>
                <w:rFonts w:cstheme="minorHAnsi"/>
              </w:rPr>
            </w:pPr>
            <w:r w:rsidRPr="00A811FA">
              <w:rPr>
                <w:rFonts w:cstheme="minorHAnsi"/>
              </w:rPr>
              <w:t xml:space="preserve">path/to/selfSigningPrivateKeyFile or define env variable </w:t>
            </w:r>
            <w:r w:rsidRPr="00A811FA">
              <w:rPr>
                <w:rFonts w:cstheme="minorHAnsi"/>
              </w:rPr>
              <w:lastRenderedPageBreak/>
              <w:t>${ODE_SELF_SIGNING_PRIVATE_KEY_FILE_PATH}</w:t>
            </w:r>
          </w:p>
        </w:tc>
      </w:tr>
      <w:tr w:rsidR="00EC26F5" w:rsidRPr="00B900E1" w14:paraId="39456039" w14:textId="77777777" w:rsidTr="00340BBE">
        <w:tblPrEx>
          <w:tblW w:w="13045" w:type="dxa"/>
          <w:tblLayout w:type="fixed"/>
          <w:tblPrExChange w:id="244" w:author="Schwartz, Matthew [USA]" w:date="2017-08-28T14:54:00Z">
            <w:tblPrEx>
              <w:tblW w:w="13045" w:type="dxa"/>
              <w:tblLayout w:type="fixed"/>
            </w:tblPrEx>
          </w:tblPrExChange>
        </w:tblPrEx>
        <w:trPr>
          <w:trHeight w:val="296"/>
          <w:ins w:id="245" w:author="Schwartz, Matthew [USA]" w:date="2017-08-28T14:43:00Z"/>
          <w:trPrChange w:id="246" w:author="Schwartz, Matthew [USA]" w:date="2017-08-28T14:54:00Z">
            <w:trPr>
              <w:trHeight w:val="224"/>
            </w:trPr>
          </w:trPrChange>
        </w:trPr>
        <w:tc>
          <w:tcPr>
            <w:cnfStyle w:val="001000000000" w:firstRow="0" w:lastRow="0" w:firstColumn="1" w:lastColumn="0" w:oddVBand="0" w:evenVBand="0" w:oddHBand="0" w:evenHBand="0" w:firstRowFirstColumn="0" w:firstRowLastColumn="0" w:lastRowFirstColumn="0" w:lastRowLastColumn="0"/>
            <w:tcW w:w="0" w:type="dxa"/>
            <w:tcPrChange w:id="247" w:author="Schwartz, Matthew [USA]" w:date="2017-08-28T14:54:00Z">
              <w:tcPr>
                <w:tcW w:w="3775" w:type="dxa"/>
              </w:tcPr>
            </w:tcPrChange>
          </w:tcPr>
          <w:p w14:paraId="75518CCA" w14:textId="18A08FEA" w:rsidR="00EC26F5" w:rsidRPr="00702B8B" w:rsidRDefault="00EC26F5" w:rsidP="00EC26F5">
            <w:pPr>
              <w:rPr>
                <w:ins w:id="248" w:author="Schwartz, Matthew [USA]" w:date="2017-08-28T14:43:00Z"/>
                <w:rFonts w:cstheme="minorHAnsi"/>
                <w:b w:val="0"/>
                <w:rPrChange w:id="249" w:author="Schwartz, Matthew [USA]" w:date="2017-08-28T14:57:00Z">
                  <w:rPr>
                    <w:ins w:id="250" w:author="Schwartz, Matthew [USA]" w:date="2017-08-28T14:43:00Z"/>
                    <w:rFonts w:cstheme="minorHAnsi"/>
                  </w:rPr>
                </w:rPrChange>
              </w:rPr>
            </w:pPr>
            <w:ins w:id="251" w:author="Schwartz, Matthew [USA]" w:date="2017-08-28T14:45:00Z">
              <w:r w:rsidRPr="00702B8B">
                <w:rPr>
                  <w:rFonts w:cstheme="minorHAnsi"/>
                </w:rPr>
                <w:lastRenderedPageBreak/>
                <w:t>ode.</w:t>
              </w:r>
              <w:del w:id="252" w:author="Musavi, Hamid [USA]" w:date="2017-09-01T09:39:00Z">
                <w:r w:rsidRPr="00702B8B" w:rsidDel="0067731F">
                  <w:rPr>
                    <w:rFonts w:cstheme="minorHAnsi"/>
                  </w:rPr>
                  <w:delText xml:space="preserve"> </w:delText>
                </w:r>
              </w:del>
              <w:r w:rsidRPr="00702B8B">
                <w:rPr>
                  <w:rFonts w:cstheme="minorHAnsi"/>
                </w:rPr>
                <w:t>kafkaTopicOdeTimPojo</w:t>
              </w:r>
            </w:ins>
          </w:p>
        </w:tc>
        <w:tc>
          <w:tcPr>
            <w:tcW w:w="0" w:type="dxa"/>
            <w:tcPrChange w:id="253" w:author="Schwartz, Matthew [USA]" w:date="2017-08-28T14:54:00Z">
              <w:tcPr>
                <w:tcW w:w="3330" w:type="dxa"/>
              </w:tcPr>
            </w:tcPrChange>
          </w:tcPr>
          <w:p w14:paraId="549316CB" w14:textId="1923091F"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254" w:author="Schwartz, Matthew [USA]" w:date="2017-08-28T14:43:00Z"/>
                <w:rFonts w:cstheme="minorHAnsi"/>
              </w:rPr>
            </w:pPr>
            <w:ins w:id="255" w:author="Schwartz, Matthew [USA]" w:date="2017-08-28T14:45:00Z">
              <w:r w:rsidRPr="00702B8B">
                <w:rPr>
                  <w:rFonts w:cstheme="minorHAnsi"/>
                </w:rPr>
                <w:t>topic.OdeTimPojo</w:t>
              </w:r>
            </w:ins>
          </w:p>
        </w:tc>
        <w:tc>
          <w:tcPr>
            <w:tcW w:w="0" w:type="dxa"/>
            <w:tcPrChange w:id="256" w:author="Schwartz, Matthew [USA]" w:date="2017-08-28T14:54:00Z">
              <w:tcPr>
                <w:tcW w:w="1170" w:type="dxa"/>
              </w:tcPr>
            </w:tcPrChange>
          </w:tcPr>
          <w:p w14:paraId="29DE5BDD"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257" w:author="Schwartz, Matthew [USA]" w:date="2017-08-28T14:43:00Z"/>
                <w:rFonts w:cstheme="minorHAnsi"/>
              </w:rPr>
            </w:pPr>
          </w:p>
        </w:tc>
        <w:tc>
          <w:tcPr>
            <w:tcW w:w="0" w:type="dxa"/>
            <w:tcPrChange w:id="258" w:author="Schwartz, Matthew [USA]" w:date="2017-08-28T14:54:00Z">
              <w:tcPr>
                <w:tcW w:w="4770" w:type="dxa"/>
              </w:tcPr>
            </w:tcPrChange>
          </w:tcPr>
          <w:p w14:paraId="5276F943" w14:textId="374B3C04"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259" w:author="Schwartz, Matthew [USA]" w:date="2017-08-28T14:43:00Z"/>
                <w:rFonts w:cstheme="minorHAnsi"/>
              </w:rPr>
            </w:pPr>
            <w:ins w:id="260" w:author="Musavi, Hamid [USA]" w:date="2017-09-01T09:13:00Z">
              <w:r>
                <w:rPr>
                  <w:rFonts w:cstheme="minorHAnsi"/>
                </w:rPr>
                <w:t xml:space="preserve">The kafka topic to which </w:t>
              </w:r>
            </w:ins>
            <w:ins w:id="261" w:author="Musavi, Hamid [USA]" w:date="2017-09-01T09:14:00Z">
              <w:r>
                <w:rPr>
                  <w:rFonts w:cstheme="minorHAnsi"/>
                </w:rPr>
                <w:t xml:space="preserve">serialized </w:t>
              </w:r>
            </w:ins>
            <w:ins w:id="262" w:author="Musavi, Hamid [USA]" w:date="2017-09-01T09:13:00Z">
              <w:r>
                <w:rPr>
                  <w:rFonts w:cstheme="minorHAnsi"/>
                </w:rPr>
                <w:t xml:space="preserve">TIM </w:t>
              </w:r>
            </w:ins>
            <w:ins w:id="263" w:author="Musavi, Hamid [USA]" w:date="2017-09-01T09:14:00Z">
              <w:r>
                <w:rPr>
                  <w:rFonts w:cstheme="minorHAnsi"/>
                </w:rPr>
                <w:t>Java objects</w:t>
              </w:r>
            </w:ins>
            <w:ins w:id="264" w:author="Musavi, Hamid [USA]" w:date="2017-09-01T09:13:00Z">
              <w:r>
                <w:rPr>
                  <w:rFonts w:cstheme="minorHAnsi"/>
                </w:rPr>
                <w:t xml:space="preserve"> are </w:t>
              </w:r>
            </w:ins>
            <w:ins w:id="265" w:author="Musavi, Hamid [USA]" w:date="2017-09-01T09:14:00Z">
              <w:r>
                <w:rPr>
                  <w:rFonts w:cstheme="minorHAnsi"/>
                </w:rPr>
                <w:t>published</w:t>
              </w:r>
            </w:ins>
            <w:ins w:id="266" w:author="Musavi, Hamid [USA]" w:date="2017-09-01T09:13:00Z">
              <w:r>
                <w:rPr>
                  <w:rFonts w:cstheme="minorHAnsi"/>
                </w:rPr>
                <w:t>.</w:t>
              </w:r>
            </w:ins>
          </w:p>
        </w:tc>
      </w:tr>
      <w:tr w:rsidR="00EC26F5" w:rsidRPr="00B900E1" w14:paraId="32E5BE0D" w14:textId="77777777" w:rsidTr="002F74C6">
        <w:trPr>
          <w:cnfStyle w:val="000000100000" w:firstRow="0" w:lastRow="0" w:firstColumn="0" w:lastColumn="0" w:oddVBand="0" w:evenVBand="0" w:oddHBand="1" w:evenHBand="0" w:firstRowFirstColumn="0" w:firstRowLastColumn="0" w:lastRowFirstColumn="0" w:lastRowLastColumn="0"/>
          <w:trHeight w:val="224"/>
          <w:ins w:id="267"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22EFD1BA" w14:textId="3D907530" w:rsidR="00EC26F5" w:rsidRPr="00702B8B" w:rsidRDefault="00EC26F5" w:rsidP="00EC26F5">
            <w:pPr>
              <w:rPr>
                <w:ins w:id="268" w:author="Schwartz, Matthew [USA]" w:date="2017-08-28T14:43:00Z"/>
                <w:rFonts w:cstheme="minorHAnsi"/>
                <w:b w:val="0"/>
                <w:rPrChange w:id="269" w:author="Schwartz, Matthew [USA]" w:date="2017-08-28T14:57:00Z">
                  <w:rPr>
                    <w:ins w:id="270" w:author="Schwartz, Matthew [USA]" w:date="2017-08-28T14:43:00Z"/>
                    <w:rFonts w:cstheme="minorHAnsi"/>
                  </w:rPr>
                </w:rPrChange>
              </w:rPr>
            </w:pPr>
            <w:ins w:id="271" w:author="Schwartz, Matthew [USA]" w:date="2017-08-28T14:45:00Z">
              <w:r w:rsidRPr="00702B8B">
                <w:rPr>
                  <w:rFonts w:cstheme="minorHAnsi"/>
                </w:rPr>
                <w:t>ode.</w:t>
              </w:r>
              <w:del w:id="272" w:author="Musavi, Hamid [USA]" w:date="2017-09-01T09:39:00Z">
                <w:r w:rsidRPr="00702B8B" w:rsidDel="0067731F">
                  <w:rPr>
                    <w:rFonts w:cstheme="minorHAnsi"/>
                  </w:rPr>
                  <w:delText xml:space="preserve"> </w:delText>
                </w:r>
              </w:del>
              <w:r w:rsidRPr="00702B8B">
                <w:rPr>
                  <w:rFonts w:cstheme="minorHAnsi"/>
                </w:rPr>
                <w:t>kafkaTopicOdeTimJson</w:t>
              </w:r>
            </w:ins>
          </w:p>
        </w:tc>
        <w:tc>
          <w:tcPr>
            <w:tcW w:w="3330" w:type="dxa"/>
          </w:tcPr>
          <w:p w14:paraId="654DA44F" w14:textId="0E2C0E9E"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273" w:author="Schwartz, Matthew [USA]" w:date="2017-08-28T14:43:00Z"/>
                <w:rFonts w:cstheme="minorHAnsi"/>
              </w:rPr>
            </w:pPr>
            <w:ins w:id="274" w:author="Schwartz, Matthew [USA]" w:date="2017-08-28T14:45:00Z">
              <w:r w:rsidRPr="00702B8B">
                <w:rPr>
                  <w:rFonts w:cstheme="minorHAnsi"/>
                </w:rPr>
                <w:t>topic.OdeTimJson</w:t>
              </w:r>
            </w:ins>
          </w:p>
        </w:tc>
        <w:tc>
          <w:tcPr>
            <w:tcW w:w="1170" w:type="dxa"/>
          </w:tcPr>
          <w:p w14:paraId="6EA55F6F"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275" w:author="Schwartz, Matthew [USA]" w:date="2017-08-28T14:43:00Z"/>
                <w:rFonts w:cstheme="minorHAnsi"/>
              </w:rPr>
            </w:pPr>
          </w:p>
        </w:tc>
        <w:tc>
          <w:tcPr>
            <w:tcW w:w="4770" w:type="dxa"/>
          </w:tcPr>
          <w:p w14:paraId="594B2560" w14:textId="2BC9BBF7"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276" w:author="Schwartz, Matthew [USA]" w:date="2017-08-28T14:43:00Z"/>
                <w:rFonts w:cstheme="minorHAnsi"/>
              </w:rPr>
            </w:pPr>
            <w:ins w:id="277" w:author="Musavi, Hamid [USA]" w:date="2017-09-01T09:14:00Z">
              <w:r>
                <w:rPr>
                  <w:rFonts w:cstheme="minorHAnsi"/>
                </w:rPr>
                <w:t xml:space="preserve">The kafka topic to which TIM </w:t>
              </w:r>
            </w:ins>
            <w:ins w:id="278" w:author="Musavi, Hamid [USA]" w:date="2017-09-01T09:15:00Z">
              <w:r>
                <w:rPr>
                  <w:rFonts w:cstheme="minorHAnsi"/>
                </w:rPr>
                <w:t>stringified JSON</w:t>
              </w:r>
            </w:ins>
            <w:ins w:id="279" w:author="Musavi, Hamid [USA]" w:date="2017-09-01T09:14:00Z">
              <w:r>
                <w:rPr>
                  <w:rFonts w:cstheme="minorHAnsi"/>
                </w:rPr>
                <w:t xml:space="preserve"> formatted objects are published.</w:t>
              </w:r>
            </w:ins>
          </w:p>
        </w:tc>
      </w:tr>
      <w:tr w:rsidR="00EC26F5" w:rsidRPr="00B900E1" w14:paraId="07172BE3" w14:textId="77777777" w:rsidTr="002F74C6">
        <w:trPr>
          <w:trHeight w:val="224"/>
          <w:ins w:id="280"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580CE4C4" w14:textId="68BC2B7F" w:rsidR="00EC26F5" w:rsidRPr="00702B8B" w:rsidRDefault="00EC26F5" w:rsidP="00EC26F5">
            <w:pPr>
              <w:rPr>
                <w:ins w:id="281" w:author="Schwartz, Matthew [USA]" w:date="2017-08-28T14:43:00Z"/>
                <w:rFonts w:cstheme="minorHAnsi"/>
                <w:b w:val="0"/>
                <w:rPrChange w:id="282" w:author="Schwartz, Matthew [USA]" w:date="2017-08-28T14:57:00Z">
                  <w:rPr>
                    <w:ins w:id="283" w:author="Schwartz, Matthew [USA]" w:date="2017-08-28T14:43:00Z"/>
                    <w:rFonts w:cstheme="minorHAnsi"/>
                  </w:rPr>
                </w:rPrChange>
              </w:rPr>
            </w:pPr>
            <w:ins w:id="284" w:author="Schwartz, Matthew [USA]" w:date="2017-08-28T14:50:00Z">
              <w:r w:rsidRPr="00702B8B">
                <w:rPr>
                  <w:rFonts w:cstheme="minorHAnsi"/>
                </w:rPr>
                <w:t>ode.</w:t>
              </w:r>
              <w:del w:id="285" w:author="Musavi, Hamid [USA]" w:date="2017-09-01T09:39:00Z">
                <w:r w:rsidRPr="00702B8B" w:rsidDel="0067731F">
                  <w:rPr>
                    <w:rFonts w:cstheme="minorHAnsi"/>
                  </w:rPr>
                  <w:delText xml:space="preserve"> </w:delText>
                </w:r>
              </w:del>
              <w:r w:rsidRPr="00702B8B">
                <w:rPr>
                  <w:rFonts w:cstheme="minorHAnsi"/>
                </w:rPr>
                <w:t>kafkaTopicIsdPojo</w:t>
              </w:r>
            </w:ins>
          </w:p>
        </w:tc>
        <w:tc>
          <w:tcPr>
            <w:tcW w:w="3330" w:type="dxa"/>
          </w:tcPr>
          <w:p w14:paraId="01B124B9" w14:textId="72E3CF5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286" w:author="Schwartz, Matthew [USA]" w:date="2017-08-28T14:43:00Z"/>
                <w:rFonts w:cstheme="minorHAnsi"/>
              </w:rPr>
            </w:pPr>
            <w:ins w:id="287" w:author="Schwartz, Matthew [USA]" w:date="2017-08-28T14:55:00Z">
              <w:r w:rsidRPr="00702B8B">
                <w:rPr>
                  <w:rFonts w:cstheme="minorHAnsi"/>
                </w:rPr>
                <w:t>AsnIsdPojo</w:t>
              </w:r>
            </w:ins>
          </w:p>
        </w:tc>
        <w:tc>
          <w:tcPr>
            <w:tcW w:w="1170" w:type="dxa"/>
          </w:tcPr>
          <w:p w14:paraId="03DA87CE"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288" w:author="Schwartz, Matthew [USA]" w:date="2017-08-28T14:43:00Z"/>
                <w:rFonts w:cstheme="minorHAnsi"/>
              </w:rPr>
            </w:pPr>
          </w:p>
        </w:tc>
        <w:tc>
          <w:tcPr>
            <w:tcW w:w="4770" w:type="dxa"/>
          </w:tcPr>
          <w:p w14:paraId="71989EF6" w14:textId="2CE20431"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289" w:author="Schwartz, Matthew [USA]" w:date="2017-08-28T14:43:00Z"/>
                <w:rFonts w:cstheme="minorHAnsi"/>
              </w:rPr>
            </w:pPr>
            <w:ins w:id="290" w:author="Musavi, Hamid [USA]" w:date="2017-09-01T09:15:00Z">
              <w:r>
                <w:rPr>
                  <w:rFonts w:cstheme="minorHAnsi"/>
                </w:rPr>
                <w:t>The kafka topic to which serialized ISD Java objects are published.</w:t>
              </w:r>
            </w:ins>
          </w:p>
        </w:tc>
      </w:tr>
      <w:tr w:rsidR="00EC26F5" w:rsidRPr="00B900E1" w14:paraId="02CD32CE" w14:textId="77777777" w:rsidTr="00340BBE">
        <w:tblPrEx>
          <w:tblW w:w="13045" w:type="dxa"/>
          <w:tblLayout w:type="fixed"/>
          <w:tblPrExChange w:id="291" w:author="Schwartz, Matthew [USA]" w:date="2017-08-28T14:46:00Z">
            <w:tblPrEx>
              <w:tblW w:w="13045" w:type="dxa"/>
              <w:tblLayout w:type="fixed"/>
            </w:tblPrEx>
          </w:tblPrExChange>
        </w:tblPrEx>
        <w:trPr>
          <w:cnfStyle w:val="000000100000" w:firstRow="0" w:lastRow="0" w:firstColumn="0" w:lastColumn="0" w:oddVBand="0" w:evenVBand="0" w:oddHBand="1" w:evenHBand="0" w:firstRowFirstColumn="0" w:firstRowLastColumn="0" w:lastRowFirstColumn="0" w:lastRowLastColumn="0"/>
          <w:trHeight w:val="99"/>
          <w:ins w:id="292" w:author="Schwartz, Matthew [USA]" w:date="2017-08-28T14:43:00Z"/>
          <w:trPrChange w:id="293" w:author="Schwartz, Matthew [USA]" w:date="2017-08-28T14:46:00Z">
            <w:trPr>
              <w:trHeight w:val="224"/>
            </w:trPr>
          </w:trPrChange>
        </w:trPr>
        <w:tc>
          <w:tcPr>
            <w:cnfStyle w:val="001000000000" w:firstRow="0" w:lastRow="0" w:firstColumn="1" w:lastColumn="0" w:oddVBand="0" w:evenVBand="0" w:oddHBand="0" w:evenHBand="0" w:firstRowFirstColumn="0" w:firstRowLastColumn="0" w:lastRowFirstColumn="0" w:lastRowLastColumn="0"/>
            <w:tcW w:w="0" w:type="dxa"/>
            <w:tcPrChange w:id="294" w:author="Schwartz, Matthew [USA]" w:date="2017-08-28T14:46:00Z">
              <w:tcPr>
                <w:tcW w:w="3775" w:type="dxa"/>
              </w:tcPr>
            </w:tcPrChange>
          </w:tcPr>
          <w:p w14:paraId="5F9DE2F9" w14:textId="11EDEFA0" w:rsidR="00EC26F5" w:rsidRPr="00702B8B" w:rsidRDefault="00EC26F5" w:rsidP="00EC26F5">
            <w:pPr>
              <w:cnfStyle w:val="001000100000" w:firstRow="0" w:lastRow="0" w:firstColumn="1" w:lastColumn="0" w:oddVBand="0" w:evenVBand="0" w:oddHBand="1" w:evenHBand="0" w:firstRowFirstColumn="0" w:firstRowLastColumn="0" w:lastRowFirstColumn="0" w:lastRowLastColumn="0"/>
              <w:rPr>
                <w:ins w:id="295" w:author="Schwartz, Matthew [USA]" w:date="2017-08-28T14:43:00Z"/>
                <w:rFonts w:cstheme="minorHAnsi"/>
                <w:b w:val="0"/>
                <w:rPrChange w:id="296" w:author="Schwartz, Matthew [USA]" w:date="2017-08-28T14:57:00Z">
                  <w:rPr>
                    <w:ins w:id="297" w:author="Schwartz, Matthew [USA]" w:date="2017-08-28T14:43:00Z"/>
                    <w:rFonts w:cstheme="minorHAnsi"/>
                  </w:rPr>
                </w:rPrChange>
              </w:rPr>
            </w:pPr>
            <w:ins w:id="298" w:author="Schwartz, Matthew [USA]" w:date="2017-08-28T14:50:00Z">
              <w:r w:rsidRPr="00702B8B">
                <w:rPr>
                  <w:rFonts w:cstheme="minorHAnsi"/>
                </w:rPr>
                <w:t>ode.</w:t>
              </w:r>
              <w:del w:id="299" w:author="Musavi, Hamid [USA]" w:date="2017-09-01T09:39:00Z">
                <w:r w:rsidRPr="00702B8B" w:rsidDel="0067731F">
                  <w:rPr>
                    <w:rFonts w:cstheme="minorHAnsi"/>
                  </w:rPr>
                  <w:delText xml:space="preserve"> </w:delText>
                </w:r>
              </w:del>
              <w:r w:rsidRPr="00702B8B">
                <w:rPr>
                  <w:rFonts w:cstheme="minorHAnsi"/>
                </w:rPr>
                <w:t>isdBufferSize</w:t>
              </w:r>
            </w:ins>
          </w:p>
        </w:tc>
        <w:tc>
          <w:tcPr>
            <w:tcW w:w="0" w:type="dxa"/>
            <w:tcPrChange w:id="300" w:author="Schwartz, Matthew [USA]" w:date="2017-08-28T14:46:00Z">
              <w:tcPr>
                <w:tcW w:w="3330" w:type="dxa"/>
              </w:tcPr>
            </w:tcPrChange>
          </w:tcPr>
          <w:p w14:paraId="4719627E" w14:textId="35EDE5CA"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01" w:author="Schwartz, Matthew [USA]" w:date="2017-08-28T14:43:00Z"/>
                <w:rFonts w:cstheme="minorHAnsi"/>
              </w:rPr>
            </w:pPr>
            <w:ins w:id="302" w:author="Schwartz, Matthew [USA]" w:date="2017-08-28T14:55:00Z">
              <w:r w:rsidRPr="00702B8B">
                <w:rPr>
                  <w:rFonts w:cstheme="minorHAnsi"/>
                </w:rPr>
                <w:t>500</w:t>
              </w:r>
            </w:ins>
          </w:p>
        </w:tc>
        <w:tc>
          <w:tcPr>
            <w:tcW w:w="0" w:type="dxa"/>
            <w:tcPrChange w:id="303" w:author="Schwartz, Matthew [USA]" w:date="2017-08-28T14:46:00Z">
              <w:tcPr>
                <w:tcW w:w="1170" w:type="dxa"/>
              </w:tcPr>
            </w:tcPrChange>
          </w:tcPr>
          <w:p w14:paraId="33E4552A"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304" w:author="Schwartz, Matthew [USA]" w:date="2017-08-28T14:43:00Z"/>
                <w:rFonts w:cstheme="minorHAnsi"/>
              </w:rPr>
            </w:pPr>
          </w:p>
        </w:tc>
        <w:tc>
          <w:tcPr>
            <w:tcW w:w="0" w:type="dxa"/>
            <w:tcPrChange w:id="305" w:author="Schwartz, Matthew [USA]" w:date="2017-08-28T14:46:00Z">
              <w:tcPr>
                <w:tcW w:w="4770" w:type="dxa"/>
              </w:tcPr>
            </w:tcPrChange>
          </w:tcPr>
          <w:p w14:paraId="59A3FA7B" w14:textId="385FDC17"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06" w:author="Schwartz, Matthew [USA]" w:date="2017-08-28T14:43:00Z"/>
                <w:rFonts w:cstheme="minorHAnsi"/>
              </w:rPr>
            </w:pPr>
            <w:ins w:id="307" w:author="Musavi, Hamid [USA]" w:date="2017-09-01T09:36:00Z">
              <w:r>
                <w:rPr>
                  <w:rFonts w:cstheme="minorHAnsi"/>
                </w:rPr>
                <w:t>Size of the buffer allocated for receiving ISD messages through UDP interface</w:t>
              </w:r>
            </w:ins>
          </w:p>
        </w:tc>
      </w:tr>
      <w:tr w:rsidR="00EC26F5" w:rsidRPr="00B900E1" w14:paraId="041CF456" w14:textId="77777777" w:rsidTr="002F74C6">
        <w:trPr>
          <w:trHeight w:val="224"/>
          <w:ins w:id="308"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01AC7521" w14:textId="76792A9C" w:rsidR="00EC26F5" w:rsidRPr="00702B8B" w:rsidRDefault="00EC26F5" w:rsidP="00EC26F5">
            <w:pPr>
              <w:rPr>
                <w:ins w:id="309" w:author="Schwartz, Matthew [USA]" w:date="2017-08-28T14:43:00Z"/>
                <w:rFonts w:cstheme="minorHAnsi"/>
                <w:b w:val="0"/>
                <w:rPrChange w:id="310" w:author="Schwartz, Matthew [USA]" w:date="2017-08-28T14:57:00Z">
                  <w:rPr>
                    <w:ins w:id="311" w:author="Schwartz, Matthew [USA]" w:date="2017-08-28T14:43:00Z"/>
                    <w:rFonts w:cstheme="minorHAnsi"/>
                  </w:rPr>
                </w:rPrChange>
              </w:rPr>
            </w:pPr>
            <w:ins w:id="312" w:author="Schwartz, Matthew [USA]" w:date="2017-08-28T14:51:00Z">
              <w:r w:rsidRPr="00702B8B">
                <w:rPr>
                  <w:rFonts w:cstheme="minorHAnsi"/>
                </w:rPr>
                <w:t>ode.</w:t>
              </w:r>
              <w:del w:id="313" w:author="Musavi, Hamid [USA]" w:date="2017-09-01T09:39:00Z">
                <w:r w:rsidRPr="00702B8B" w:rsidDel="0067731F">
                  <w:rPr>
                    <w:rFonts w:cstheme="minorHAnsi"/>
                  </w:rPr>
                  <w:delText xml:space="preserve"> </w:delText>
                </w:r>
              </w:del>
              <w:r w:rsidRPr="00702B8B">
                <w:rPr>
                  <w:rFonts w:cstheme="minorHAnsi"/>
                </w:rPr>
                <w:t>isdReceiverPort</w:t>
              </w:r>
            </w:ins>
          </w:p>
        </w:tc>
        <w:tc>
          <w:tcPr>
            <w:tcW w:w="3330" w:type="dxa"/>
          </w:tcPr>
          <w:p w14:paraId="50162976" w14:textId="11B214AC"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14" w:author="Schwartz, Matthew [USA]" w:date="2017-08-28T14:43:00Z"/>
                <w:rFonts w:cstheme="minorHAnsi"/>
              </w:rPr>
            </w:pPr>
            <w:ins w:id="315" w:author="Schwartz, Matthew [USA]" w:date="2017-08-28T14:55:00Z">
              <w:r w:rsidRPr="00702B8B">
                <w:rPr>
                  <w:rFonts w:cstheme="minorHAnsi"/>
                </w:rPr>
                <w:t>46801</w:t>
              </w:r>
            </w:ins>
          </w:p>
        </w:tc>
        <w:tc>
          <w:tcPr>
            <w:tcW w:w="1170" w:type="dxa"/>
          </w:tcPr>
          <w:p w14:paraId="7D416FBA"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316" w:author="Schwartz, Matthew [USA]" w:date="2017-08-28T14:43:00Z"/>
                <w:rFonts w:cstheme="minorHAnsi"/>
              </w:rPr>
            </w:pPr>
          </w:p>
        </w:tc>
        <w:tc>
          <w:tcPr>
            <w:tcW w:w="4770" w:type="dxa"/>
          </w:tcPr>
          <w:p w14:paraId="52683DF0" w14:textId="555BAE92"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17" w:author="Schwartz, Matthew [USA]" w:date="2017-08-28T14:43:00Z"/>
                <w:rFonts w:cstheme="minorHAnsi"/>
              </w:rPr>
            </w:pPr>
            <w:ins w:id="318" w:author="Musavi, Hamid [USA]" w:date="2017-09-01T09:16:00Z">
              <w:r>
                <w:rPr>
                  <w:rFonts w:cstheme="minorHAnsi"/>
                </w:rPr>
                <w:t>The UDP port that ODE will use to listen to ISD messages.</w:t>
              </w:r>
            </w:ins>
          </w:p>
        </w:tc>
      </w:tr>
      <w:tr w:rsidR="00EC26F5" w:rsidRPr="00B900E1" w14:paraId="18A5B556" w14:textId="77777777" w:rsidTr="002F74C6">
        <w:trPr>
          <w:cnfStyle w:val="000000100000" w:firstRow="0" w:lastRow="0" w:firstColumn="0" w:lastColumn="0" w:oddVBand="0" w:evenVBand="0" w:oddHBand="1" w:evenHBand="0" w:firstRowFirstColumn="0" w:firstRowLastColumn="0" w:lastRowFirstColumn="0" w:lastRowLastColumn="0"/>
          <w:trHeight w:val="224"/>
          <w:ins w:id="319"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2D32B4AC" w14:textId="4910E579" w:rsidR="00EC26F5" w:rsidRPr="00702B8B" w:rsidRDefault="00EC26F5" w:rsidP="00EC26F5">
            <w:pPr>
              <w:rPr>
                <w:ins w:id="320" w:author="Schwartz, Matthew [USA]" w:date="2017-08-28T14:43:00Z"/>
                <w:rFonts w:cstheme="minorHAnsi"/>
                <w:b w:val="0"/>
                <w:rPrChange w:id="321" w:author="Schwartz, Matthew [USA]" w:date="2017-08-28T14:57:00Z">
                  <w:rPr>
                    <w:ins w:id="322" w:author="Schwartz, Matthew [USA]" w:date="2017-08-28T14:43:00Z"/>
                    <w:rFonts w:cstheme="minorHAnsi"/>
                  </w:rPr>
                </w:rPrChange>
              </w:rPr>
            </w:pPr>
            <w:ins w:id="323" w:author="Schwartz, Matthew [USA]" w:date="2017-08-28T14:51:00Z">
              <w:r w:rsidRPr="00702B8B">
                <w:rPr>
                  <w:rFonts w:cstheme="minorHAnsi"/>
                </w:rPr>
                <w:t>ode.</w:t>
              </w:r>
              <w:del w:id="324" w:author="Musavi, Hamid [USA]" w:date="2017-09-01T09:39:00Z">
                <w:r w:rsidRPr="00702B8B" w:rsidDel="0067731F">
                  <w:rPr>
                    <w:rFonts w:cstheme="minorHAnsi"/>
                  </w:rPr>
                  <w:delText xml:space="preserve"> </w:delText>
                </w:r>
              </w:del>
              <w:r w:rsidRPr="00702B8B">
                <w:rPr>
                  <w:rFonts w:cstheme="minorHAnsi"/>
                </w:rPr>
                <w:t>isdDepositorPort</w:t>
              </w:r>
            </w:ins>
          </w:p>
        </w:tc>
        <w:tc>
          <w:tcPr>
            <w:tcW w:w="3330" w:type="dxa"/>
          </w:tcPr>
          <w:p w14:paraId="0D49F711" w14:textId="59E6F089"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25" w:author="Schwartz, Matthew [USA]" w:date="2017-08-28T14:43:00Z"/>
                <w:rFonts w:cstheme="minorHAnsi"/>
              </w:rPr>
            </w:pPr>
            <w:ins w:id="326" w:author="Schwartz, Matthew [USA]" w:date="2017-08-28T14:55:00Z">
              <w:r w:rsidRPr="00702B8B">
                <w:rPr>
                  <w:rFonts w:cstheme="minorHAnsi"/>
                </w:rPr>
                <w:t>6666</w:t>
              </w:r>
            </w:ins>
          </w:p>
        </w:tc>
        <w:tc>
          <w:tcPr>
            <w:tcW w:w="1170" w:type="dxa"/>
          </w:tcPr>
          <w:p w14:paraId="6997ECB6"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327" w:author="Schwartz, Matthew [USA]" w:date="2017-08-28T14:43:00Z"/>
                <w:rFonts w:cstheme="minorHAnsi"/>
              </w:rPr>
            </w:pPr>
          </w:p>
        </w:tc>
        <w:tc>
          <w:tcPr>
            <w:tcW w:w="4770" w:type="dxa"/>
          </w:tcPr>
          <w:p w14:paraId="04610266" w14:textId="7EF4976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28" w:author="Schwartz, Matthew [USA]" w:date="2017-08-28T14:43:00Z"/>
                <w:rFonts w:cstheme="minorHAnsi"/>
              </w:rPr>
            </w:pPr>
            <w:ins w:id="329" w:author="Musavi, Hamid [USA]" w:date="2017-09-01T09:17:00Z">
              <w:r>
                <w:rPr>
                  <w:rFonts w:cstheme="minorHAnsi"/>
                </w:rPr>
                <w:t>The UDP port that ODE will use to send ISD messages to SDC for deposit.</w:t>
              </w:r>
            </w:ins>
          </w:p>
        </w:tc>
      </w:tr>
      <w:tr w:rsidR="00EC26F5" w:rsidRPr="00B900E1" w14:paraId="16F7E097" w14:textId="77777777" w:rsidTr="002F74C6">
        <w:trPr>
          <w:trHeight w:val="224"/>
          <w:ins w:id="330" w:author="Schwartz, Matthew [USA]" w:date="2017-08-28T14:43:00Z"/>
        </w:trPr>
        <w:tc>
          <w:tcPr>
            <w:cnfStyle w:val="001000000000" w:firstRow="0" w:lastRow="0" w:firstColumn="1" w:lastColumn="0" w:oddVBand="0" w:evenVBand="0" w:oddHBand="0" w:evenHBand="0" w:firstRowFirstColumn="0" w:firstRowLastColumn="0" w:lastRowFirstColumn="0" w:lastRowLastColumn="0"/>
            <w:tcW w:w="3775" w:type="dxa"/>
          </w:tcPr>
          <w:p w14:paraId="05566AA7" w14:textId="2DD0BDD3" w:rsidR="00EC26F5" w:rsidRPr="00702B8B" w:rsidRDefault="00EC26F5" w:rsidP="00EC26F5">
            <w:pPr>
              <w:rPr>
                <w:ins w:id="331" w:author="Schwartz, Matthew [USA]" w:date="2017-08-28T14:43:00Z"/>
                <w:rFonts w:cstheme="minorHAnsi"/>
                <w:b w:val="0"/>
                <w:rPrChange w:id="332" w:author="Schwartz, Matthew [USA]" w:date="2017-08-28T14:57:00Z">
                  <w:rPr>
                    <w:ins w:id="333" w:author="Schwartz, Matthew [USA]" w:date="2017-08-28T14:43:00Z"/>
                    <w:rFonts w:cstheme="minorHAnsi"/>
                  </w:rPr>
                </w:rPrChange>
              </w:rPr>
            </w:pPr>
            <w:ins w:id="334" w:author="Schwartz, Matthew [USA]" w:date="2017-08-28T14:51:00Z">
              <w:r w:rsidRPr="00702B8B">
                <w:rPr>
                  <w:rFonts w:cstheme="minorHAnsi"/>
                </w:rPr>
                <w:t>ode.</w:t>
              </w:r>
              <w:del w:id="335" w:author="Musavi, Hamid [USA]" w:date="2017-09-01T09:39:00Z">
                <w:r w:rsidRPr="00702B8B" w:rsidDel="0067731F">
                  <w:rPr>
                    <w:rFonts w:cstheme="minorHAnsi"/>
                  </w:rPr>
                  <w:delText xml:space="preserve"> </w:delText>
                </w:r>
              </w:del>
              <w:r w:rsidRPr="00702B8B">
                <w:rPr>
                  <w:rFonts w:cstheme="minorHAnsi"/>
                </w:rPr>
                <w:t>isdTrustPort</w:t>
              </w:r>
            </w:ins>
          </w:p>
        </w:tc>
        <w:tc>
          <w:tcPr>
            <w:tcW w:w="3330" w:type="dxa"/>
          </w:tcPr>
          <w:p w14:paraId="5F463EEA" w14:textId="0BA6AC70"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36" w:author="Schwartz, Matthew [USA]" w:date="2017-08-28T14:43:00Z"/>
                <w:rFonts w:cstheme="minorHAnsi"/>
              </w:rPr>
            </w:pPr>
            <w:ins w:id="337" w:author="Schwartz, Matthew [USA]" w:date="2017-08-28T14:55:00Z">
              <w:r w:rsidRPr="00702B8B">
                <w:rPr>
                  <w:rFonts w:cstheme="minorHAnsi"/>
                </w:rPr>
                <w:t>6667</w:t>
              </w:r>
            </w:ins>
          </w:p>
        </w:tc>
        <w:tc>
          <w:tcPr>
            <w:tcW w:w="1170" w:type="dxa"/>
          </w:tcPr>
          <w:p w14:paraId="24E88455"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338" w:author="Schwartz, Matthew [USA]" w:date="2017-08-28T14:43:00Z"/>
                <w:rFonts w:cstheme="minorHAnsi"/>
              </w:rPr>
            </w:pPr>
          </w:p>
        </w:tc>
        <w:tc>
          <w:tcPr>
            <w:tcW w:w="4770" w:type="dxa"/>
          </w:tcPr>
          <w:p w14:paraId="072964E2" w14:textId="3312C974"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39" w:author="Schwartz, Matthew [USA]" w:date="2017-08-28T14:43:00Z"/>
                <w:rFonts w:cstheme="minorHAnsi"/>
              </w:rPr>
            </w:pPr>
            <w:ins w:id="340" w:author="Musavi, Hamid [USA]" w:date="2017-09-01T09:17:00Z">
              <w:r>
                <w:rPr>
                  <w:rFonts w:cstheme="minorHAnsi"/>
                </w:rPr>
                <w:t>The UDP port that ODE will use to establish trust with the SDC for ISD messages.</w:t>
              </w:r>
            </w:ins>
          </w:p>
        </w:tc>
      </w:tr>
      <w:tr w:rsidR="00EC26F5" w:rsidRPr="00B900E1" w14:paraId="65D828AD" w14:textId="77777777" w:rsidTr="002F74C6">
        <w:trPr>
          <w:cnfStyle w:val="000000100000" w:firstRow="0" w:lastRow="0" w:firstColumn="0" w:lastColumn="0" w:oddVBand="0" w:evenVBand="0" w:oddHBand="1" w:evenHBand="0" w:firstRowFirstColumn="0" w:firstRowLastColumn="0" w:lastRowFirstColumn="0" w:lastRowLastColumn="0"/>
          <w:trHeight w:val="224"/>
          <w:ins w:id="341" w:author="Schwartz, Matthew [USA]" w:date="2017-08-28T14:54:00Z"/>
        </w:trPr>
        <w:tc>
          <w:tcPr>
            <w:cnfStyle w:val="001000000000" w:firstRow="0" w:lastRow="0" w:firstColumn="1" w:lastColumn="0" w:oddVBand="0" w:evenVBand="0" w:oddHBand="0" w:evenHBand="0" w:firstRowFirstColumn="0" w:firstRowLastColumn="0" w:lastRowFirstColumn="0" w:lastRowLastColumn="0"/>
            <w:tcW w:w="3775" w:type="dxa"/>
          </w:tcPr>
          <w:p w14:paraId="2614EBA7" w14:textId="41BF7DCA" w:rsidR="00EC26F5" w:rsidRPr="00702B8B" w:rsidRDefault="00EC26F5" w:rsidP="00EC26F5">
            <w:pPr>
              <w:rPr>
                <w:ins w:id="342" w:author="Schwartz, Matthew [USA]" w:date="2017-08-28T14:54:00Z"/>
                <w:rFonts w:cstheme="minorHAnsi"/>
                <w:b w:val="0"/>
                <w:rPrChange w:id="343" w:author="Schwartz, Matthew [USA]" w:date="2017-08-28T14:57:00Z">
                  <w:rPr>
                    <w:ins w:id="344" w:author="Schwartz, Matthew [USA]" w:date="2017-08-28T14:54:00Z"/>
                    <w:rFonts w:cstheme="minorHAnsi"/>
                  </w:rPr>
                </w:rPrChange>
              </w:rPr>
            </w:pPr>
            <w:ins w:id="345" w:author="Schwartz, Matthew [USA]" w:date="2017-08-28T14:54:00Z">
              <w:r w:rsidRPr="00702B8B">
                <w:rPr>
                  <w:rFonts w:cstheme="minorHAnsi"/>
                </w:rPr>
                <w:t>ode.</w:t>
              </w:r>
              <w:del w:id="346" w:author="Musavi, Hamid [USA]" w:date="2017-09-01T09:39:00Z">
                <w:r w:rsidRPr="00702B8B" w:rsidDel="0067731F">
                  <w:rPr>
                    <w:rFonts w:cstheme="minorHAnsi"/>
                  </w:rPr>
                  <w:delText xml:space="preserve"> </w:delText>
                </w:r>
              </w:del>
              <w:r w:rsidRPr="00702B8B">
                <w:rPr>
                  <w:rFonts w:cstheme="minorHAnsi"/>
                </w:rPr>
                <w:t>dataReceiptBufferSize</w:t>
              </w:r>
            </w:ins>
          </w:p>
        </w:tc>
        <w:tc>
          <w:tcPr>
            <w:tcW w:w="3330" w:type="dxa"/>
          </w:tcPr>
          <w:p w14:paraId="0BA12D9A" w14:textId="374F217F"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47" w:author="Schwartz, Matthew [USA]" w:date="2017-08-28T14:54:00Z"/>
                <w:rFonts w:cstheme="minorHAnsi"/>
              </w:rPr>
            </w:pPr>
            <w:ins w:id="348" w:author="Schwartz, Matthew [USA]" w:date="2017-08-28T14:55:00Z">
              <w:r w:rsidRPr="00702B8B">
                <w:rPr>
                  <w:rFonts w:cstheme="minorHAnsi"/>
                </w:rPr>
                <w:t>null</w:t>
              </w:r>
            </w:ins>
          </w:p>
        </w:tc>
        <w:tc>
          <w:tcPr>
            <w:tcW w:w="1170" w:type="dxa"/>
          </w:tcPr>
          <w:p w14:paraId="415F2ECF"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349" w:author="Schwartz, Matthew [USA]" w:date="2017-08-28T14:54:00Z"/>
                <w:rFonts w:cstheme="minorHAnsi"/>
              </w:rPr>
            </w:pPr>
          </w:p>
        </w:tc>
        <w:tc>
          <w:tcPr>
            <w:tcW w:w="4770" w:type="dxa"/>
          </w:tcPr>
          <w:p w14:paraId="7B938813" w14:textId="613CFD30"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50" w:author="Schwartz, Matthew [USA]" w:date="2017-08-28T14:54:00Z"/>
                <w:rFonts w:cstheme="minorHAnsi"/>
              </w:rPr>
            </w:pPr>
            <w:ins w:id="351" w:author="Musavi, Hamid [USA]" w:date="2017-09-01T09:36:00Z">
              <w:r>
                <w:rPr>
                  <w:rFonts w:cstheme="minorHAnsi"/>
                </w:rPr>
                <w:t>Size of the buffer allocated for receiving ISD receipt messages through UDP interface</w:t>
              </w:r>
            </w:ins>
          </w:p>
        </w:tc>
      </w:tr>
      <w:tr w:rsidR="00EC26F5" w:rsidRPr="00B900E1" w14:paraId="2D1DFA8E" w14:textId="77777777" w:rsidTr="002F74C6">
        <w:trPr>
          <w:trHeight w:val="224"/>
          <w:ins w:id="352" w:author="Schwartz, Matthew [USA]" w:date="2017-08-28T14:54:00Z"/>
        </w:trPr>
        <w:tc>
          <w:tcPr>
            <w:cnfStyle w:val="001000000000" w:firstRow="0" w:lastRow="0" w:firstColumn="1" w:lastColumn="0" w:oddVBand="0" w:evenVBand="0" w:oddHBand="0" w:evenHBand="0" w:firstRowFirstColumn="0" w:firstRowLastColumn="0" w:lastRowFirstColumn="0" w:lastRowLastColumn="0"/>
            <w:tcW w:w="3775" w:type="dxa"/>
          </w:tcPr>
          <w:p w14:paraId="3738C6A3" w14:textId="7F5BB311" w:rsidR="00EC26F5" w:rsidRPr="00702B8B" w:rsidRDefault="00EC26F5" w:rsidP="00EC26F5">
            <w:pPr>
              <w:rPr>
                <w:ins w:id="353" w:author="Schwartz, Matthew [USA]" w:date="2017-08-28T14:54:00Z"/>
                <w:rFonts w:cstheme="minorHAnsi"/>
                <w:b w:val="0"/>
                <w:rPrChange w:id="354" w:author="Schwartz, Matthew [USA]" w:date="2017-08-28T15:01:00Z">
                  <w:rPr>
                    <w:ins w:id="355" w:author="Schwartz, Matthew [USA]" w:date="2017-08-28T14:54:00Z"/>
                    <w:rFonts w:cstheme="minorHAnsi"/>
                  </w:rPr>
                </w:rPrChange>
              </w:rPr>
            </w:pPr>
            <w:ins w:id="356" w:author="Schwartz, Matthew [USA]" w:date="2017-08-28T15:00:00Z">
              <w:r w:rsidRPr="00702B8B">
                <w:rPr>
                  <w:rFonts w:cstheme="minorHAnsi"/>
                </w:rPr>
                <w:t>ode.</w:t>
              </w:r>
              <w:del w:id="357" w:author="Musavi, Hamid [USA]" w:date="2017-09-01T09:39:00Z">
                <w:r w:rsidRPr="00702B8B" w:rsidDel="0067731F">
                  <w:rPr>
                    <w:rFonts w:cstheme="minorHAnsi"/>
                  </w:rPr>
                  <w:delText xml:space="preserve"> </w:delText>
                </w:r>
              </w:del>
              <w:r w:rsidRPr="00702B8B">
                <w:rPr>
                  <w:rFonts w:cstheme="minorHAnsi"/>
                </w:rPr>
                <w:t>depositSanitizedBsmToSdc</w:t>
              </w:r>
            </w:ins>
          </w:p>
        </w:tc>
        <w:tc>
          <w:tcPr>
            <w:tcW w:w="3330" w:type="dxa"/>
          </w:tcPr>
          <w:p w14:paraId="18291F7A" w14:textId="41BDF472"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58" w:author="Schwartz, Matthew [USA]" w:date="2017-08-28T14:54:00Z"/>
                <w:rFonts w:cstheme="minorHAnsi"/>
              </w:rPr>
            </w:pPr>
            <w:ins w:id="359" w:author="Schwartz, Matthew [USA]" w:date="2017-08-28T14:59:00Z">
              <w:r w:rsidRPr="00702B8B">
                <w:rPr>
                  <w:rFonts w:cstheme="minorHAnsi"/>
                </w:rPr>
                <w:t>false</w:t>
              </w:r>
            </w:ins>
          </w:p>
        </w:tc>
        <w:tc>
          <w:tcPr>
            <w:tcW w:w="1170" w:type="dxa"/>
          </w:tcPr>
          <w:p w14:paraId="7CA95100" w14:textId="77777777" w:rsidR="00EC26F5" w:rsidRPr="00702B8B" w:rsidRDefault="00EC26F5" w:rsidP="00EC26F5">
            <w:pPr>
              <w:jc w:val="center"/>
              <w:cnfStyle w:val="000000000000" w:firstRow="0" w:lastRow="0" w:firstColumn="0" w:lastColumn="0" w:oddVBand="0" w:evenVBand="0" w:oddHBand="0" w:evenHBand="0" w:firstRowFirstColumn="0" w:firstRowLastColumn="0" w:lastRowFirstColumn="0" w:lastRowLastColumn="0"/>
              <w:rPr>
                <w:ins w:id="360" w:author="Schwartz, Matthew [USA]" w:date="2017-08-28T14:54:00Z"/>
                <w:rFonts w:cstheme="minorHAnsi"/>
              </w:rPr>
            </w:pPr>
          </w:p>
        </w:tc>
        <w:tc>
          <w:tcPr>
            <w:tcW w:w="4770" w:type="dxa"/>
          </w:tcPr>
          <w:p w14:paraId="06956A5C" w14:textId="2C14F0AF" w:rsidR="00EC26F5" w:rsidRPr="00702B8B" w:rsidRDefault="00EC26F5" w:rsidP="00EC26F5">
            <w:pPr>
              <w:cnfStyle w:val="000000000000" w:firstRow="0" w:lastRow="0" w:firstColumn="0" w:lastColumn="0" w:oddVBand="0" w:evenVBand="0" w:oddHBand="0" w:evenHBand="0" w:firstRowFirstColumn="0" w:firstRowLastColumn="0" w:lastRowFirstColumn="0" w:lastRowLastColumn="0"/>
              <w:rPr>
                <w:ins w:id="361" w:author="Schwartz, Matthew [USA]" w:date="2017-08-28T14:54:00Z"/>
                <w:rFonts w:cstheme="minorHAnsi"/>
              </w:rPr>
            </w:pPr>
            <w:ins w:id="362" w:author="Schwartz, Matthew [USA]" w:date="2017-08-28T14:59:00Z">
              <w:r w:rsidRPr="00702B8B">
                <w:rPr>
                  <w:rFonts w:cstheme="minorHAnsi"/>
                </w:rPr>
                <w:t xml:space="preserve">Enable/disable </w:t>
              </w:r>
            </w:ins>
            <w:ins w:id="363" w:author="Musavi, Hamid [USA]" w:date="2017-09-01T09:57:00Z">
              <w:r>
                <w:rPr>
                  <w:rFonts w:cstheme="minorHAnsi"/>
                </w:rPr>
                <w:t xml:space="preserve">packaging of </w:t>
              </w:r>
            </w:ins>
            <w:ins w:id="364" w:author="Schwartz, Matthew [USA]" w:date="2017-08-28T14:59:00Z">
              <w:r w:rsidRPr="00702B8B">
                <w:rPr>
                  <w:rFonts w:cstheme="minorHAnsi"/>
                </w:rPr>
                <w:t>BSM</w:t>
              </w:r>
            </w:ins>
            <w:ins w:id="365" w:author="Musavi, Hamid [USA]" w:date="2017-09-01T09:57:00Z">
              <w:r>
                <w:rPr>
                  <w:rFonts w:cstheme="minorHAnsi"/>
                </w:rPr>
                <w:t>s</w:t>
              </w:r>
            </w:ins>
            <w:ins w:id="366" w:author="Schwartz, Matthew [USA]" w:date="2017-08-28T15:00:00Z">
              <w:r w:rsidRPr="00702B8B">
                <w:rPr>
                  <w:rFonts w:cstheme="minorHAnsi"/>
                </w:rPr>
                <w:t xml:space="preserve"> </w:t>
              </w:r>
              <w:del w:id="367" w:author="Musavi, Hamid [USA]" w:date="2017-09-01T09:57:00Z">
                <w:r w:rsidRPr="00702B8B" w:rsidDel="008A7C4E">
                  <w:rPr>
                    <w:rFonts w:cstheme="minorHAnsi"/>
                  </w:rPr>
                  <w:delText xml:space="preserve">(packaged </w:delText>
                </w:r>
              </w:del>
              <w:r w:rsidRPr="00702B8B">
                <w:rPr>
                  <w:rFonts w:cstheme="minorHAnsi"/>
                </w:rPr>
                <w:t>in</w:t>
              </w:r>
            </w:ins>
            <w:ins w:id="368" w:author="Musavi, Hamid [USA]" w:date="2017-09-01T09:57:00Z">
              <w:r>
                <w:rPr>
                  <w:rFonts w:cstheme="minorHAnsi"/>
                </w:rPr>
                <w:t>to</w:t>
              </w:r>
            </w:ins>
            <w:ins w:id="369" w:author="Schwartz, Matthew [USA]" w:date="2017-08-28T15:00:00Z">
              <w:r w:rsidRPr="00702B8B">
                <w:rPr>
                  <w:rFonts w:cstheme="minorHAnsi"/>
                </w:rPr>
                <w:t xml:space="preserve"> VSD</w:t>
              </w:r>
              <w:del w:id="370" w:author="Musavi, Hamid [USA]" w:date="2017-09-01T09:57:00Z">
                <w:r w:rsidRPr="00702B8B" w:rsidDel="008A7C4E">
                  <w:rPr>
                    <w:rFonts w:cstheme="minorHAnsi"/>
                  </w:rPr>
                  <w:delText>)</w:delText>
                </w:r>
              </w:del>
            </w:ins>
            <w:ins w:id="371" w:author="Musavi, Hamid [USA]" w:date="2017-09-01T09:57:00Z">
              <w:r>
                <w:rPr>
                  <w:rFonts w:cstheme="minorHAnsi"/>
                </w:rPr>
                <w:t>s</w:t>
              </w:r>
            </w:ins>
            <w:ins w:id="372" w:author="Schwartz, Matthew [USA]" w:date="2017-08-28T14:59:00Z">
              <w:r w:rsidRPr="00702B8B">
                <w:rPr>
                  <w:rFonts w:cstheme="minorHAnsi"/>
                </w:rPr>
                <w:t xml:space="preserve"> </w:t>
              </w:r>
            </w:ins>
            <w:ins w:id="373" w:author="Musavi, Hamid [USA]" w:date="2017-09-01T09:57:00Z">
              <w:r>
                <w:rPr>
                  <w:rFonts w:cstheme="minorHAnsi"/>
                </w:rPr>
                <w:t xml:space="preserve">and depositing VSDs to </w:t>
              </w:r>
            </w:ins>
            <w:ins w:id="374" w:author="Schwartz, Matthew [USA]" w:date="2017-08-28T14:59:00Z">
              <w:del w:id="375" w:author="Musavi, Hamid [USA]" w:date="2017-09-01T09:57:00Z">
                <w:r w:rsidRPr="00702B8B" w:rsidDel="008A7C4E">
                  <w:rPr>
                    <w:rFonts w:cstheme="minorHAnsi"/>
                  </w:rPr>
                  <w:delText xml:space="preserve">depositor service </w:delText>
                </w:r>
              </w:del>
            </w:ins>
            <w:ins w:id="376" w:author="Musavi, Hamid [USA]" w:date="2017-09-01T09:57:00Z">
              <w:r>
                <w:rPr>
                  <w:rFonts w:cstheme="minorHAnsi"/>
                </w:rPr>
                <w:t>SDC</w:t>
              </w:r>
            </w:ins>
          </w:p>
        </w:tc>
      </w:tr>
      <w:tr w:rsidR="00EC26F5" w:rsidRPr="00B900E1" w14:paraId="36C6C790" w14:textId="77777777" w:rsidTr="002F74C6">
        <w:trPr>
          <w:cnfStyle w:val="000000100000" w:firstRow="0" w:lastRow="0" w:firstColumn="0" w:lastColumn="0" w:oddVBand="0" w:evenVBand="0" w:oddHBand="1" w:evenHBand="0" w:firstRowFirstColumn="0" w:firstRowLastColumn="0" w:lastRowFirstColumn="0" w:lastRowLastColumn="0"/>
          <w:trHeight w:val="224"/>
          <w:ins w:id="377" w:author="Schwartz, Matthew [USA]" w:date="2017-08-28T14:54:00Z"/>
        </w:trPr>
        <w:tc>
          <w:tcPr>
            <w:cnfStyle w:val="001000000000" w:firstRow="0" w:lastRow="0" w:firstColumn="1" w:lastColumn="0" w:oddVBand="0" w:evenVBand="0" w:oddHBand="0" w:evenHBand="0" w:firstRowFirstColumn="0" w:firstRowLastColumn="0" w:lastRowFirstColumn="0" w:lastRowLastColumn="0"/>
            <w:tcW w:w="3775" w:type="dxa"/>
          </w:tcPr>
          <w:p w14:paraId="56C11940" w14:textId="475C3F03" w:rsidR="00EC26F5" w:rsidRPr="00702B8B" w:rsidRDefault="00EC26F5" w:rsidP="00EC26F5">
            <w:pPr>
              <w:rPr>
                <w:ins w:id="378" w:author="Schwartz, Matthew [USA]" w:date="2017-08-28T14:54:00Z"/>
                <w:rFonts w:cstheme="minorHAnsi"/>
                <w:b w:val="0"/>
                <w:rPrChange w:id="379" w:author="Schwartz, Matthew [USA]" w:date="2017-08-28T15:01:00Z">
                  <w:rPr>
                    <w:ins w:id="380" w:author="Schwartz, Matthew [USA]" w:date="2017-08-28T14:54:00Z"/>
                    <w:rFonts w:cstheme="minorHAnsi"/>
                  </w:rPr>
                </w:rPrChange>
              </w:rPr>
            </w:pPr>
            <w:ins w:id="381" w:author="Schwartz, Matthew [USA]" w:date="2017-08-28T15:00:00Z">
              <w:r w:rsidRPr="00702B8B">
                <w:rPr>
                  <w:rFonts w:cstheme="minorHAnsi"/>
                </w:rPr>
                <w:t>ode.</w:t>
              </w:r>
            </w:ins>
            <w:ins w:id="382" w:author="Schwartz, Matthew [USA]" w:date="2017-08-28T15:01:00Z">
              <w:del w:id="383" w:author="Musavi, Hamid [USA]" w:date="2017-09-01T09:39:00Z">
                <w:r w:rsidRPr="00702B8B" w:rsidDel="0067731F">
                  <w:rPr>
                    <w:rFonts w:cstheme="minorHAnsi"/>
                  </w:rPr>
                  <w:delText xml:space="preserve"> </w:delText>
                </w:r>
              </w:del>
              <w:r w:rsidRPr="00702B8B">
                <w:rPr>
                  <w:rFonts w:cstheme="minorHAnsi"/>
                </w:rPr>
                <w:t>serviceRespExpirationSeconds</w:t>
              </w:r>
            </w:ins>
          </w:p>
        </w:tc>
        <w:tc>
          <w:tcPr>
            <w:tcW w:w="3330" w:type="dxa"/>
          </w:tcPr>
          <w:p w14:paraId="48F293F3" w14:textId="75FC1E61"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84" w:author="Schwartz, Matthew [USA]" w:date="2017-08-28T14:54:00Z"/>
                <w:rFonts w:cstheme="minorHAnsi"/>
              </w:rPr>
            </w:pPr>
            <w:ins w:id="385" w:author="Schwartz, Matthew [USA]" w:date="2017-08-28T15:01:00Z">
              <w:r w:rsidRPr="00702B8B">
                <w:rPr>
                  <w:rFonts w:cstheme="minorHAnsi"/>
                </w:rPr>
                <w:t>10</w:t>
              </w:r>
            </w:ins>
          </w:p>
        </w:tc>
        <w:tc>
          <w:tcPr>
            <w:tcW w:w="1170" w:type="dxa"/>
          </w:tcPr>
          <w:p w14:paraId="1D22BA1B" w14:textId="77777777" w:rsidR="00EC26F5" w:rsidRPr="00702B8B" w:rsidRDefault="00EC26F5" w:rsidP="00EC26F5">
            <w:pPr>
              <w:jc w:val="center"/>
              <w:cnfStyle w:val="000000100000" w:firstRow="0" w:lastRow="0" w:firstColumn="0" w:lastColumn="0" w:oddVBand="0" w:evenVBand="0" w:oddHBand="1" w:evenHBand="0" w:firstRowFirstColumn="0" w:firstRowLastColumn="0" w:lastRowFirstColumn="0" w:lastRowLastColumn="0"/>
              <w:rPr>
                <w:ins w:id="386" w:author="Schwartz, Matthew [USA]" w:date="2017-08-28T14:54:00Z"/>
                <w:rFonts w:cstheme="minorHAnsi"/>
              </w:rPr>
            </w:pPr>
          </w:p>
        </w:tc>
        <w:tc>
          <w:tcPr>
            <w:tcW w:w="4770" w:type="dxa"/>
          </w:tcPr>
          <w:p w14:paraId="584A55B4" w14:textId="2D3FD1DC" w:rsidR="00EC26F5" w:rsidRPr="00702B8B" w:rsidRDefault="00EC26F5" w:rsidP="00EC26F5">
            <w:pPr>
              <w:cnfStyle w:val="000000100000" w:firstRow="0" w:lastRow="0" w:firstColumn="0" w:lastColumn="0" w:oddVBand="0" w:evenVBand="0" w:oddHBand="1" w:evenHBand="0" w:firstRowFirstColumn="0" w:firstRowLastColumn="0" w:lastRowFirstColumn="0" w:lastRowLastColumn="0"/>
              <w:rPr>
                <w:ins w:id="387" w:author="Schwartz, Matthew [USA]" w:date="2017-08-28T14:54:00Z"/>
                <w:rFonts w:cstheme="minorHAnsi"/>
              </w:rPr>
            </w:pPr>
            <w:ins w:id="388" w:author="Musavi, Hamid [USA]" w:date="2017-09-01T09:58:00Z">
              <w:r>
                <w:rPr>
                  <w:rFonts w:cstheme="minorHAnsi"/>
                </w:rPr>
                <w:t>Number of seconds the trust manager will wait to receive service request response before timing out.</w:t>
              </w:r>
            </w:ins>
          </w:p>
        </w:tc>
      </w:tr>
    </w:tbl>
    <w:p w14:paraId="73EC59F5" w14:textId="77777777" w:rsidR="00D6784D" w:rsidRDefault="00D6784D" w:rsidP="00CB08F3"/>
    <w:p w14:paraId="28095985" w14:textId="77777777" w:rsidR="00D6784D" w:rsidRDefault="00D6784D" w:rsidP="00CB08F3"/>
    <w:p w14:paraId="10BE06FC" w14:textId="77777777" w:rsidR="00D4195B" w:rsidRDefault="00D4195B" w:rsidP="00C26C45">
      <w:pPr>
        <w:sectPr w:rsidR="00D4195B" w:rsidSect="00927FC8">
          <w:pgSz w:w="15840" w:h="12240" w:orient="landscape"/>
          <w:pgMar w:top="1440" w:right="1440" w:bottom="1440" w:left="1440" w:header="720" w:footer="720" w:gutter="0"/>
          <w:cols w:space="720"/>
          <w:docGrid w:linePitch="299"/>
        </w:sectPr>
      </w:pPr>
    </w:p>
    <w:p w14:paraId="4F86D4BF" w14:textId="77777777" w:rsidR="00D1087D" w:rsidRDefault="00D1087D" w:rsidP="00C26C45"/>
    <w:p w14:paraId="2D16FBD5" w14:textId="1893FCFF" w:rsidR="00D1087D" w:rsidRDefault="00D1087D" w:rsidP="00D1087D">
      <w:pPr>
        <w:pStyle w:val="Heading3"/>
      </w:pPr>
      <w:bookmarkStart w:id="389" w:name="_Toc483908145"/>
      <w:r>
        <w:t>ODE Log</w:t>
      </w:r>
      <w:r w:rsidR="00316B55">
        <w:t>ging</w:t>
      </w:r>
      <w:r>
        <w:t xml:space="preserve"> Properties</w:t>
      </w:r>
      <w:bookmarkEnd w:id="389"/>
    </w:p>
    <w:p w14:paraId="005D78E4" w14:textId="77777777" w:rsidR="00316B55" w:rsidRDefault="00316B55" w:rsidP="00D1087D">
      <w:r>
        <w:t>ODE produces two log files:</w:t>
      </w:r>
    </w:p>
    <w:p w14:paraId="403A009A" w14:textId="363B393E" w:rsidR="00316B55" w:rsidRDefault="00316B55" w:rsidP="006820F5">
      <w:pPr>
        <w:pStyle w:val="ListParagraph"/>
        <w:numPr>
          <w:ilvl w:val="0"/>
          <w:numId w:val="39"/>
        </w:numPr>
      </w:pPr>
      <w:r>
        <w:t>The application log file</w:t>
      </w:r>
      <w:r w:rsidR="00A6029C">
        <w:t>: for overall application health monitoring</w:t>
      </w:r>
    </w:p>
    <w:p w14:paraId="617FF226" w14:textId="5934CAE1" w:rsidR="00316B55" w:rsidRDefault="00316B55" w:rsidP="006820F5">
      <w:pPr>
        <w:pStyle w:val="ListParagraph"/>
        <w:numPr>
          <w:ilvl w:val="0"/>
          <w:numId w:val="39"/>
        </w:numPr>
      </w:pPr>
      <w:r>
        <w:t>Events log file</w:t>
      </w:r>
      <w:r w:rsidR="00A6029C">
        <w:t>: for tracking and monitoring major data events such as the flow of data files through the system</w:t>
      </w:r>
    </w:p>
    <w:p w14:paraId="651EA911" w14:textId="77777777" w:rsidR="00927FC8" w:rsidRDefault="00316B55" w:rsidP="00D1087D">
      <w:r>
        <w:t xml:space="preserve">The configuration of the loggers is done via </w:t>
      </w:r>
      <w:r w:rsidRPr="00D1087D">
        <w:rPr>
          <w:i/>
        </w:rPr>
        <w:t>logback.xm</w:t>
      </w:r>
      <w:r>
        <w:t xml:space="preserve">l file. The default logback.xml is located in the </w:t>
      </w:r>
      <w:r w:rsidR="00A6029C" w:rsidRPr="00A6029C">
        <w:rPr>
          <w:i/>
        </w:rPr>
        <w:t>src/main/</w:t>
      </w:r>
      <w:r w:rsidRPr="00D1087D">
        <w:rPr>
          <w:i/>
        </w:rPr>
        <w:t>resources</w:t>
      </w:r>
      <w:r>
        <w:t xml:space="preserve"> directory of the </w:t>
      </w:r>
      <w:r w:rsidR="00A6029C">
        <w:t xml:space="preserve">source code as well as in the </w:t>
      </w:r>
      <w:r w:rsidR="00A6029C" w:rsidRPr="00A6029C">
        <w:rPr>
          <w:i/>
        </w:rPr>
        <w:t>BOOT-INF\classes\</w:t>
      </w:r>
      <w:r w:rsidR="00A6029C">
        <w:t xml:space="preserve"> directory of the </w:t>
      </w:r>
      <w:r>
        <w:t xml:space="preserve">executable jar file. To modify the default values, </w:t>
      </w:r>
      <w:r w:rsidR="00A6029C">
        <w:t xml:space="preserve">you can modify the source </w:t>
      </w:r>
      <w:r w:rsidR="00A6029C" w:rsidRPr="00A6029C">
        <w:rPr>
          <w:i/>
        </w:rPr>
        <w:t>src/main/</w:t>
      </w:r>
      <w:r w:rsidR="00A6029C" w:rsidRPr="00D1087D">
        <w:rPr>
          <w:i/>
        </w:rPr>
        <w:t>resources</w:t>
      </w:r>
      <w:r w:rsidR="00A6029C" w:rsidRPr="00A6029C">
        <w:rPr>
          <w:i/>
        </w:rPr>
        <w:t>/</w:t>
      </w:r>
      <w:r w:rsidRPr="00A6029C">
        <w:rPr>
          <w:i/>
        </w:rPr>
        <w:t>logback.xml</w:t>
      </w:r>
      <w:r>
        <w:t xml:space="preserve"> file</w:t>
      </w:r>
      <w:r w:rsidR="00A6029C">
        <w:t xml:space="preserve"> before building the software or place a different </w:t>
      </w:r>
      <w:r w:rsidR="00A6029C">
        <w:rPr>
          <w:i/>
        </w:rPr>
        <w:t>logback.xml</w:t>
      </w:r>
      <w:r w:rsidR="00A6029C">
        <w:t xml:space="preserve"> file with the modified values</w:t>
      </w:r>
      <w:r>
        <w:t xml:space="preserve"> in the working directory of the application.</w:t>
      </w:r>
      <w:r w:rsidR="00D1087D">
        <w:t xml:space="preserve"> </w:t>
      </w:r>
    </w:p>
    <w:p w14:paraId="6448E1DE" w14:textId="77777777" w:rsidR="00927FC8" w:rsidRPr="00927FC8" w:rsidRDefault="00927FC8" w:rsidP="00927FC8"/>
    <w:p w14:paraId="5B0DE2AE" w14:textId="77777777" w:rsidR="00927FC8" w:rsidRPr="00927FC8" w:rsidRDefault="00927FC8" w:rsidP="00927FC8"/>
    <w:p w14:paraId="3EBE0FAB" w14:textId="77777777" w:rsidR="00927FC8" w:rsidRPr="00927FC8" w:rsidRDefault="00927FC8" w:rsidP="00927FC8"/>
    <w:p w14:paraId="1C6BE086" w14:textId="77777777" w:rsidR="00927FC8" w:rsidRPr="00927FC8" w:rsidRDefault="00927FC8" w:rsidP="00927FC8"/>
    <w:p w14:paraId="71914081" w14:textId="77777777" w:rsidR="00927FC8" w:rsidRPr="00E53E91" w:rsidRDefault="00927FC8" w:rsidP="00E53E91"/>
    <w:p w14:paraId="6C648E2B" w14:textId="77777777" w:rsidR="00927FC8" w:rsidRPr="00B54D4D" w:rsidRDefault="00927FC8" w:rsidP="00B54D4D"/>
    <w:p w14:paraId="68AF0AD2" w14:textId="77777777" w:rsidR="00927FC8" w:rsidRDefault="00927FC8" w:rsidP="00927FC8"/>
    <w:p w14:paraId="1E3EF63A" w14:textId="77777777" w:rsidR="00927FC8" w:rsidRDefault="00927FC8" w:rsidP="00927FC8"/>
    <w:p w14:paraId="7078E409" w14:textId="77777777" w:rsidR="00D1087D" w:rsidRPr="00927FC8" w:rsidRDefault="00927FC8" w:rsidP="00CA4BB4">
      <w:pPr>
        <w:tabs>
          <w:tab w:val="center" w:pos="4680"/>
        </w:tabs>
        <w:sectPr w:rsidR="00D1087D" w:rsidRPr="00927FC8" w:rsidSect="00927FC8">
          <w:pgSz w:w="12240" w:h="15840"/>
          <w:pgMar w:top="1440" w:right="1440" w:bottom="1440" w:left="1440" w:header="720" w:footer="720" w:gutter="0"/>
          <w:cols w:space="720"/>
          <w:docGrid w:linePitch="299"/>
        </w:sectPr>
      </w:pPr>
      <w:r>
        <w:tab/>
      </w:r>
    </w:p>
    <w:p w14:paraId="68D12CB8" w14:textId="77777777" w:rsidR="00C26C45" w:rsidRDefault="00C26C45" w:rsidP="00C26C45"/>
    <w:p w14:paraId="26C5722C" w14:textId="3B0AC611" w:rsidR="00C26C45" w:rsidRDefault="00CB08F3" w:rsidP="00CB08F3">
      <w:pPr>
        <w:pStyle w:val="Heading1"/>
      </w:pPr>
      <w:bookmarkStart w:id="390" w:name="_Toc462052285"/>
      <w:bookmarkStart w:id="391" w:name="_Toc483908146"/>
      <w:r>
        <w:t>ODE</w:t>
      </w:r>
      <w:r w:rsidR="00C26C45" w:rsidRPr="001E40C7">
        <w:t xml:space="preserve"> </w:t>
      </w:r>
      <w:r w:rsidR="00A529B3">
        <w:t>Features</w:t>
      </w:r>
      <w:bookmarkEnd w:id="390"/>
      <w:bookmarkEnd w:id="391"/>
    </w:p>
    <w:p w14:paraId="0C2D52D8" w14:textId="77777777" w:rsidR="00A529B3" w:rsidRDefault="00A529B3" w:rsidP="00CA4BB4">
      <w:r>
        <w:t>JPO ODE provides the following features and functions to TMC applications:</w:t>
      </w:r>
    </w:p>
    <w:p w14:paraId="36E8062C" w14:textId="344D0DF7" w:rsidR="001D5BB2" w:rsidRDefault="001D5BB2" w:rsidP="006820F5">
      <w:pPr>
        <w:pStyle w:val="ListParagraph"/>
        <w:numPr>
          <w:ilvl w:val="0"/>
          <w:numId w:val="40"/>
        </w:numPr>
      </w:pPr>
      <w:r>
        <w:t>Managing SNMP Devices</w:t>
      </w:r>
    </w:p>
    <w:p w14:paraId="7E419062" w14:textId="0B1D9B12" w:rsidR="001D5BB2" w:rsidRDefault="001D5BB2" w:rsidP="006820F5">
      <w:pPr>
        <w:pStyle w:val="ListParagraph"/>
        <w:numPr>
          <w:ilvl w:val="0"/>
          <w:numId w:val="40"/>
        </w:numPr>
      </w:pPr>
      <w:r>
        <w:t>Logging Events</w:t>
      </w:r>
    </w:p>
    <w:p w14:paraId="41CFEED4" w14:textId="77777777" w:rsidR="00A529B3" w:rsidRDefault="001A3B89" w:rsidP="006820F5">
      <w:pPr>
        <w:pStyle w:val="ListParagraph"/>
        <w:numPr>
          <w:ilvl w:val="0"/>
          <w:numId w:val="40"/>
        </w:numPr>
      </w:pPr>
      <w:r>
        <w:t xml:space="preserve">IEEE 1609.2 </w:t>
      </w:r>
      <w:r w:rsidR="00A529B3">
        <w:t>Compliance</w:t>
      </w:r>
    </w:p>
    <w:p w14:paraId="610A03FE" w14:textId="77777777" w:rsidR="00A529B3" w:rsidRDefault="00A529B3" w:rsidP="006820F5">
      <w:pPr>
        <w:pStyle w:val="ListParagraph"/>
        <w:numPr>
          <w:ilvl w:val="0"/>
          <w:numId w:val="40"/>
        </w:numPr>
      </w:pPr>
      <w:r>
        <w:t>SCMS Certificate Management</w:t>
      </w:r>
    </w:p>
    <w:p w14:paraId="58482454" w14:textId="77777777" w:rsidR="00A529B3" w:rsidRDefault="00A529B3" w:rsidP="006820F5">
      <w:pPr>
        <w:pStyle w:val="ListParagraph"/>
        <w:numPr>
          <w:ilvl w:val="0"/>
          <w:numId w:val="40"/>
        </w:numPr>
      </w:pPr>
      <w:r>
        <w:t>Inbound BSM Distribution</w:t>
      </w:r>
    </w:p>
    <w:p w14:paraId="62A68A6C" w14:textId="77777777" w:rsidR="00A529B3" w:rsidRDefault="00A529B3" w:rsidP="006820F5">
      <w:pPr>
        <w:pStyle w:val="ListParagraph"/>
        <w:numPr>
          <w:ilvl w:val="0"/>
          <w:numId w:val="40"/>
        </w:numPr>
      </w:pPr>
      <w:r>
        <w:t>Inbound Probe Data Distribution</w:t>
      </w:r>
    </w:p>
    <w:p w14:paraId="2A193E42" w14:textId="77777777" w:rsidR="001A3B89" w:rsidRDefault="001A3B89" w:rsidP="006820F5">
      <w:pPr>
        <w:pStyle w:val="ListParagraph"/>
        <w:numPr>
          <w:ilvl w:val="0"/>
          <w:numId w:val="40"/>
        </w:numPr>
      </w:pPr>
      <w:r>
        <w:t>Outbound Probe Device Management</w:t>
      </w:r>
    </w:p>
    <w:p w14:paraId="25762878" w14:textId="77777777" w:rsidR="00A529B3" w:rsidRDefault="00A529B3" w:rsidP="006820F5">
      <w:pPr>
        <w:pStyle w:val="ListParagraph"/>
        <w:numPr>
          <w:ilvl w:val="0"/>
          <w:numId w:val="40"/>
        </w:numPr>
      </w:pPr>
      <w:r>
        <w:t>Outbound TIM Broadcast</w:t>
      </w:r>
    </w:p>
    <w:p w14:paraId="40FB49CD" w14:textId="77777777" w:rsidR="00A529B3" w:rsidRDefault="00A529B3" w:rsidP="006820F5">
      <w:pPr>
        <w:pStyle w:val="ListParagraph"/>
        <w:numPr>
          <w:ilvl w:val="0"/>
          <w:numId w:val="40"/>
        </w:numPr>
      </w:pPr>
      <w:r>
        <w:t>Inbound TIM Distribution</w:t>
      </w:r>
    </w:p>
    <w:p w14:paraId="034B1EE2" w14:textId="77777777" w:rsidR="00A529B3" w:rsidRDefault="001A3B89" w:rsidP="006820F5">
      <w:pPr>
        <w:pStyle w:val="ListParagraph"/>
        <w:numPr>
          <w:ilvl w:val="0"/>
          <w:numId w:val="40"/>
        </w:numPr>
      </w:pPr>
      <w:r>
        <w:t>Data Validation</w:t>
      </w:r>
    </w:p>
    <w:p w14:paraId="73EC7CAB" w14:textId="77777777" w:rsidR="001A3B89" w:rsidRDefault="001A3B89" w:rsidP="006820F5">
      <w:pPr>
        <w:pStyle w:val="ListParagraph"/>
        <w:numPr>
          <w:ilvl w:val="0"/>
          <w:numId w:val="40"/>
        </w:numPr>
      </w:pPr>
      <w:r>
        <w:t>Data Sanitization</w:t>
      </w:r>
    </w:p>
    <w:p w14:paraId="5277B1A5" w14:textId="4387408E" w:rsidR="001A3B89" w:rsidRDefault="001D5BB2" w:rsidP="001D5BB2">
      <w:pPr>
        <w:pStyle w:val="Heading2"/>
      </w:pPr>
      <w:bookmarkStart w:id="392" w:name="_Toc483908147"/>
      <w:r>
        <w:t>Managing SNMP Devices</w:t>
      </w:r>
      <w:bookmarkEnd w:id="392"/>
    </w:p>
    <w:p w14:paraId="43AABE27" w14:textId="06EDB5FE" w:rsidR="00787BFF" w:rsidRDefault="00787BFF" w:rsidP="00787BFF">
      <w:pPr>
        <w:pStyle w:val="NormalWeb"/>
        <w:shd w:val="clear" w:color="auto" w:fill="FFFFFF"/>
        <w:spacing w:after="240" w:afterAutospacing="0"/>
        <w:rPr>
          <w:rFonts w:ascii="Segoe UI" w:hAnsi="Segoe UI" w:cs="Segoe UI"/>
          <w:color w:val="24292E"/>
        </w:rPr>
      </w:pPr>
      <w:r>
        <w:rPr>
          <w:rFonts w:ascii="Segoe UI" w:hAnsi="Segoe UI" w:cs="Segoe UI"/>
          <w:color w:val="24292E"/>
        </w:rPr>
        <w:t>Over SNMP Protocol, the ODE can ping and assess the health of an existing Road Side Unit to ensure the system is up and running. To trigger a specific heartbeat call, the ODE provides two separate interfaces to deploy a message to an RSU.</w:t>
      </w:r>
    </w:p>
    <w:p w14:paraId="084DBA1C" w14:textId="77777777" w:rsidR="00787BFF" w:rsidRDefault="00787BFF" w:rsidP="00787BFF">
      <w:pPr>
        <w:pStyle w:val="Heading3"/>
      </w:pPr>
      <w:bookmarkStart w:id="393" w:name="_Toc483908148"/>
      <w:r>
        <w:t>Query Parameters</w:t>
      </w:r>
      <w:bookmarkEnd w:id="393"/>
    </w:p>
    <w:p w14:paraId="28E972C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make a heartbeat call, a user must provide two pieces of information to identify the device and the information the user is attempting to capture.</w:t>
      </w:r>
    </w:p>
    <w:p w14:paraId="1EE51563"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IP Address:</w:t>
      </w:r>
      <w:r>
        <w:rPr>
          <w:rStyle w:val="apple-converted-space"/>
          <w:rFonts w:ascii="Segoe UI" w:eastAsiaTheme="majorEastAsia" w:hAnsi="Segoe UI" w:cs="Segoe UI"/>
          <w:color w:val="24292E"/>
        </w:rPr>
        <w:t> </w:t>
      </w:r>
      <w:r>
        <w:rPr>
          <w:rFonts w:ascii="Segoe UI" w:hAnsi="Segoe UI" w:cs="Segoe UI"/>
          <w:color w:val="24292E"/>
        </w:rPr>
        <w:t>The published ip address of the device.</w:t>
      </w:r>
    </w:p>
    <w:p w14:paraId="55722951"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Strong"/>
          <w:rFonts w:ascii="Segoe UI" w:hAnsi="Segoe UI" w:cs="Segoe UI"/>
          <w:color w:val="24292E"/>
        </w:rPr>
        <w:t>SNMP OID Value:</w:t>
      </w:r>
      <w:r>
        <w:rPr>
          <w:rStyle w:val="apple-converted-space"/>
          <w:rFonts w:ascii="Segoe UI" w:eastAsiaTheme="majorEastAsia" w:hAnsi="Segoe UI" w:cs="Segoe UI"/>
          <w:color w:val="24292E"/>
        </w:rPr>
        <w:t> </w:t>
      </w:r>
      <w:r>
        <w:rPr>
          <w:rFonts w:ascii="Segoe UI" w:hAnsi="Segoe UI" w:cs="Segoe UI"/>
          <w:color w:val="24292E"/>
        </w:rPr>
        <w:t>The numeric OID of the desired information.</w:t>
      </w:r>
    </w:p>
    <w:p w14:paraId="17A7E4AA"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Style w:val="Emphasis"/>
          <w:rFonts w:ascii="Segoe UI" w:hAnsi="Segoe UI" w:cs="Segoe UI"/>
          <w:color w:val="24292E"/>
        </w:rPr>
        <w:t>The OIDs for the RSUs are specified in the DSRC Roadside Unit (RSU) Specifications Document v4.1. The units also respond to ISO standard OIDs, as demonstrated in the screenshot below.</w:t>
      </w:r>
    </w:p>
    <w:p w14:paraId="1EFC183D" w14:textId="77777777" w:rsidR="00787BFF" w:rsidRDefault="00787BFF" w:rsidP="00787BFF">
      <w:pPr>
        <w:pStyle w:val="Heading3"/>
      </w:pPr>
      <w:bookmarkStart w:id="394" w:name="_Toc483908149"/>
      <w:r>
        <w:lastRenderedPageBreak/>
        <w:t>API Details</w:t>
      </w:r>
      <w:bookmarkEnd w:id="394"/>
    </w:p>
    <w:p w14:paraId="483AA4C4"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To get the results from the SNMP protocol, submit a RESTful GET request to the route listed below.</w:t>
      </w:r>
    </w:p>
    <w:p w14:paraId="0CCFCD6C"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/rsuHeartbeat?ip=&lt;ip_address&gt;&amp;oid=&lt;oid_string&gt;</w:t>
      </w:r>
    </w:p>
    <w:p w14:paraId="1B085006"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F2BAF7" w14:textId="77777777" w:rsidR="00787BFF" w:rsidRDefault="00787BFF" w:rsidP="00787BFF">
      <w:pPr>
        <w:pStyle w:val="HTMLPreformatted"/>
        <w:shd w:val="clear" w:color="auto" w:fill="F6F8FA"/>
        <w:rPr>
          <w:rStyle w:val="HTMLCode"/>
          <w:rFonts w:cs="Consolas"/>
          <w:color w:val="24292E"/>
          <w:bdr w:val="none" w:sz="0" w:space="0" w:color="auto" w:frame="1"/>
        </w:rPr>
      </w:pPr>
      <w:r>
        <w:rPr>
          <w:rStyle w:val="HTMLCode"/>
          <w:rFonts w:cs="Consolas"/>
          <w:color w:val="24292E"/>
          <w:bdr w:val="none" w:sz="0" w:space="0" w:color="auto" w:frame="1"/>
        </w:rPr>
        <w:t>[1.3.6.1.2.1.1.3.0 = 0:05:12.59]</w:t>
      </w:r>
    </w:p>
    <w:p w14:paraId="02FB65D5" w14:textId="77777777" w:rsidR="00787BFF" w:rsidRDefault="00787BFF" w:rsidP="00787BFF">
      <w:pPr>
        <w:pStyle w:val="Heading3"/>
      </w:pPr>
      <w:bookmarkStart w:id="395" w:name="_Toc483908150"/>
      <w:r>
        <w:t>Web Based View</w:t>
      </w:r>
      <w:bookmarkEnd w:id="395"/>
    </w:p>
    <w:p w14:paraId="017E5687" w14:textId="77777777" w:rsidR="00787BFF" w:rsidRDefault="00787BFF" w:rsidP="00787BF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An additional method way to interact with the heartbeat service is through the existing web interface located at the root of the application. On it, a user will see a section for RSU SNMP Query and may enter in the same IP and OID information as the API Endpoint.</w:t>
      </w:r>
    </w:p>
    <w:p w14:paraId="66CA2AB9" w14:textId="77777777" w:rsidR="00787BFF" w:rsidRDefault="00787BFF" w:rsidP="00787BFF">
      <w:pPr>
        <w:pStyle w:val="Heading3"/>
      </w:pPr>
      <w:bookmarkStart w:id="396" w:name="_Toc483908151"/>
      <w:r>
        <w:t>Additional Features/ Discussion Points</w:t>
      </w:r>
      <w:bookmarkEnd w:id="396"/>
    </w:p>
    <w:p w14:paraId="74D5D616" w14:textId="77777777" w:rsidR="00787BFF" w:rsidRDefault="00787BFF" w:rsidP="006820F5">
      <w:pPr>
        <w:numPr>
          <w:ilvl w:val="0"/>
          <w:numId w:val="45"/>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SNMP v3 discussion needed surrounding v2, v1 support</w:t>
      </w:r>
    </w:p>
    <w:p w14:paraId="4A8303C0" w14:textId="77777777" w:rsidR="00787BFF" w:rsidRDefault="00787BFF" w:rsidP="006820F5">
      <w:pPr>
        <w:numPr>
          <w:ilvl w:val="1"/>
          <w:numId w:val="4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V3 username/password</w:t>
      </w:r>
    </w:p>
    <w:p w14:paraId="1F33BD09" w14:textId="77777777" w:rsidR="00787BFF" w:rsidRDefault="00787BFF" w:rsidP="006820F5">
      <w:pPr>
        <w:numPr>
          <w:ilvl w:val="0"/>
          <w:numId w:val="4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Should the responses from the application be in a standard format? (JSON)</w:t>
      </w:r>
    </w:p>
    <w:p w14:paraId="74037408" w14:textId="77777777" w:rsidR="001D5BB2" w:rsidRDefault="001D5BB2" w:rsidP="001D5BB2"/>
    <w:p w14:paraId="36C465EC" w14:textId="38BB720F" w:rsidR="001D5BB2" w:rsidRDefault="001D5BB2" w:rsidP="001D5BB2">
      <w:pPr>
        <w:pStyle w:val="Heading2"/>
      </w:pPr>
      <w:bookmarkStart w:id="397" w:name="_Toc483908152"/>
      <w:r>
        <w:t>Logging Events</w:t>
      </w:r>
      <w:bookmarkEnd w:id="397"/>
    </w:p>
    <w:p w14:paraId="51AC34B0" w14:textId="1CF8E8AB" w:rsidR="001D5BB2" w:rsidRDefault="001D5BB2" w:rsidP="001D5BB2">
      <w:r>
        <w:t>ODE uses Logback logging framework to log application and data events.</w:t>
      </w:r>
    </w:p>
    <w:p w14:paraId="566E2472" w14:textId="77777777" w:rsidR="001D5BB2" w:rsidRDefault="001D5BB2" w:rsidP="001D5BB2">
      <w:pPr>
        <w:pStyle w:val="Heading3"/>
      </w:pPr>
      <w:bookmarkStart w:id="398" w:name="_Toc483908153"/>
      <w:r>
        <w:t>Log Levels</w:t>
      </w:r>
      <w:bookmarkEnd w:id="398"/>
    </w:p>
    <w:p w14:paraId="5A790174" w14:textId="77777777" w:rsidR="001D5BB2" w:rsidRDefault="001D5BB2" w:rsidP="006820F5">
      <w:pPr>
        <w:numPr>
          <w:ilvl w:val="0"/>
          <w:numId w:val="4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ALL - Logger reports to all levels below</w:t>
      </w:r>
    </w:p>
    <w:p w14:paraId="6F39A963"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DEBUG - Logger reports debug information</w:t>
      </w:r>
    </w:p>
    <w:p w14:paraId="12242A89"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ERROR - Logger reports error events that may still allow the application to continue running</w:t>
      </w:r>
    </w:p>
    <w:p w14:paraId="10808F15"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FATAL - Logger reports fatal errors that will cause the application to abort</w:t>
      </w:r>
    </w:p>
    <w:p w14:paraId="2EFDCCC8"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INFO - Logger reports informational messages</w:t>
      </w:r>
    </w:p>
    <w:p w14:paraId="59A5D851"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OFF - Turns off the logger</w:t>
      </w:r>
    </w:p>
    <w:p w14:paraId="4A687617"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TRACE - Logger reports more specific debug information</w:t>
      </w:r>
    </w:p>
    <w:p w14:paraId="248721F4" w14:textId="77777777" w:rsidR="001D5BB2" w:rsidRDefault="001D5BB2" w:rsidP="006820F5">
      <w:pPr>
        <w:numPr>
          <w:ilvl w:val="0"/>
          <w:numId w:val="4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WARN - Logger reports application warnings</w:t>
      </w:r>
    </w:p>
    <w:p w14:paraId="6F2E600F" w14:textId="1402AB43" w:rsidR="001D5BB2" w:rsidRDefault="001D5BB2" w:rsidP="001D5BB2">
      <w:pPr>
        <w:pStyle w:val="Heading3"/>
      </w:pPr>
      <w:bookmarkStart w:id="399" w:name="_Toc483908154"/>
      <w:r>
        <w:t>Logging setup</w:t>
      </w:r>
      <w:bookmarkEnd w:id="399"/>
    </w:p>
    <w:p w14:paraId="61281828" w14:textId="77777777" w:rsidR="001D5BB2" w:rsidRDefault="001D5BB2" w:rsidP="006820F5">
      <w:pPr>
        <w:numPr>
          <w:ilvl w:val="0"/>
          <w:numId w:val="4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As it stands, the current logging framework has two separate log files. The first log file is for application output called ode.log. Application debug information and backend service messages are output to this file. The second log file, Events.log contains informational messages pertaining to the services a message goes through inside of the system.</w:t>
      </w:r>
    </w:p>
    <w:p w14:paraId="5A33A859" w14:textId="77777777" w:rsidR="001D5BB2" w:rsidRDefault="001D5BB2" w:rsidP="006820F5">
      <w:pPr>
        <w:numPr>
          <w:ilvl w:val="0"/>
          <w:numId w:val="4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The current setup of the logging framework is very minimal. It contains four loggers and two appenders for the respective files. The logback framework has the ability to set time based file deletion, and rolling archive file naming. For the full list of features visit this URL:</w:t>
      </w:r>
      <w:r>
        <w:rPr>
          <w:rStyle w:val="apple-converted-space"/>
          <w:rFonts w:ascii="Segoe UI" w:hAnsi="Segoe UI" w:cs="Segoe UI"/>
          <w:color w:val="24292E"/>
        </w:rPr>
        <w:t> </w:t>
      </w:r>
      <w:hyperlink r:id="rId30" w:history="1">
        <w:r>
          <w:rPr>
            <w:rStyle w:val="Hyperlink"/>
            <w:rFonts w:ascii="Segoe UI" w:hAnsi="Segoe UI" w:cs="Segoe UI"/>
            <w:color w:val="0366D6"/>
          </w:rPr>
          <w:t>https://logback.qos.ch/manual/</w:t>
        </w:r>
      </w:hyperlink>
    </w:p>
    <w:p w14:paraId="23CC677A" w14:textId="77777777" w:rsidR="001D5BB2" w:rsidRDefault="001D5BB2" w:rsidP="001D5BB2">
      <w:pPr>
        <w:pStyle w:val="Heading3"/>
      </w:pPr>
      <w:bookmarkStart w:id="400" w:name="_Toc483908155"/>
      <w:r>
        <w:t>Steps to turn on/off logging during application runtime.</w:t>
      </w:r>
      <w:bookmarkEnd w:id="400"/>
    </w:p>
    <w:p w14:paraId="73AA8657" w14:textId="77777777" w:rsidR="001D5BB2" w:rsidRDefault="001D5BB2" w:rsidP="006820F5">
      <w:pPr>
        <w:numPr>
          <w:ilvl w:val="0"/>
          <w:numId w:val="44"/>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Start ode, Kafka, and Zookeeper as normal.</w:t>
      </w:r>
    </w:p>
    <w:p w14:paraId="6FF09B55"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a new terminal window run "jconsole".</w:t>
      </w:r>
    </w:p>
    <w:p w14:paraId="7C840316"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After the dialog box comes up asking for connection, click on the remote access button at the bottom.</w:t>
      </w:r>
    </w:p>
    <w:p w14:paraId="6F7762E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Input the ip address you set to be your DOCKER_HOST_IP:9090 (ex. 0.0.0.0:9090).</w:t>
      </w:r>
    </w:p>
    <w:p w14:paraId="5219C76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Click connect.</w:t>
      </w:r>
    </w:p>
    <w:p w14:paraId="42049184"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insecure connection.</w:t>
      </w:r>
    </w:p>
    <w:p w14:paraId="444F4487"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the MBeans tab at the top.</w:t>
      </w:r>
    </w:p>
    <w:p w14:paraId="3004C523"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Expand the folder ch.qos.logback.classic until you get to Attributes and Operations.</w:t>
      </w:r>
    </w:p>
    <w:p w14:paraId="420B9E3D"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Open the operations Tab.</w:t>
      </w:r>
    </w:p>
    <w:p w14:paraId="52C271C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Select the reloadbyfilename option.</w:t>
      </w:r>
    </w:p>
    <w:p w14:paraId="08940DE1"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 the dialog box input the name of your logging configuration file. (Currently logback.xml)</w:t>
      </w:r>
    </w:p>
    <w:p w14:paraId="32E52CC2"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Edit logback.xml inside of the docker container for ode and modifiy the log level for whatever logger you wish to turn off to "OFF".</w:t>
      </w:r>
    </w:p>
    <w:p w14:paraId="1CF2D4E9" w14:textId="77777777" w:rsidR="001D5BB2" w:rsidRDefault="001D5BB2" w:rsidP="006820F5">
      <w:pPr>
        <w:numPr>
          <w:ilvl w:val="0"/>
          <w:numId w:val="4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Save the file and go back to the jconsole and click the button reloadbyfilename to submit changes.</w:t>
      </w:r>
    </w:p>
    <w:p w14:paraId="66A73C26" w14:textId="77777777" w:rsidR="001D5BB2" w:rsidRPr="001D5BB2" w:rsidRDefault="001D5BB2" w:rsidP="001D5BB2">
      <w:pPr>
        <w:ind w:left="576"/>
      </w:pPr>
    </w:p>
    <w:p w14:paraId="54E6EBB8" w14:textId="77777777" w:rsidR="001A3B89" w:rsidRPr="00A529B3" w:rsidRDefault="001A3B89" w:rsidP="00CA4BB4">
      <w:pPr>
        <w:pStyle w:val="Heading2"/>
      </w:pPr>
      <w:bookmarkStart w:id="401" w:name="_Toc483908156"/>
      <w:r>
        <w:t>IEEE 1609.2 Compliance</w:t>
      </w:r>
      <w:bookmarkEnd w:id="401"/>
    </w:p>
    <w:p w14:paraId="39EDD772" w14:textId="27660A34" w:rsidR="00A529B3" w:rsidRDefault="00735D08" w:rsidP="00C26C45">
      <w:r>
        <w:t>As of this release, ODE supports signature validation of BSM data received via file upload and UDP interfaces. To enable this functionality,</w:t>
      </w:r>
      <w:r w:rsidR="00817A59">
        <w:t xml:space="preserve"> CA certificates must be installed and configured using below properties or environment variables as described in section </w:t>
      </w:r>
      <w:r w:rsidR="00817A59">
        <w:fldChar w:fldCharType="begin"/>
      </w:r>
      <w:r w:rsidR="00817A59">
        <w:instrText xml:space="preserve"> REF _Ref489003471 \r \h </w:instrText>
      </w:r>
      <w:r w:rsidR="00817A59">
        <w:fldChar w:fldCharType="separate"/>
      </w:r>
      <w:r w:rsidR="00817A59">
        <w:t>6.6.3</w:t>
      </w:r>
      <w:r w:rsidR="00817A59">
        <w:fldChar w:fldCharType="end"/>
      </w:r>
      <w:r w:rsidR="00817A59">
        <w:t>.</w:t>
      </w:r>
    </w:p>
    <w:tbl>
      <w:tblPr>
        <w:tblStyle w:val="GridTable4-Accent11"/>
        <w:tblW w:w="3665" w:type="dxa"/>
        <w:tblLayout w:type="fixed"/>
        <w:tblLook w:val="04A0" w:firstRow="1" w:lastRow="0" w:firstColumn="1" w:lastColumn="0" w:noHBand="0" w:noVBand="1"/>
      </w:tblPr>
      <w:tblGrid>
        <w:gridCol w:w="3665"/>
      </w:tblGrid>
      <w:tr w:rsidR="00817A59" w:rsidRPr="00B900E1" w14:paraId="735E3106" w14:textId="77777777" w:rsidTr="002F74C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DC2CAF5" w14:textId="7DAD110F" w:rsidR="00817A59" w:rsidRPr="002F74C6" w:rsidDel="00517F74" w:rsidRDefault="00817A59" w:rsidP="003228C1">
            <w:pPr>
              <w:rPr>
                <w:rFonts w:ascii="Courier New" w:hAnsi="Courier New" w:cs="Courier New"/>
                <w:color w:val="5A5A5A"/>
                <w:shd w:val="clear" w:color="auto" w:fill="FCFCFC"/>
              </w:rPr>
            </w:pPr>
            <w:r w:rsidRPr="00794CDD">
              <w:rPr>
                <w:rFonts w:ascii="Courier New" w:hAnsi="Courier New" w:cs="Courier New"/>
                <w:color w:val="5A5A5A"/>
                <w:shd w:val="clear" w:color="auto" w:fill="FCFCFC"/>
              </w:rPr>
              <w:t>ode.caCertPath</w:t>
            </w:r>
          </w:p>
        </w:tc>
      </w:tr>
      <w:tr w:rsidR="00817A59" w:rsidRPr="00B900E1" w14:paraId="047A36D4"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7F8BAFEF" w14:textId="77777777" w:rsidR="00817A59" w:rsidRPr="00794CDD" w:rsidRDefault="00817A59" w:rsidP="003228C1">
            <w:pPr>
              <w:rPr>
                <w:rFonts w:ascii="Courier New" w:hAnsi="Courier New" w:cs="Courier New"/>
                <w:color w:val="5A5A5A"/>
                <w:shd w:val="clear" w:color="auto" w:fill="FCFCFC"/>
              </w:rPr>
            </w:pPr>
            <w:r w:rsidRPr="00794CDD">
              <w:rPr>
                <w:rFonts w:ascii="Courier New" w:hAnsi="Courier New" w:cs="Courier New"/>
                <w:color w:val="5A5A5A"/>
                <w:shd w:val="clear" w:color="auto" w:fill="FCFCFC"/>
              </w:rPr>
              <w:t>ode.selfCertPath</w:t>
            </w:r>
          </w:p>
        </w:tc>
      </w:tr>
      <w:tr w:rsidR="00817A59" w:rsidRPr="00B900E1" w14:paraId="6A7AF061" w14:textId="77777777" w:rsidTr="002F74C6">
        <w:trPr>
          <w:trHeight w:val="224"/>
        </w:trPr>
        <w:tc>
          <w:tcPr>
            <w:cnfStyle w:val="001000000000" w:firstRow="0" w:lastRow="0" w:firstColumn="1" w:lastColumn="0" w:oddVBand="0" w:evenVBand="0" w:oddHBand="0" w:evenHBand="0" w:firstRowFirstColumn="0" w:firstRowLastColumn="0" w:lastRowFirstColumn="0" w:lastRowLastColumn="0"/>
            <w:tcW w:w="0" w:type="dxa"/>
          </w:tcPr>
          <w:p w14:paraId="5F96209B" w14:textId="77777777" w:rsidR="00817A59" w:rsidRPr="00794CDD" w:rsidRDefault="00817A59" w:rsidP="003228C1">
            <w:pPr>
              <w:rPr>
                <w:rFonts w:ascii="Courier New" w:hAnsi="Courier New" w:cs="Courier New"/>
                <w:color w:val="5A5A5A"/>
                <w:shd w:val="clear" w:color="auto" w:fill="FCFCFC"/>
              </w:rPr>
            </w:pPr>
            <w:r w:rsidRPr="00794CDD">
              <w:rPr>
                <w:rFonts w:ascii="Courier New" w:hAnsi="Courier New" w:cs="Courier New"/>
                <w:color w:val="5A5A5A"/>
                <w:shd w:val="clear" w:color="auto" w:fill="FCFCFC"/>
              </w:rPr>
              <w:t>ode.selfPrivateKeyReconstructionFilePath</w:t>
            </w:r>
          </w:p>
        </w:tc>
      </w:tr>
      <w:tr w:rsidR="00817A59" w:rsidRPr="00B900E1" w14:paraId="4497D440" w14:textId="77777777" w:rsidTr="002F74C6">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dxa"/>
          </w:tcPr>
          <w:p w14:paraId="09649807" w14:textId="77777777" w:rsidR="00817A59" w:rsidRPr="00794CDD" w:rsidRDefault="00817A59" w:rsidP="003228C1">
            <w:pPr>
              <w:rPr>
                <w:rFonts w:ascii="Courier New" w:hAnsi="Courier New" w:cs="Courier New"/>
                <w:color w:val="5A5A5A"/>
                <w:shd w:val="clear" w:color="auto" w:fill="FCFCFC"/>
              </w:rPr>
            </w:pPr>
            <w:r w:rsidRPr="00794CDD">
              <w:rPr>
                <w:rFonts w:ascii="Courier New" w:hAnsi="Courier New" w:cs="Courier New"/>
                <w:color w:val="5A5A5A"/>
                <w:shd w:val="clear" w:color="auto" w:fill="FCFCFC"/>
              </w:rPr>
              <w:t>ode.selfSigningPrivateKeyFilePath</w:t>
            </w:r>
          </w:p>
        </w:tc>
      </w:tr>
    </w:tbl>
    <w:p w14:paraId="7F51093E" w14:textId="231BFE6C" w:rsidR="00817A59" w:rsidRDefault="00CB4AD1" w:rsidP="00C26C45">
      <w:r>
        <w:t xml:space="preserve">Upon validation, the Boolean field variable </w:t>
      </w:r>
      <w:r w:rsidRPr="002F74C6">
        <w:rPr>
          <w:rFonts w:ascii="Courier New" w:hAnsi="Courier New" w:cs="Courier New"/>
        </w:rPr>
        <w:t>validSignature</w:t>
      </w:r>
      <w:r>
        <w:t xml:space="preserve"> in the metadata fie</w:t>
      </w:r>
      <w:r w:rsidR="00BB7C94">
        <w:t>l</w:t>
      </w:r>
      <w:r>
        <w:t xml:space="preserve">d of OdeBsmData message will be set to true or false according to the validation result. </w:t>
      </w:r>
    </w:p>
    <w:p w14:paraId="746F15F0" w14:textId="77777777" w:rsidR="001A3B89" w:rsidRDefault="001A3B89" w:rsidP="00CA4BB4">
      <w:pPr>
        <w:pStyle w:val="Heading2"/>
      </w:pPr>
      <w:bookmarkStart w:id="402" w:name="_Toc483908157"/>
      <w:r>
        <w:t>SCMS Certificate Management</w:t>
      </w:r>
      <w:bookmarkEnd w:id="402"/>
    </w:p>
    <w:p w14:paraId="64A99D1C" w14:textId="77777777" w:rsidR="001A3B89" w:rsidRDefault="001A3B89" w:rsidP="00CA4BB4">
      <w:r>
        <w:t>TBD</w:t>
      </w:r>
    </w:p>
    <w:p w14:paraId="59FD1E00" w14:textId="77777777" w:rsidR="001A3B89" w:rsidRDefault="001A3B89" w:rsidP="00CA4BB4">
      <w:pPr>
        <w:pStyle w:val="Heading2"/>
      </w:pPr>
      <w:bookmarkStart w:id="403" w:name="_Toc483908158"/>
      <w:r>
        <w:t>Inbound BSM Distribution</w:t>
      </w:r>
      <w:bookmarkEnd w:id="403"/>
    </w:p>
    <w:p w14:paraId="5E74D63E" w14:textId="77777777" w:rsidR="001A3B89" w:rsidRDefault="001A3B89" w:rsidP="00CA4BB4">
      <w:r>
        <w:t xml:space="preserve">ODE accepts Inbound BSMs via File Copy Data Deposit mechanism as described in section </w:t>
      </w:r>
      <w:r>
        <w:fldChar w:fldCharType="begin"/>
      </w:r>
      <w:r>
        <w:instrText xml:space="preserve"> REF _Ref471804194 \r \h </w:instrText>
      </w:r>
      <w:r>
        <w:fldChar w:fldCharType="separate"/>
      </w:r>
      <w:r>
        <w:t>8.1</w:t>
      </w:r>
      <w:r>
        <w:fldChar w:fldCharType="end"/>
      </w:r>
      <w:r>
        <w:t>.</w:t>
      </w:r>
    </w:p>
    <w:p w14:paraId="434BE61C" w14:textId="76126D52" w:rsidR="001A3B89" w:rsidRDefault="001A3B89" w:rsidP="00CA4BB4">
      <w:r>
        <w:t xml:space="preserve">The ODE propagates BSM data to applications via a subscription service provided by Kafka messaging hub. </w:t>
      </w:r>
      <w:r w:rsidR="006916B6">
        <w:t>The ODE offers two Kafka BSM subscription formats, JSON and serialized</w:t>
      </w:r>
      <w:r w:rsidR="0007578F">
        <w:t xml:space="preserve"> Java objects (also referred to as POJO)</w:t>
      </w:r>
      <w:r w:rsidR="006916B6">
        <w:t xml:space="preserve">. </w:t>
      </w:r>
      <w:r w:rsidR="0007578F">
        <w:t xml:space="preserve">ODE uses Kryo serializer for serializing POJOs before publishing. </w:t>
      </w:r>
      <w:r>
        <w:t xml:space="preserve">See section </w:t>
      </w:r>
      <w:r>
        <w:fldChar w:fldCharType="begin"/>
      </w:r>
      <w:r>
        <w:instrText xml:space="preserve"> REF _Ref471811829 \r \h </w:instrText>
      </w:r>
      <w:r>
        <w:fldChar w:fldCharType="separate"/>
      </w:r>
      <w:r>
        <w:t>8.3.1</w:t>
      </w:r>
      <w:r>
        <w:fldChar w:fldCharType="end"/>
      </w:r>
      <w:r>
        <w:t xml:space="preserve"> for the topic names to which applications can subscribe.</w:t>
      </w:r>
    </w:p>
    <w:p w14:paraId="030FF98F" w14:textId="69E9EED7" w:rsidR="00B63D68" w:rsidRDefault="00B63D68" w:rsidP="00B63D68">
      <w:pPr>
        <w:pStyle w:val="Heading2"/>
      </w:pPr>
      <w:bookmarkStart w:id="404" w:name="_Toc483908159"/>
      <w:r>
        <w:t>Probe D</w:t>
      </w:r>
      <w:r w:rsidR="00C90428">
        <w:t>ata</w:t>
      </w:r>
      <w:r>
        <w:t xml:space="preserve"> Management</w:t>
      </w:r>
      <w:bookmarkEnd w:id="404"/>
    </w:p>
    <w:p w14:paraId="16E5983A" w14:textId="6714A775" w:rsidR="00B63D68" w:rsidRDefault="00A82113" w:rsidP="00B63D68">
      <w:r>
        <w:lastRenderedPageBreak/>
        <w:t>ODE accepts PDM messages and other metadata parameters for broadcasting PDM messages via the REST API interface. The ODE accepts data elements in JSON which are then sent via SNMP to an array of Roadside Units (RSUs) which are also specified in that same JSON string.</w:t>
      </w:r>
    </w:p>
    <w:p w14:paraId="12BD8D44" w14:textId="13EBEE89" w:rsidR="00A82113" w:rsidRDefault="00A82113" w:rsidP="00A82113">
      <w:pPr>
        <w:pStyle w:val="Heading3"/>
      </w:pPr>
      <w:bookmarkStart w:id="405" w:name="_Toc483908160"/>
      <w:r>
        <w:t>PDM Broadcast Request Quick Start Guide</w:t>
      </w:r>
      <w:bookmarkEnd w:id="405"/>
    </w:p>
    <w:p w14:paraId="0FEEE74E" w14:textId="6F3227D4" w:rsidR="00A82113" w:rsidRDefault="00A82113" w:rsidP="00A82113">
      <w:r>
        <w:t>To run a local test of the PDM message API, please follow these instructions.</w:t>
      </w:r>
    </w:p>
    <w:p w14:paraId="1D36C745" w14:textId="4D65ED4A" w:rsidR="00A82113" w:rsidRDefault="00A82113" w:rsidP="00A82113">
      <w:pPr>
        <w:pStyle w:val="ListParagraph"/>
        <w:numPr>
          <w:ilvl w:val="0"/>
          <w:numId w:val="48"/>
        </w:numPr>
      </w:pPr>
      <w:r>
        <w:t>Start the ODE.</w:t>
      </w:r>
    </w:p>
    <w:p w14:paraId="1C6E6CEC" w14:textId="77777777" w:rsidR="00A82113" w:rsidRDefault="00A82113" w:rsidP="00A82113">
      <w:pPr>
        <w:pStyle w:val="ListParagraph"/>
        <w:numPr>
          <w:ilvl w:val="0"/>
          <w:numId w:val="48"/>
        </w:numPr>
      </w:pPr>
      <w:r>
        <w:t>Reference the Swagger documentation located in the /docs folder of the repo to view the specifications for the API call. If needed, paste the YAML file into http://editor.swagger.io to see a rendered webpage for the documentation.</w:t>
      </w:r>
    </w:p>
    <w:p w14:paraId="44F13095" w14:textId="3DD1497B" w:rsidR="00A82113" w:rsidRDefault="00A82113" w:rsidP="00A82113">
      <w:pPr>
        <w:pStyle w:val="ListParagraph"/>
        <w:numPr>
          <w:ilvl w:val="0"/>
          <w:numId w:val="48"/>
        </w:numPr>
      </w:pPr>
      <w:r>
        <w:t>Use a web based REST tool</w:t>
      </w:r>
      <w:r w:rsidR="004C0F68">
        <w:t xml:space="preserve"> such as Postman to send the PDM</w:t>
      </w:r>
      <w:r>
        <w:t xml:space="preserve"> broadcast request to the ODE. Make sure the REST request body contains the “snmp” and “rsus” elements with valid IP addresses of the RSUs that you intend to send the message to</w:t>
      </w:r>
      <w:r w:rsidR="004C0F68">
        <w:t>.</w:t>
      </w:r>
    </w:p>
    <w:p w14:paraId="5A4D0D9E" w14:textId="73E1A742" w:rsidR="00A82113" w:rsidRPr="00A82113" w:rsidRDefault="00A82113" w:rsidP="00A82113">
      <w:pPr>
        <w:pStyle w:val="ListParagraph"/>
        <w:numPr>
          <w:ilvl w:val="0"/>
          <w:numId w:val="48"/>
        </w:numPr>
      </w:pPr>
      <w:r>
        <w:t xml:space="preserve">The REST interface will return a response indicating the request was executed successfully: </w:t>
      </w:r>
      <w:r w:rsidRPr="00C12352">
        <w:rPr>
          <w:rFonts w:eastAsia="Times New Roman" w:cs="Consolas"/>
          <w:color w:val="999999"/>
          <w:sz w:val="20"/>
          <w:lang w:eastAsia="en-US"/>
        </w:rPr>
        <w:t>{</w:t>
      </w:r>
      <w:r w:rsidRPr="00C12352">
        <w:rPr>
          <w:rFonts w:eastAsia="Times New Roman" w:cs="Consolas"/>
          <w:color w:val="000000"/>
          <w:sz w:val="20"/>
          <w:lang w:eastAsia="en-US"/>
        </w:rPr>
        <w:t>success</w:t>
      </w:r>
      <w:r w:rsidRPr="00C12352">
        <w:rPr>
          <w:rFonts w:eastAsia="Times New Roman" w:cs="Consolas"/>
          <w:color w:val="999999"/>
          <w:sz w:val="20"/>
          <w:lang w:eastAsia="en-US"/>
        </w:rPr>
        <w:t>:</w:t>
      </w:r>
      <w:r w:rsidRPr="00C12352">
        <w:rPr>
          <w:rFonts w:eastAsia="Times New Roman" w:cs="Consolas"/>
          <w:color w:val="000000"/>
          <w:sz w:val="20"/>
          <w:lang w:eastAsia="en-US"/>
        </w:rPr>
        <w:t xml:space="preserve"> </w:t>
      </w:r>
      <w:r w:rsidRPr="00C12352">
        <w:rPr>
          <w:rFonts w:eastAsia="Times New Roman" w:cs="Consolas"/>
          <w:color w:val="990055"/>
          <w:sz w:val="20"/>
          <w:lang w:eastAsia="en-US"/>
        </w:rPr>
        <w:t>true</w:t>
      </w:r>
      <w:r w:rsidRPr="00C12352">
        <w:rPr>
          <w:rFonts w:eastAsia="Times New Roman" w:cs="Consolas"/>
          <w:color w:val="999999"/>
          <w:sz w:val="20"/>
          <w:lang w:eastAsia="en-US"/>
        </w:rPr>
        <w:t>}</w:t>
      </w:r>
      <w:r w:rsidRPr="00C12352">
        <w:t xml:space="preserve">. </w:t>
      </w:r>
      <w:r>
        <w:t>If the request fails, you will receive an error message such as:</w:t>
      </w:r>
      <w:r>
        <w:br/>
      </w:r>
      <w:r w:rsidRPr="00C12352">
        <w:rPr>
          <w:rFonts w:ascii="Courier New" w:hAnsi="Courier New" w:cs="Courier New"/>
          <w:sz w:val="20"/>
        </w:rPr>
        <w:t>{</w:t>
      </w:r>
      <w:r w:rsidRPr="00C12352">
        <w:rPr>
          <w:rFonts w:ascii="Courier New" w:hAnsi="Courier New" w:cs="Courier New"/>
          <w:sz w:val="20"/>
        </w:rPr>
        <w:br/>
        <w:t xml:space="preserve">   "timestamp": 1489415494755,</w:t>
      </w:r>
      <w:r w:rsidRPr="00C12352">
        <w:rPr>
          <w:rFonts w:ascii="Courier New" w:hAnsi="Courier New" w:cs="Courier New"/>
          <w:sz w:val="20"/>
        </w:rPr>
        <w:br/>
        <w:t xml:space="preserve">   "status": 400,</w:t>
      </w:r>
      <w:r w:rsidRPr="00C12352">
        <w:rPr>
          <w:rFonts w:ascii="Courier New" w:hAnsi="Courier New" w:cs="Courier New"/>
          <w:sz w:val="20"/>
        </w:rPr>
        <w:br/>
        <w:t xml:space="preserve">   "error": "Bad Request",</w:t>
      </w:r>
      <w:r w:rsidRPr="00C12352">
        <w:rPr>
          <w:rFonts w:ascii="Courier New" w:hAnsi="Courier New" w:cs="Courier New"/>
          <w:sz w:val="20"/>
        </w:rPr>
        <w:br/>
        <w:t xml:space="preserve">   "exception": "us.dot.its.jpo.ode.traveler.TimMessageException",</w:t>
      </w:r>
      <w:r w:rsidRPr="00C12352">
        <w:rPr>
          <w:rFonts w:ascii="Courier New" w:hAnsi="Courier New" w:cs="Courier New"/>
          <w:sz w:val="20"/>
        </w:rPr>
        <w:br/>
        <w:t xml:space="preserve">   "message": "us.dot.its.jpo.ode.traveler.TimMessageException: Empty response from RSU 127.0.0.1",</w:t>
      </w:r>
      <w:r w:rsidRPr="00C12352">
        <w:rPr>
          <w:rFonts w:ascii="Courier New" w:hAnsi="Courier New" w:cs="Courier New"/>
          <w:sz w:val="20"/>
        </w:rPr>
        <w:br/>
        <w:t xml:space="preserve">   "path": "/tim"</w:t>
      </w:r>
      <w:r w:rsidRPr="00C12352">
        <w:rPr>
          <w:rFonts w:ascii="Courier New" w:hAnsi="Courier New" w:cs="Courier New"/>
          <w:sz w:val="20"/>
        </w:rPr>
        <w:br/>
        <w:t>}</w:t>
      </w:r>
    </w:p>
    <w:p w14:paraId="010DA22C" w14:textId="77777777" w:rsidR="001A3B89" w:rsidRDefault="001A3B89" w:rsidP="00CA4BB4">
      <w:pPr>
        <w:pStyle w:val="Heading2"/>
      </w:pPr>
      <w:bookmarkStart w:id="406" w:name="_Toc483908161"/>
      <w:r>
        <w:t>Outbound TIM Broadcast</w:t>
      </w:r>
      <w:bookmarkEnd w:id="406"/>
    </w:p>
    <w:p w14:paraId="031325D7" w14:textId="2D095C14" w:rsidR="001A3B89" w:rsidRDefault="001A3B89" w:rsidP="001A3B89">
      <w:r>
        <w:t>ODE accepts TIM messages and other metadata parameters for broadcasting TIM messages via the REST API interface. The ODE accepts data elements in JSON format from which a fully formed ASN.1 compliant J2735 TravelerInformation message will be constructed and sent</w:t>
      </w:r>
      <w:r w:rsidR="00A82113">
        <w:t xml:space="preserve"> to an array of RSUs</w:t>
      </w:r>
      <w:r>
        <w:t>. The RSUs must be specified in the TIM broadcast message received by the ODE. In addition to the RSU devices, the TIM message is also deposited to the US DOT Situation Data Warehouse (SDW) from which the SiriusXM satellites will pull from and broadcast to vehicles that are not within range of RSUs. SDW parameters are also specified in the TIM REST interface. Please refer to the Swagger file documentation for details of a TIM REST interface.</w:t>
      </w:r>
    </w:p>
    <w:p w14:paraId="10A32AF1" w14:textId="3D9684F8" w:rsidR="00271DD3" w:rsidRDefault="00271DD3" w:rsidP="00271DD3">
      <w:pPr>
        <w:pStyle w:val="Heading3"/>
      </w:pPr>
      <w:bookmarkStart w:id="407" w:name="_Toc483908162"/>
      <w:r>
        <w:t>Outbound TIM Setup</w:t>
      </w:r>
      <w:bookmarkEnd w:id="407"/>
    </w:p>
    <w:p w14:paraId="6EBFF7F1" w14:textId="42E57B90" w:rsidR="00271DD3" w:rsidRPr="00271DD3" w:rsidRDefault="00271DD3" w:rsidP="006820F5">
      <w:pPr>
        <w:numPr>
          <w:ilvl w:val="0"/>
          <w:numId w:val="47"/>
        </w:numPr>
        <w:shd w:val="clear" w:color="auto" w:fill="FFFFFF"/>
        <w:spacing w:before="0" w:after="0" w:afterAutospacing="1" w:line="240" w:lineRule="auto"/>
        <w:rPr>
          <w:rFonts w:ascii="Segoe UI" w:eastAsia="Times New Roman" w:hAnsi="Segoe UI" w:cs="Segoe UI"/>
          <w:color w:val="24292E"/>
          <w:sz w:val="24"/>
          <w:szCs w:val="24"/>
          <w:lang w:eastAsia="en-US"/>
        </w:rPr>
      </w:pPr>
      <w:r>
        <w:rPr>
          <w:rFonts w:ascii="Segoe UI" w:eastAsia="Times New Roman" w:hAnsi="Segoe UI" w:cs="Segoe UI"/>
          <w:color w:val="24292E"/>
          <w:sz w:val="24"/>
          <w:szCs w:val="24"/>
          <w:lang w:eastAsia="en-US"/>
        </w:rPr>
        <w:lastRenderedPageBreak/>
        <w:t xml:space="preserve">ODE </w:t>
      </w:r>
      <w:r w:rsidRPr="00E576B4">
        <w:rPr>
          <w:rFonts w:ascii="Segoe UI" w:eastAsia="Times New Roman" w:hAnsi="Segoe UI" w:cs="Segoe UI"/>
          <w:b/>
          <w:color w:val="24292E"/>
          <w:sz w:val="24"/>
          <w:szCs w:val="24"/>
          <w:lang w:eastAsia="en-US"/>
        </w:rPr>
        <w:t>Configuration</w:t>
      </w:r>
      <w:r>
        <w:rPr>
          <w:rFonts w:ascii="Segoe UI" w:eastAsia="Times New Roman" w:hAnsi="Segoe UI" w:cs="Segoe UI"/>
          <w:color w:val="24292E"/>
          <w:sz w:val="24"/>
          <w:szCs w:val="24"/>
          <w:lang w:eastAsia="en-US"/>
        </w:rPr>
        <w:t xml:space="preserve">: </w:t>
      </w:r>
      <w:r w:rsidRPr="00271DD3">
        <w:rPr>
          <w:rFonts w:ascii="Segoe UI" w:eastAsia="Times New Roman" w:hAnsi="Segoe UI" w:cs="Segoe UI"/>
          <w:color w:val="24292E"/>
          <w:sz w:val="24"/>
          <w:szCs w:val="24"/>
          <w:lang w:eastAsia="en-US"/>
        </w:rPr>
        <w:t>Update the effective </w:t>
      </w:r>
      <w:r w:rsidRPr="00271DD3">
        <w:rPr>
          <w:rFonts w:ascii="Consolas" w:eastAsia="Times New Roman" w:hAnsi="Consolas" w:cs="Consolas"/>
          <w:color w:val="24292E"/>
          <w:sz w:val="20"/>
          <w:szCs w:val="20"/>
          <w:lang w:eastAsia="en-US"/>
        </w:rPr>
        <w:t>application.properties</w:t>
      </w:r>
      <w:r w:rsidRPr="00271DD3">
        <w:rPr>
          <w:rFonts w:ascii="Segoe UI" w:eastAsia="Times New Roman" w:hAnsi="Segoe UI" w:cs="Segoe UI"/>
          <w:color w:val="24292E"/>
          <w:sz w:val="24"/>
          <w:szCs w:val="24"/>
          <w:lang w:eastAsia="en-US"/>
        </w:rPr>
        <w:t> file with usernam</w:t>
      </w:r>
      <w:r w:rsidR="00B23540">
        <w:rPr>
          <w:rFonts w:ascii="Segoe UI" w:eastAsia="Times New Roman" w:hAnsi="Segoe UI" w:cs="Segoe UI"/>
          <w:color w:val="24292E"/>
          <w:sz w:val="24"/>
          <w:szCs w:val="24"/>
          <w:lang w:eastAsia="en-US"/>
        </w:rPr>
        <w:t xml:space="preserve">e and password for Webapp2/sdw. </w:t>
      </w:r>
      <w:r w:rsidRPr="00271DD3">
        <w:rPr>
          <w:rFonts w:ascii="Segoe UI" w:eastAsia="Times New Roman" w:hAnsi="Segoe UI" w:cs="Segoe UI"/>
          <w:color w:val="24292E"/>
          <w:sz w:val="24"/>
          <w:szCs w:val="24"/>
          <w:lang w:eastAsia="en-US"/>
        </w:rPr>
        <w:t>Substitute your username and password for </w:t>
      </w:r>
      <w:r w:rsidRPr="00271DD3">
        <w:rPr>
          <w:rFonts w:ascii="Consolas" w:eastAsia="Times New Roman" w:hAnsi="Consolas" w:cs="Consolas"/>
          <w:color w:val="24292E"/>
          <w:sz w:val="20"/>
          <w:szCs w:val="20"/>
          <w:lang w:eastAsia="en-US"/>
        </w:rPr>
        <w:t>&lt;SDWUSERNAME&gt;</w:t>
      </w:r>
      <w:r w:rsidRPr="00271DD3">
        <w:rPr>
          <w:rFonts w:ascii="Segoe UI" w:eastAsia="Times New Roman" w:hAnsi="Segoe UI" w:cs="Segoe UI"/>
          <w:color w:val="24292E"/>
          <w:sz w:val="24"/>
          <w:szCs w:val="24"/>
          <w:lang w:eastAsia="en-US"/>
        </w:rPr>
        <w:t> and </w:t>
      </w:r>
      <w:r w:rsidRPr="00271DD3">
        <w:rPr>
          <w:rFonts w:ascii="Consolas" w:eastAsia="Times New Roman" w:hAnsi="Consolas" w:cs="Consolas"/>
          <w:color w:val="24292E"/>
          <w:sz w:val="20"/>
          <w:szCs w:val="20"/>
          <w:lang w:eastAsia="en-US"/>
        </w:rPr>
        <w:t>&lt;SDWPASSWORD&gt;</w:t>
      </w:r>
      <w:r w:rsidRPr="00271DD3">
        <w:rPr>
          <w:rFonts w:ascii="Segoe UI" w:eastAsia="Times New Roman" w:hAnsi="Segoe UI" w:cs="Segoe UI"/>
          <w:color w:val="24292E"/>
          <w:sz w:val="24"/>
          <w:szCs w:val="24"/>
          <w:lang w:eastAsia="en-US"/>
        </w:rPr>
        <w:t>, respectively.</w:t>
      </w:r>
    </w:p>
    <w:p w14:paraId="5597D2AF" w14:textId="36075628" w:rsidR="00271DD3" w:rsidRPr="00271DD3" w:rsidRDefault="00271DD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sidRPr="00271DD3">
        <w:rPr>
          <w:rFonts w:ascii="Consolas" w:eastAsia="Times New Roman" w:hAnsi="Consolas" w:cs="Consolas"/>
          <w:color w:val="24292E"/>
          <w:sz w:val="20"/>
          <w:szCs w:val="20"/>
          <w:bdr w:val="none" w:sz="0" w:space="0" w:color="auto" w:frame="1"/>
          <w:lang w:eastAsia="en-US"/>
        </w:rPr>
        <w:t xml:space="preserve">        </w:t>
      </w:r>
      <w:r w:rsidR="00C06ADA">
        <w:rPr>
          <w:rFonts w:ascii="Consolas" w:eastAsia="Times New Roman" w:hAnsi="Consolas" w:cs="Consolas"/>
          <w:color w:val="24292E"/>
          <w:sz w:val="20"/>
          <w:szCs w:val="20"/>
          <w:bdr w:val="none" w:sz="0" w:space="0" w:color="auto" w:frame="1"/>
          <w:lang w:eastAsia="en-US"/>
        </w:rPr>
        <w:t>ode.ddsCasUsername=&lt;SDWUSERNAME&gt;</w:t>
      </w:r>
    </w:p>
    <w:p w14:paraId="3C7A6069" w14:textId="27D6250C" w:rsidR="00271DD3" w:rsidRDefault="00C06ADA"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 xml:space="preserve">        ode.ddsCasPassword=&lt;SDWPASSWORD&gt;</w:t>
      </w:r>
    </w:p>
    <w:p w14:paraId="13D2B398" w14:textId="77777777" w:rsidR="00E811E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47011C90" w14:textId="77329792" w:rsidR="00E811E3" w:rsidRDefault="00D9261A"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ins w:id="408" w:author="Musavi, Hamid [USA]" w:date="2017-09-01T10:04:00Z">
        <w:r>
          <w:rPr>
            <w:rFonts w:ascii="Consolas" w:eastAsia="Times New Roman" w:hAnsi="Consolas" w:cs="Consolas"/>
            <w:color w:val="24292E"/>
            <w:sz w:val="20"/>
            <w:szCs w:val="20"/>
            <w:bdr w:val="none" w:sz="0" w:space="0" w:color="auto" w:frame="1"/>
            <w:lang w:eastAsia="en-US"/>
          </w:rPr>
          <w:tab/>
        </w:r>
      </w:ins>
      <w:r w:rsidR="00E811E3">
        <w:rPr>
          <w:rFonts w:ascii="Consolas" w:eastAsia="Times New Roman" w:hAnsi="Consolas" w:cs="Consolas"/>
          <w:color w:val="24292E"/>
          <w:sz w:val="20"/>
          <w:szCs w:val="20"/>
          <w:bdr w:val="none" w:sz="0" w:space="0" w:color="auto" w:frame="1"/>
          <w:lang w:eastAsia="en-US"/>
        </w:rPr>
        <w:t>OR defined the following command line arguments while launching jpo-ode-svcs</w:t>
      </w:r>
    </w:p>
    <w:p w14:paraId="10B1A0C0"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--ode.ddsCasUsername=&lt;SDWUSERNAME&gt;, \</w:t>
      </w:r>
    </w:p>
    <w:p w14:paraId="09709076"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--ode.ddsCasPassword=&lt;SDWPASSWORD&gt;</w:t>
      </w:r>
    </w:p>
    <w:p w14:paraId="3E62C6E0"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p>
    <w:p w14:paraId="6E744834" w14:textId="77777777" w:rsidR="00E811E3" w:rsidRDefault="00E811E3" w:rsidP="00E811E3">
      <w:pPr>
        <w:shd w:val="clear" w:color="auto" w:fill="F6F8FA"/>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t>Or define the following system properties / environment variables</w:t>
      </w:r>
    </w:p>
    <w:p w14:paraId="7E02E201" w14:textId="77777777" w:rsidR="00E811E3" w:rsidRPr="00271DD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ode.ddsCasUsername=&lt;SDWUSERNAME&gt;</w:t>
      </w:r>
    </w:p>
    <w:p w14:paraId="4FA54EF4" w14:textId="77777777" w:rsidR="00E811E3" w:rsidRDefault="00E811E3" w:rsidP="00E811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bdr w:val="none" w:sz="0" w:space="0" w:color="auto" w:frame="1"/>
          <w:lang w:eastAsia="en-US"/>
        </w:rPr>
      </w:pPr>
      <w:r>
        <w:rPr>
          <w:rFonts w:ascii="Consolas" w:eastAsia="Times New Roman" w:hAnsi="Consolas" w:cs="Consolas"/>
          <w:color w:val="24292E"/>
          <w:sz w:val="20"/>
          <w:szCs w:val="20"/>
          <w:bdr w:val="none" w:sz="0" w:space="0" w:color="auto" w:frame="1"/>
          <w:lang w:eastAsia="en-US"/>
        </w:rPr>
        <w:tab/>
      </w:r>
      <w:r>
        <w:rPr>
          <w:rFonts w:ascii="Consolas" w:eastAsia="Times New Roman" w:hAnsi="Consolas" w:cs="Consolas"/>
          <w:color w:val="24292E"/>
          <w:sz w:val="20"/>
          <w:szCs w:val="20"/>
          <w:bdr w:val="none" w:sz="0" w:space="0" w:color="auto" w:frame="1"/>
          <w:lang w:eastAsia="en-US"/>
        </w:rPr>
        <w:tab/>
        <w:t>ode.ddsCasPassword=&lt;SDWPASSWORD&gt;</w:t>
      </w:r>
    </w:p>
    <w:p w14:paraId="1D3CF7F4" w14:textId="77777777" w:rsidR="00E811E3" w:rsidRPr="00271DD3" w:rsidRDefault="00E811E3" w:rsidP="00271D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Times New Roman" w:hAnsi="Consolas" w:cs="Consolas"/>
          <w:color w:val="24292E"/>
          <w:sz w:val="20"/>
          <w:szCs w:val="20"/>
          <w:lang w:eastAsia="en-US"/>
        </w:rPr>
      </w:pPr>
    </w:p>
    <w:p w14:paraId="61B1C499" w14:textId="31C171C3" w:rsidR="00271DD3" w:rsidRDefault="00271DD3" w:rsidP="006820F5">
      <w:pPr>
        <w:pStyle w:val="ListParagraph"/>
        <w:numPr>
          <w:ilvl w:val="0"/>
          <w:numId w:val="46"/>
        </w:numPr>
      </w:pPr>
      <w:r w:rsidRPr="00E576B4">
        <w:rPr>
          <w:b/>
        </w:rPr>
        <w:t>RSU Enablement</w:t>
      </w:r>
      <w:r>
        <w:t>: /tim REST service sends the TIM messages to RSUs if both “rsus” and “snmp” elements of the request body are defined and valid. If either “rsus” or “snmp” are missing, the request will not be sent to the RSUs.</w:t>
      </w:r>
    </w:p>
    <w:p w14:paraId="02DEC246" w14:textId="3FF43D07" w:rsidR="00271DD3" w:rsidRDefault="00271DD3" w:rsidP="006820F5">
      <w:pPr>
        <w:pStyle w:val="ListParagraph"/>
        <w:numPr>
          <w:ilvl w:val="0"/>
          <w:numId w:val="46"/>
        </w:numPr>
      </w:pPr>
      <w:r w:rsidRPr="00E576B4">
        <w:rPr>
          <w:b/>
        </w:rPr>
        <w:t>SDW Enablement</w:t>
      </w:r>
      <w:r>
        <w:t xml:space="preserve">: /tim REST service sends the TIM messages to SDW if the “sdw” element of the request body is defined and valid. If “sdw” element is missing, the request will not be sent to the </w:t>
      </w:r>
      <w:r w:rsidR="00E77EC6">
        <w:t>SDW</w:t>
      </w:r>
      <w:r>
        <w:t>.</w:t>
      </w:r>
    </w:p>
    <w:p w14:paraId="109F50E6" w14:textId="77777777" w:rsidR="001A3B89" w:rsidRDefault="001A3B89" w:rsidP="00CA4BB4">
      <w:pPr>
        <w:pStyle w:val="Heading3"/>
      </w:pPr>
      <w:bookmarkStart w:id="409" w:name="_Toc483908163"/>
      <w:r>
        <w:t>TIM Broadcast Request Quick Start Guide</w:t>
      </w:r>
      <w:bookmarkEnd w:id="409"/>
    </w:p>
    <w:p w14:paraId="4AEF3179" w14:textId="77777777" w:rsidR="001A3B89" w:rsidRDefault="001A3B89" w:rsidP="001A3B89">
      <w:r>
        <w:t>To run a local test of the TIM Message API, please follow these instructions:</w:t>
      </w:r>
    </w:p>
    <w:p w14:paraId="5549DD10" w14:textId="1B01E215" w:rsidR="001A3B89" w:rsidRDefault="001A3B89" w:rsidP="006820F5">
      <w:pPr>
        <w:pStyle w:val="ListParagraph"/>
        <w:numPr>
          <w:ilvl w:val="0"/>
          <w:numId w:val="41"/>
        </w:numPr>
      </w:pPr>
      <w:r>
        <w:t>Start the ODE</w:t>
      </w:r>
      <w:r w:rsidR="00E576B4">
        <w:t xml:space="preserve"> with valid </w:t>
      </w:r>
      <w:r w:rsidR="00E576B4" w:rsidRPr="00271DD3">
        <w:rPr>
          <w:rFonts w:ascii="Consolas" w:eastAsia="Times New Roman" w:hAnsi="Consolas" w:cs="Consolas"/>
          <w:color w:val="24292E"/>
          <w:sz w:val="20"/>
          <w:szCs w:val="20"/>
          <w:bdr w:val="none" w:sz="0" w:space="0" w:color="auto" w:frame="1"/>
          <w:lang w:eastAsia="en-US"/>
        </w:rPr>
        <w:t>ode.ddsCasUsername</w:t>
      </w:r>
      <w:r w:rsidR="00E576B4">
        <w:t xml:space="preserve"> and </w:t>
      </w:r>
      <w:r w:rsidR="00E576B4" w:rsidRPr="00271DD3">
        <w:rPr>
          <w:rFonts w:ascii="Consolas" w:eastAsia="Times New Roman" w:hAnsi="Consolas" w:cs="Consolas"/>
          <w:color w:val="24292E"/>
          <w:sz w:val="20"/>
          <w:szCs w:val="20"/>
          <w:bdr w:val="none" w:sz="0" w:space="0" w:color="auto" w:frame="1"/>
          <w:lang w:eastAsia="en-US"/>
        </w:rPr>
        <w:t>ode.ddsCasPassword</w:t>
      </w:r>
      <w:r w:rsidR="00E576B4">
        <w:t xml:space="preserve"> in the </w:t>
      </w:r>
      <w:r w:rsidR="00E576B4" w:rsidRPr="00271DD3">
        <w:rPr>
          <w:rFonts w:ascii="Segoe UI" w:eastAsia="Times New Roman" w:hAnsi="Segoe UI" w:cs="Segoe UI"/>
          <w:color w:val="24292E"/>
          <w:sz w:val="24"/>
          <w:szCs w:val="24"/>
          <w:lang w:eastAsia="en-US"/>
        </w:rPr>
        <w:t>effective </w:t>
      </w:r>
      <w:r w:rsidR="00E576B4" w:rsidRPr="00271DD3">
        <w:rPr>
          <w:rFonts w:ascii="Consolas" w:eastAsia="Times New Roman" w:hAnsi="Consolas" w:cs="Consolas"/>
          <w:color w:val="24292E"/>
          <w:sz w:val="20"/>
          <w:szCs w:val="20"/>
          <w:lang w:eastAsia="en-US"/>
        </w:rPr>
        <w:t>application.properties</w:t>
      </w:r>
      <w:r w:rsidR="00E576B4" w:rsidRPr="00271DD3">
        <w:rPr>
          <w:rFonts w:ascii="Segoe UI" w:eastAsia="Times New Roman" w:hAnsi="Segoe UI" w:cs="Segoe UI"/>
          <w:color w:val="24292E"/>
          <w:sz w:val="24"/>
          <w:szCs w:val="24"/>
          <w:lang w:eastAsia="en-US"/>
        </w:rPr>
        <w:t> </w:t>
      </w:r>
      <w:r w:rsidR="00E576B4">
        <w:rPr>
          <w:rFonts w:ascii="Segoe UI" w:eastAsia="Times New Roman" w:hAnsi="Segoe UI" w:cs="Segoe UI"/>
          <w:color w:val="24292E"/>
          <w:sz w:val="24"/>
          <w:szCs w:val="24"/>
          <w:lang w:eastAsia="en-US"/>
        </w:rPr>
        <w:t>file.</w:t>
      </w:r>
    </w:p>
    <w:p w14:paraId="179B448A" w14:textId="77777777" w:rsidR="001A3B89" w:rsidRDefault="00C77532" w:rsidP="006820F5">
      <w:pPr>
        <w:pStyle w:val="ListParagraph"/>
        <w:numPr>
          <w:ilvl w:val="0"/>
          <w:numId w:val="41"/>
        </w:numPr>
      </w:pPr>
      <w:r>
        <w:t xml:space="preserve">Reference the Swagger documentation located in the /docs folder of the repo to view the specifications for the API call. </w:t>
      </w:r>
      <w:r w:rsidR="001A3B89">
        <w:t>If needed, paste the YAML file into http://editor.swagger.io to see a rendered webpage for the documentation.</w:t>
      </w:r>
    </w:p>
    <w:p w14:paraId="4D4FF89E" w14:textId="77777777" w:rsidR="00C12352" w:rsidRDefault="001A3B89" w:rsidP="006820F5">
      <w:pPr>
        <w:pStyle w:val="ListParagraph"/>
        <w:numPr>
          <w:ilvl w:val="0"/>
          <w:numId w:val="41"/>
        </w:numPr>
      </w:pPr>
      <w:r>
        <w:t xml:space="preserve">Copy the curl command, run the python script, or use a web based REST tool such as Postman to send the TIM broadcast request to the ODE. Make sure the REST request body contains </w:t>
      </w:r>
      <w:r w:rsidR="00C12352">
        <w:t xml:space="preserve">the “snmp” and “rsus” elements with valid </w:t>
      </w:r>
      <w:r>
        <w:t>IP addresses of the RSUs that you intend to send the message to as well as the required SDW parameters.</w:t>
      </w:r>
    </w:p>
    <w:p w14:paraId="6CE29ECC" w14:textId="0EA2CF50" w:rsidR="00C12352" w:rsidRPr="00C12352" w:rsidRDefault="001A3B89" w:rsidP="006820F5">
      <w:pPr>
        <w:pStyle w:val="ListParagraph"/>
        <w:numPr>
          <w:ilvl w:val="0"/>
          <w:numId w:val="41"/>
        </w:numPr>
      </w:pPr>
      <w:r>
        <w:t xml:space="preserve">The REST interface will return a response indicating the </w:t>
      </w:r>
      <w:r w:rsidR="00C12352">
        <w:t xml:space="preserve">request was executed successfully: </w:t>
      </w:r>
      <w:r w:rsidR="00C12352" w:rsidRPr="00C12352">
        <w:rPr>
          <w:rFonts w:eastAsia="Times New Roman" w:cs="Consolas"/>
          <w:color w:val="999999"/>
          <w:sz w:val="20"/>
          <w:lang w:eastAsia="en-US"/>
        </w:rPr>
        <w:t>{</w:t>
      </w:r>
      <w:r w:rsidR="00C12352" w:rsidRPr="00C12352">
        <w:rPr>
          <w:rFonts w:eastAsia="Times New Roman" w:cs="Consolas"/>
          <w:color w:val="000000"/>
          <w:sz w:val="20"/>
          <w:lang w:eastAsia="en-US"/>
        </w:rPr>
        <w:t>success</w:t>
      </w:r>
      <w:r w:rsidR="00C12352" w:rsidRPr="00C12352">
        <w:rPr>
          <w:rFonts w:eastAsia="Times New Roman" w:cs="Consolas"/>
          <w:color w:val="999999"/>
          <w:sz w:val="20"/>
          <w:lang w:eastAsia="en-US"/>
        </w:rPr>
        <w:t>:</w:t>
      </w:r>
      <w:r w:rsidR="00C12352" w:rsidRPr="00C12352">
        <w:rPr>
          <w:rFonts w:eastAsia="Times New Roman" w:cs="Consolas"/>
          <w:color w:val="000000"/>
          <w:sz w:val="20"/>
          <w:lang w:eastAsia="en-US"/>
        </w:rPr>
        <w:t xml:space="preserve"> </w:t>
      </w:r>
      <w:r w:rsidR="00C12352" w:rsidRPr="00C12352">
        <w:rPr>
          <w:rFonts w:eastAsia="Times New Roman" w:cs="Consolas"/>
          <w:color w:val="990055"/>
          <w:sz w:val="20"/>
          <w:lang w:eastAsia="en-US"/>
        </w:rPr>
        <w:t>true</w:t>
      </w:r>
      <w:r w:rsidR="00C12352" w:rsidRPr="00C12352">
        <w:rPr>
          <w:rFonts w:eastAsia="Times New Roman" w:cs="Consolas"/>
          <w:color w:val="999999"/>
          <w:sz w:val="20"/>
          <w:lang w:eastAsia="en-US"/>
        </w:rPr>
        <w:t>}</w:t>
      </w:r>
      <w:r w:rsidR="00C12352" w:rsidRPr="00C12352">
        <w:t xml:space="preserve">. </w:t>
      </w:r>
      <w:r w:rsidR="00C12352">
        <w:t>If the request fails, you will receive an error message such as:</w:t>
      </w:r>
      <w:r w:rsidR="00C12352">
        <w:br/>
      </w:r>
      <w:r w:rsidR="00C12352" w:rsidRPr="00C12352">
        <w:rPr>
          <w:rFonts w:ascii="Courier New" w:hAnsi="Courier New" w:cs="Courier New"/>
          <w:sz w:val="20"/>
        </w:rPr>
        <w:t>{</w:t>
      </w:r>
      <w:r w:rsidR="00C12352" w:rsidRPr="00C12352">
        <w:rPr>
          <w:rFonts w:ascii="Courier New" w:hAnsi="Courier New" w:cs="Courier New"/>
          <w:sz w:val="20"/>
        </w:rPr>
        <w:br/>
        <w:t xml:space="preserve">   "timestamp": 1489415494755,</w:t>
      </w:r>
      <w:r w:rsidR="00C12352" w:rsidRPr="00C12352">
        <w:rPr>
          <w:rFonts w:ascii="Courier New" w:hAnsi="Courier New" w:cs="Courier New"/>
          <w:sz w:val="20"/>
        </w:rPr>
        <w:br/>
        <w:t xml:space="preserve">   "status": 400,</w:t>
      </w:r>
      <w:r w:rsidR="00C12352" w:rsidRPr="00C12352">
        <w:rPr>
          <w:rFonts w:ascii="Courier New" w:hAnsi="Courier New" w:cs="Courier New"/>
          <w:sz w:val="20"/>
        </w:rPr>
        <w:br/>
        <w:t xml:space="preserve">   "error": "Bad Request",</w:t>
      </w:r>
      <w:r w:rsidR="00C12352" w:rsidRPr="00C12352">
        <w:rPr>
          <w:rFonts w:ascii="Courier New" w:hAnsi="Courier New" w:cs="Courier New"/>
          <w:sz w:val="20"/>
        </w:rPr>
        <w:br/>
      </w:r>
      <w:r w:rsidR="00C12352" w:rsidRPr="00C12352">
        <w:rPr>
          <w:rFonts w:ascii="Courier New" w:hAnsi="Courier New" w:cs="Courier New"/>
          <w:sz w:val="20"/>
        </w:rPr>
        <w:lastRenderedPageBreak/>
        <w:t xml:space="preserve">   "exception": "us.dot.its.jpo.ode.traveler.TimMessageException",</w:t>
      </w:r>
      <w:r w:rsidR="00C12352" w:rsidRPr="00C12352">
        <w:rPr>
          <w:rFonts w:ascii="Courier New" w:hAnsi="Courier New" w:cs="Courier New"/>
          <w:sz w:val="20"/>
        </w:rPr>
        <w:br/>
        <w:t xml:space="preserve">   "message": "us.dot.its.jpo.ode.traveler.TimMessageException: Empty response from RSU 127.0.0.1",</w:t>
      </w:r>
      <w:r w:rsidR="00C12352" w:rsidRPr="00C12352">
        <w:rPr>
          <w:rFonts w:ascii="Courier New" w:hAnsi="Courier New" w:cs="Courier New"/>
          <w:sz w:val="20"/>
        </w:rPr>
        <w:br/>
        <w:t xml:space="preserve">   "path": "/tim"</w:t>
      </w:r>
      <w:r w:rsidR="00C12352" w:rsidRPr="00C12352">
        <w:rPr>
          <w:rFonts w:ascii="Courier New" w:hAnsi="Courier New" w:cs="Courier New"/>
          <w:sz w:val="20"/>
        </w:rPr>
        <w:br/>
        <w:t>}</w:t>
      </w:r>
      <w:r w:rsidR="00C12352" w:rsidRPr="00C12352">
        <w:rPr>
          <w:rFonts w:ascii="Courier New" w:hAnsi="Courier New" w:cs="Courier New"/>
          <w:sz w:val="20"/>
        </w:rPr>
        <w:br/>
      </w:r>
    </w:p>
    <w:p w14:paraId="5028BA75" w14:textId="3BDC0A8C" w:rsidR="001A3B89" w:rsidRDefault="001A3B89" w:rsidP="00C12352"/>
    <w:p w14:paraId="2EF5A74E" w14:textId="77777777" w:rsidR="00886E1A" w:rsidRPr="00886E1A" w:rsidRDefault="00886E1A" w:rsidP="00886E1A"/>
    <w:p w14:paraId="77978D38" w14:textId="77777777" w:rsidR="00783376" w:rsidRDefault="00783376" w:rsidP="00783376">
      <w:pPr>
        <w:pStyle w:val="Heading2"/>
      </w:pPr>
      <w:bookmarkStart w:id="410" w:name="_Toc483908164"/>
      <w:r>
        <w:t>Privacy Protection Module (PPM)</w:t>
      </w:r>
      <w:bookmarkEnd w:id="410"/>
    </w:p>
    <w:p w14:paraId="0C11A378" w14:textId="77777777" w:rsidR="00783376" w:rsidRDefault="00783376" w:rsidP="00783376">
      <w:r>
        <w:t xml:space="preserve">PPM is a separate repository within the GitHub </w:t>
      </w:r>
      <w:hyperlink r:id="rId31" w:history="1">
        <w:r w:rsidRPr="009F348E">
          <w:rPr>
            <w:rStyle w:val="Hyperlink"/>
          </w:rPr>
          <w:t>usdot-jpo-ode</w:t>
        </w:r>
      </w:hyperlink>
      <w:r>
        <w:t xml:space="preserve"> organization. ODE interfaces with the PPM module via Kafka messaging hub. Please refer to the GitHub repository </w:t>
      </w:r>
      <w:hyperlink r:id="rId32" w:history="1">
        <w:r w:rsidRPr="00CF009D">
          <w:rPr>
            <w:rStyle w:val="Hyperlink"/>
          </w:rPr>
          <w:t>https://github.com/usdot-jpo-ode/jpo-cvdp</w:t>
        </w:r>
      </w:hyperlink>
      <w:r>
        <w:t xml:space="preserve"> for details. For instructions about configuration and integration of the PPM with ODE, please refer to the ODE README file at the root of the GitHub page </w:t>
      </w:r>
      <w:hyperlink r:id="rId33" w:history="1">
        <w:r w:rsidRPr="00CF009D">
          <w:rPr>
            <w:rStyle w:val="Hyperlink"/>
          </w:rPr>
          <w:t>https://github.com/usdot-jpo-ode/jpo-ode</w:t>
        </w:r>
      </w:hyperlink>
      <w:r>
        <w:t xml:space="preserve"> .</w:t>
      </w:r>
    </w:p>
    <w:p w14:paraId="4585F05F" w14:textId="77777777" w:rsidR="001A3B89" w:rsidRDefault="001A3B89" w:rsidP="00CA4BB4">
      <w:pPr>
        <w:pStyle w:val="Heading2"/>
      </w:pPr>
      <w:bookmarkStart w:id="411" w:name="_Toc483908165"/>
      <w:r>
        <w:t>Inbound TIM Distribution</w:t>
      </w:r>
      <w:bookmarkEnd w:id="411"/>
    </w:p>
    <w:p w14:paraId="3E634C7F" w14:textId="77777777" w:rsidR="001A3B89" w:rsidRDefault="001A3B89" w:rsidP="00CA4BB4">
      <w:r>
        <w:t>TBD</w:t>
      </w:r>
    </w:p>
    <w:p w14:paraId="027A71C4" w14:textId="77777777" w:rsidR="001A3B89" w:rsidRDefault="00B63D68" w:rsidP="00CA4BB4">
      <w:pPr>
        <w:pStyle w:val="Heading2"/>
      </w:pPr>
      <w:bookmarkStart w:id="412" w:name="_Toc483908166"/>
      <w:r>
        <w:t>Data validation</w:t>
      </w:r>
      <w:bookmarkEnd w:id="412"/>
    </w:p>
    <w:p w14:paraId="2E6B2693" w14:textId="77777777" w:rsidR="001A3B89" w:rsidRDefault="001A3B89" w:rsidP="00CA4BB4">
      <w:r>
        <w:t>TBD</w:t>
      </w:r>
    </w:p>
    <w:p w14:paraId="5FB39BFC" w14:textId="77777777" w:rsidR="001A3B89" w:rsidRDefault="00B63D68" w:rsidP="00CA4BB4">
      <w:pPr>
        <w:pStyle w:val="Heading2"/>
      </w:pPr>
      <w:bookmarkStart w:id="413" w:name="_Toc483908167"/>
      <w:r>
        <w:t>Data Sanitization</w:t>
      </w:r>
      <w:bookmarkEnd w:id="413"/>
    </w:p>
    <w:p w14:paraId="08740770" w14:textId="77777777" w:rsidR="00B63D68" w:rsidRPr="00B63D68" w:rsidRDefault="00B63D68" w:rsidP="00CA4BB4">
      <w:r>
        <w:t>TBD</w:t>
      </w:r>
    </w:p>
    <w:p w14:paraId="664E14F3" w14:textId="6C42785E" w:rsidR="001A3B89" w:rsidRDefault="00BB7C94" w:rsidP="002F74C6">
      <w:pPr>
        <w:pStyle w:val="Heading2"/>
      </w:pPr>
      <w:r>
        <w:t>S3 Depositor</w:t>
      </w:r>
    </w:p>
    <w:p w14:paraId="4D108CC8" w14:textId="23603603" w:rsidR="00BB7C94" w:rsidRPr="00BB7C94" w:rsidRDefault="00BB7C94">
      <w:r>
        <w:t>TBD</w:t>
      </w:r>
    </w:p>
    <w:p w14:paraId="3D36584E" w14:textId="7DB174BC" w:rsidR="00783376" w:rsidRDefault="00783376" w:rsidP="00783376">
      <w:pPr>
        <w:pStyle w:val="Heading2"/>
      </w:pPr>
      <w:bookmarkStart w:id="414" w:name="_Toc483908168"/>
      <w:r>
        <w:t>VSD Deposit Service</w:t>
      </w:r>
      <w:bookmarkEnd w:id="414"/>
    </w:p>
    <w:p w14:paraId="68E6859F" w14:textId="77777777" w:rsidR="00783376" w:rsidRDefault="00783376" w:rsidP="00783376">
      <w:r>
        <w:t xml:space="preserve">ODE sends VSD message to SDC using UDP protocol. Unlike TCP, UDP is a best effort delivery service which means that the protocol does not wait for an acknowledgement from the receiver. The VSD depositor is implemented as a module in the ODE and </w:t>
      </w:r>
      <w:r>
        <w:lastRenderedPageBreak/>
        <w:t xml:space="preserve">follows the VSD dialog for depositing VSD message to US DOT Situation Data Clearinghouse (SDC) specified by the Southeast Michigan Test Bed documentation available upon request from </w:t>
      </w:r>
      <w:hyperlink r:id="rId34" w:history="1">
        <w:r w:rsidRPr="001E0C43">
          <w:rPr>
            <w:rStyle w:val="Hyperlink"/>
          </w:rPr>
          <w:t>https://cvcs.samanage.com</w:t>
        </w:r>
      </w:hyperlink>
      <w:r>
        <w:t xml:space="preserve"> and summarized below.</w:t>
      </w:r>
    </w:p>
    <w:p w14:paraId="6EA10411" w14:textId="77777777" w:rsidR="00783376" w:rsidRPr="00CA373C" w:rsidRDefault="00783376" w:rsidP="00783376">
      <w:pPr>
        <w:rPr>
          <w:b/>
        </w:rPr>
      </w:pPr>
      <w:r w:rsidRPr="00CA373C">
        <w:rPr>
          <w:b/>
        </w:rPr>
        <w:t>VSD Deposit Dialog</w:t>
      </w:r>
    </w:p>
    <w:p w14:paraId="3226022D" w14:textId="77777777" w:rsidR="00783376" w:rsidRDefault="00783376" w:rsidP="00783376">
      <w:pPr>
        <w:pStyle w:val="ListParagraph"/>
        <w:numPr>
          <w:ilvl w:val="1"/>
          <w:numId w:val="43"/>
        </w:numPr>
      </w:pPr>
      <w:r>
        <w:t>ODE ------ServiceRequest-----&gt; SDC</w:t>
      </w:r>
      <w:r>
        <w:tab/>
      </w:r>
      <w:r>
        <w:tab/>
        <w:t>// ODE sends service request to SDC</w:t>
      </w:r>
    </w:p>
    <w:p w14:paraId="772E57E1" w14:textId="77777777" w:rsidR="00783376" w:rsidRDefault="00783376" w:rsidP="00783376">
      <w:pPr>
        <w:pStyle w:val="ListParagraph"/>
        <w:numPr>
          <w:ilvl w:val="1"/>
          <w:numId w:val="43"/>
        </w:numPr>
      </w:pPr>
      <w:r>
        <w:t>ODE &lt;----ServiceResponse----- SDC</w:t>
      </w:r>
      <w:r>
        <w:tab/>
      </w:r>
      <w:r>
        <w:tab/>
        <w:t>// ODE receives service response from SDC</w:t>
      </w:r>
    </w:p>
    <w:p w14:paraId="47EE4348" w14:textId="77777777" w:rsidR="00783376" w:rsidRPr="00B63D68" w:rsidRDefault="00783376" w:rsidP="00783376">
      <w:pPr>
        <w:pStyle w:val="ListParagraph"/>
        <w:numPr>
          <w:ilvl w:val="1"/>
          <w:numId w:val="43"/>
        </w:numPr>
      </w:pPr>
      <w:r>
        <w:t>ODE --------VsdMessage-------&gt; SDC</w:t>
      </w:r>
      <w:r>
        <w:tab/>
      </w:r>
      <w:r>
        <w:tab/>
        <w:t>// ODE sends the actual VSD message to SDC</w:t>
      </w:r>
    </w:p>
    <w:p w14:paraId="1A97F467" w14:textId="77777777" w:rsidR="00783376" w:rsidRPr="009559DA" w:rsidRDefault="00783376" w:rsidP="00783376">
      <w:pPr>
        <w:rPr>
          <w:u w:val="single"/>
        </w:rPr>
      </w:pPr>
      <w:r w:rsidRPr="009559DA">
        <w:rPr>
          <w:u w:val="single"/>
        </w:rPr>
        <w:t>Requirements for sending VSD message to SDC over UDP</w:t>
      </w:r>
      <w:r>
        <w:rPr>
          <w:u w:val="single"/>
        </w:rPr>
        <w:t xml:space="preserve"> are the following:</w:t>
      </w:r>
    </w:p>
    <w:p w14:paraId="5287E5B0" w14:textId="77777777" w:rsidR="00783376" w:rsidRDefault="00783376" w:rsidP="00783376">
      <w:pPr>
        <w:pStyle w:val="ListParagraph"/>
        <w:numPr>
          <w:ilvl w:val="0"/>
          <w:numId w:val="52"/>
        </w:numPr>
      </w:pPr>
      <w:r>
        <w:t>IP address or Domain Name of the SDC server</w:t>
      </w:r>
    </w:p>
    <w:p w14:paraId="42837BB6" w14:textId="45662107" w:rsidR="00783376" w:rsidRDefault="00783376" w:rsidP="00783376">
      <w:pPr>
        <w:pStyle w:val="ListParagraph"/>
        <w:numPr>
          <w:ilvl w:val="0"/>
          <w:numId w:val="52"/>
        </w:numPr>
      </w:pPr>
      <w:r>
        <w:t>Port number of the SDC server</w:t>
      </w:r>
    </w:p>
    <w:p w14:paraId="279F1D0A" w14:textId="77777777" w:rsidR="003763F0" w:rsidRDefault="003763F0" w:rsidP="003763F0">
      <w:pPr>
        <w:pStyle w:val="Heading3"/>
      </w:pPr>
      <w:bookmarkStart w:id="415" w:name="_Toc483908169"/>
      <w:r>
        <w:t>VSD Deposit Service Messages and Alerts</w:t>
      </w:r>
      <w:bookmarkEnd w:id="415"/>
    </w:p>
    <w:p w14:paraId="1E29DB48" w14:textId="512DDC98"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ODE Deposit Service messages and alerts. </w:t>
      </w:r>
    </w:p>
    <w:p w14:paraId="46CE1A0B" w14:textId="36BA8B40" w:rsidR="003763F0" w:rsidRDefault="003763F0" w:rsidP="003763F0">
      <w:pPr>
        <w:pStyle w:val="Caption"/>
        <w:keepNext/>
      </w:pPr>
      <w:bookmarkStart w:id="416" w:name="_Ref483489995"/>
      <w:r>
        <w:t xml:space="preserve">Table </w:t>
      </w:r>
      <w:bookmarkEnd w:id="416"/>
      <w:r w:rsidR="00443882">
        <w:t>1</w:t>
      </w:r>
      <w:r>
        <w:t xml:space="preserve"> </w:t>
      </w:r>
      <w:r w:rsidR="002B624D">
        <w:t>–</w:t>
      </w:r>
      <w:r>
        <w:t xml:space="preserve"> </w:t>
      </w:r>
      <w:r w:rsidR="002B624D">
        <w:t>VSD Deposit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301673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BC9FD5F" w14:textId="77777777" w:rsidR="003763F0" w:rsidRDefault="003763F0" w:rsidP="00443E64">
            <w:r>
              <w:t>Message or Alert</w:t>
            </w:r>
          </w:p>
        </w:tc>
        <w:tc>
          <w:tcPr>
            <w:tcW w:w="2345" w:type="dxa"/>
          </w:tcPr>
          <w:p w14:paraId="3F0A1C8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1F41F10"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0D58640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271DCD2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4F22C3F" w14:textId="77777777" w:rsidR="0060553C" w:rsidRDefault="00BC5D3B" w:rsidP="0060553C">
            <w:pPr>
              <w:pStyle w:val="ListParagraph"/>
              <w:numPr>
                <w:ilvl w:val="0"/>
                <w:numId w:val="54"/>
              </w:numPr>
              <w:rPr>
                <w:rFonts w:ascii="Monaco" w:hAnsi="Monaco" w:cs="Times New Roman"/>
                <w:color w:val="3933FF"/>
                <w:sz w:val="17"/>
                <w:szCs w:val="17"/>
              </w:rPr>
            </w:pPr>
            <w:r w:rsidRPr="00EB4A6F">
              <w:rPr>
                <w:rFonts w:ascii="Monaco" w:hAnsi="Monaco" w:cs="Times New Roman"/>
                <w:color w:val="3933FF"/>
                <w:sz w:val="17"/>
                <w:szCs w:val="17"/>
              </w:rPr>
              <w:t>"Error creating VSD depositor socket with port {}"</w:t>
            </w:r>
          </w:p>
          <w:p w14:paraId="37E256B8" w14:textId="3998654C" w:rsidR="003763F0" w:rsidRPr="0060553C" w:rsidRDefault="00BC5D3B" w:rsidP="0060553C">
            <w:pPr>
              <w:pStyle w:val="ListParagraph"/>
              <w:numPr>
                <w:ilvl w:val="0"/>
                <w:numId w:val="54"/>
              </w:numPr>
              <w:rPr>
                <w:rFonts w:ascii="Monaco" w:hAnsi="Monaco" w:cs="Times New Roman"/>
                <w:color w:val="3933FF"/>
                <w:sz w:val="17"/>
                <w:szCs w:val="17"/>
              </w:rPr>
            </w:pPr>
            <w:r w:rsidRPr="0060553C">
              <w:rPr>
                <w:rFonts w:ascii="Monaco" w:hAnsi="Monaco" w:cs="Times New Roman"/>
                <w:color w:val="3933FF"/>
                <w:sz w:val="17"/>
                <w:szCs w:val="17"/>
              </w:rPr>
              <w:t>SocketException</w:t>
            </w:r>
          </w:p>
        </w:tc>
        <w:tc>
          <w:tcPr>
            <w:tcW w:w="2345" w:type="dxa"/>
          </w:tcPr>
          <w:p w14:paraId="0125963B" w14:textId="2BA6A16D" w:rsidR="003763F0" w:rsidRDefault="007D2D91"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A01108E" w14:textId="673A4448"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When a VSD arrives over UDP, the VSD depositor service tries to create a new datagram socket with a given port. This error message is logged when ODE fails to create a new datagram socket due to port being </w:t>
            </w:r>
            <w:r w:rsidR="002A2BA7">
              <w:t>bound</w:t>
            </w:r>
            <w:r>
              <w:t xml:space="preserve"> to some other program.</w:t>
            </w:r>
          </w:p>
        </w:tc>
        <w:tc>
          <w:tcPr>
            <w:tcW w:w="3330" w:type="dxa"/>
          </w:tcPr>
          <w:p w14:paraId="35E4D721" w14:textId="461BF333" w:rsidR="003763F0" w:rsidRDefault="007D2D91" w:rsidP="002A2BA7">
            <w:pPr>
              <w:cnfStyle w:val="000000100000" w:firstRow="0" w:lastRow="0" w:firstColumn="0" w:lastColumn="0" w:oddVBand="0" w:evenVBand="0" w:oddHBand="1" w:evenHBand="0" w:firstRowFirstColumn="0" w:firstRowLastColumn="0" w:lastRowFirstColumn="0" w:lastRowLastColumn="0"/>
            </w:pPr>
            <w:r>
              <w:t xml:space="preserve">If the port is already </w:t>
            </w:r>
            <w:r w:rsidR="002A2BA7">
              <w:t>bound</w:t>
            </w:r>
            <w:r>
              <w:t xml:space="preserve"> to some other program or if the socket creation fails for some other reason, this message is logged in the application log file.</w:t>
            </w:r>
          </w:p>
        </w:tc>
      </w:tr>
      <w:tr w:rsidR="003763F0" w14:paraId="68263F7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2A2385AB" w14:textId="77777777" w:rsidR="00D43D48" w:rsidRDefault="0060553C" w:rsidP="00D43D48">
            <w:pPr>
              <w:pStyle w:val="ListParagraph"/>
              <w:numPr>
                <w:ilvl w:val="0"/>
                <w:numId w:val="56"/>
              </w:numPr>
              <w:rPr>
                <w:rFonts w:ascii="Monaco" w:hAnsi="Monaco" w:cs="Times New Roman"/>
                <w:color w:val="3933FF"/>
                <w:sz w:val="17"/>
                <w:szCs w:val="17"/>
              </w:rPr>
            </w:pPr>
            <w:r w:rsidRPr="0060553C">
              <w:rPr>
                <w:rFonts w:ascii="Monaco" w:hAnsi="Monaco" w:cs="Times New Roman"/>
                <w:color w:val="3933FF"/>
                <w:sz w:val="17"/>
                <w:szCs w:val="17"/>
              </w:rPr>
              <w:t>Error Sending VSD to SDC</w:t>
            </w:r>
          </w:p>
          <w:p w14:paraId="3D54A105" w14:textId="1EB58E9B" w:rsidR="003763F0" w:rsidRPr="00D43D48" w:rsidRDefault="00D43D48" w:rsidP="00D43D48">
            <w:pPr>
              <w:pStyle w:val="ListParagraph"/>
              <w:numPr>
                <w:ilvl w:val="0"/>
                <w:numId w:val="56"/>
              </w:numPr>
              <w:rPr>
                <w:rFonts w:ascii="Monaco" w:hAnsi="Monaco" w:cs="Times New Roman"/>
                <w:color w:val="3933FF"/>
                <w:sz w:val="17"/>
                <w:szCs w:val="17"/>
              </w:rPr>
            </w:pPr>
            <w:r w:rsidRPr="00D43D48">
              <w:rPr>
                <w:rFonts w:ascii="Monaco" w:hAnsi="Monaco" w:cs="Times New Roman"/>
                <w:sz w:val="17"/>
                <w:szCs w:val="17"/>
              </w:rPr>
              <w:t>IOException</w:t>
            </w:r>
          </w:p>
        </w:tc>
        <w:tc>
          <w:tcPr>
            <w:tcW w:w="2345" w:type="dxa"/>
          </w:tcPr>
          <w:p w14:paraId="72B211B5" w14:textId="64EB0623" w:rsidR="003763F0" w:rsidRDefault="00D43D48"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45E453D" w14:textId="1278D145" w:rsidR="003763F0" w:rsidRDefault="00575E3E" w:rsidP="002870D8">
            <w:pPr>
              <w:cnfStyle w:val="000000000000" w:firstRow="0" w:lastRow="0" w:firstColumn="0" w:lastColumn="0" w:oddVBand="0" w:evenVBand="0" w:oddHBand="0" w:evenHBand="0" w:firstRowFirstColumn="0" w:firstRowLastColumn="0" w:lastRowFirstColumn="0" w:lastRowLastColumn="0"/>
            </w:pPr>
            <w:r>
              <w:t>When a datagram socket tries to send</w:t>
            </w:r>
            <w:r w:rsidR="003462F3">
              <w:t xml:space="preserve"> VSD to SDC, </w:t>
            </w:r>
            <w:r w:rsidR="000F721D">
              <w:t xml:space="preserve">this error </w:t>
            </w:r>
            <w:r w:rsidR="005721F6">
              <w:t xml:space="preserve">maybe logged if the socket fails to send </w:t>
            </w:r>
            <w:r w:rsidR="007077A2">
              <w:t xml:space="preserve">VSD due </w:t>
            </w:r>
            <w:r w:rsidR="002870D8">
              <w:t>Input Output Exception</w:t>
            </w:r>
            <w:r w:rsidR="00956D27">
              <w:t>.</w:t>
            </w:r>
          </w:p>
        </w:tc>
        <w:tc>
          <w:tcPr>
            <w:tcW w:w="3330" w:type="dxa"/>
          </w:tcPr>
          <w:p w14:paraId="1F931200" w14:textId="1168B439" w:rsidR="003763F0" w:rsidRDefault="00047C29" w:rsidP="00443E64">
            <w:pPr>
              <w:cnfStyle w:val="000000000000" w:firstRow="0" w:lastRow="0" w:firstColumn="0" w:lastColumn="0" w:oddVBand="0" w:evenVBand="0" w:oddHBand="0" w:evenHBand="0" w:firstRowFirstColumn="0" w:firstRowLastColumn="0" w:lastRowFirstColumn="0" w:lastRowLastColumn="0"/>
            </w:pPr>
            <w:r>
              <w:t xml:space="preserve">If the datagram socket fails to send the </w:t>
            </w:r>
            <w:r w:rsidR="007E7476">
              <w:t>VSD to SD due to IOException, this message is logged in the application log file.</w:t>
            </w:r>
          </w:p>
        </w:tc>
      </w:tr>
      <w:tr w:rsidR="003763F0" w14:paraId="439D859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4A2800B6" w14:textId="77777777" w:rsidR="003363D7" w:rsidRDefault="0077763C" w:rsidP="003363D7">
            <w:pPr>
              <w:pStyle w:val="ListParagraph"/>
              <w:numPr>
                <w:ilvl w:val="0"/>
                <w:numId w:val="57"/>
              </w:numPr>
              <w:rPr>
                <w:rFonts w:ascii="Monaco" w:hAnsi="Monaco" w:cs="Times New Roman"/>
                <w:color w:val="3933FF"/>
                <w:sz w:val="17"/>
                <w:szCs w:val="17"/>
              </w:rPr>
            </w:pPr>
            <w:r w:rsidRPr="0077763C">
              <w:rPr>
                <w:rFonts w:ascii="Monaco" w:hAnsi="Monaco" w:cs="Times New Roman"/>
                <w:color w:val="3933FF"/>
                <w:sz w:val="17"/>
                <w:szCs w:val="17"/>
              </w:rPr>
              <w:lastRenderedPageBreak/>
              <w:t>Error Encoding VSD ServiceRequest</w:t>
            </w:r>
          </w:p>
          <w:p w14:paraId="2B642354" w14:textId="77777777" w:rsidR="007D6419" w:rsidRPr="007D6419" w:rsidRDefault="003363D7" w:rsidP="007D6419">
            <w:pPr>
              <w:pStyle w:val="ListParagraph"/>
              <w:numPr>
                <w:ilvl w:val="0"/>
                <w:numId w:val="57"/>
              </w:numPr>
              <w:rPr>
                <w:rFonts w:ascii="Monaco" w:hAnsi="Monaco" w:cs="Times New Roman"/>
                <w:color w:val="3933FF"/>
                <w:sz w:val="17"/>
                <w:szCs w:val="17"/>
              </w:rPr>
            </w:pPr>
            <w:r w:rsidRPr="003363D7">
              <w:rPr>
                <w:rFonts w:ascii="Monaco" w:hAnsi="Monaco" w:cs="Times New Roman"/>
                <w:sz w:val="17"/>
                <w:szCs w:val="17"/>
              </w:rPr>
              <w:t>EncodeFailedException</w:t>
            </w:r>
          </w:p>
          <w:p w14:paraId="1B0C5721" w14:textId="38D47B94" w:rsidR="00CF65D3" w:rsidRPr="000E6034" w:rsidRDefault="007D6419" w:rsidP="000E6034">
            <w:pPr>
              <w:pStyle w:val="ListParagraph"/>
              <w:numPr>
                <w:ilvl w:val="0"/>
                <w:numId w:val="57"/>
              </w:numPr>
              <w:rPr>
                <w:rFonts w:ascii="Monaco" w:hAnsi="Monaco" w:cs="Times New Roman"/>
                <w:color w:val="3933FF"/>
                <w:sz w:val="17"/>
                <w:szCs w:val="17"/>
              </w:rPr>
            </w:pPr>
            <w:r w:rsidRPr="007D6419">
              <w:rPr>
                <w:rFonts w:ascii="Monaco" w:hAnsi="Monaco" w:cs="Times New Roman"/>
                <w:sz w:val="17"/>
                <w:szCs w:val="17"/>
              </w:rPr>
              <w:t>EncodeNotSupportedException</w:t>
            </w:r>
          </w:p>
          <w:p w14:paraId="1E5EDF81" w14:textId="77777777" w:rsidR="003763F0" w:rsidRPr="009417E3" w:rsidRDefault="003763F0" w:rsidP="00443E64"/>
        </w:tc>
        <w:tc>
          <w:tcPr>
            <w:tcW w:w="2345" w:type="dxa"/>
          </w:tcPr>
          <w:p w14:paraId="38B10EB6" w14:textId="35A42123" w:rsidR="003763F0" w:rsidRDefault="001E515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B8E3474" w14:textId="66A944DC" w:rsidR="003763F0" w:rsidRDefault="00C30617" w:rsidP="00C30617">
            <w:pPr>
              <w:cnfStyle w:val="000000100000" w:firstRow="0" w:lastRow="0" w:firstColumn="0" w:lastColumn="0" w:oddVBand="0" w:evenVBand="0" w:oddHBand="1" w:evenHBand="0" w:firstRowFirstColumn="0" w:firstRowLastColumn="0" w:lastRowFirstColumn="0" w:lastRowLastColumn="0"/>
            </w:pPr>
            <w:r>
              <w:t xml:space="preserve">When the depositor service modifies </w:t>
            </w:r>
            <w:r w:rsidR="00C33C31">
              <w:t>the received service request, it tries to encode the request</w:t>
            </w:r>
            <w:r>
              <w:t xml:space="preserve"> before sending to SDC. This message is logged when the ODE fails to encode the service request properly.</w:t>
            </w:r>
          </w:p>
        </w:tc>
        <w:tc>
          <w:tcPr>
            <w:tcW w:w="3330" w:type="dxa"/>
          </w:tcPr>
          <w:p w14:paraId="197F4C44" w14:textId="6F03383F" w:rsidR="003763F0" w:rsidRDefault="00C30617" w:rsidP="00443E64">
            <w:pPr>
              <w:cnfStyle w:val="000000100000" w:firstRow="0" w:lastRow="0" w:firstColumn="0" w:lastColumn="0" w:oddVBand="0" w:evenVBand="0" w:oddHBand="1" w:evenHBand="0" w:firstRowFirstColumn="0" w:firstRowLastColumn="0" w:lastRowFirstColumn="0" w:lastRowLastColumn="0"/>
            </w:pPr>
            <w:r>
              <w:t>If ODE fails to encode the modified service request properly, this message is logged in the application log file.</w:t>
            </w:r>
          </w:p>
        </w:tc>
      </w:tr>
      <w:tr w:rsidR="003763F0" w14:paraId="4A5438EE"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EA11F4C" w14:textId="77777777" w:rsidR="002834B9" w:rsidRDefault="002834B9" w:rsidP="002834B9">
            <w:pPr>
              <w:pStyle w:val="ListParagraph"/>
              <w:numPr>
                <w:ilvl w:val="0"/>
                <w:numId w:val="58"/>
              </w:numPr>
              <w:rPr>
                <w:rFonts w:ascii="Monaco" w:hAnsi="Monaco" w:cs="Times New Roman"/>
                <w:color w:val="3933FF"/>
                <w:sz w:val="17"/>
                <w:szCs w:val="17"/>
              </w:rPr>
            </w:pPr>
            <w:r w:rsidRPr="002834B9">
              <w:rPr>
                <w:rFonts w:ascii="Monaco" w:hAnsi="Monaco" w:cs="Times New Roman"/>
                <w:color w:val="3933FF"/>
                <w:sz w:val="17"/>
                <w:szCs w:val="17"/>
              </w:rPr>
              <w:t>Error Receiving VSD Deposit ServiceResponse</w:t>
            </w:r>
          </w:p>
          <w:p w14:paraId="0D1A2D13" w14:textId="6668982B" w:rsidR="003763F0" w:rsidRPr="002834B9" w:rsidRDefault="002834B9" w:rsidP="002834B9">
            <w:pPr>
              <w:pStyle w:val="ListParagraph"/>
              <w:numPr>
                <w:ilvl w:val="0"/>
                <w:numId w:val="58"/>
              </w:numPr>
              <w:rPr>
                <w:rFonts w:ascii="Monaco" w:hAnsi="Monaco" w:cs="Times New Roman"/>
                <w:color w:val="3933FF"/>
                <w:sz w:val="17"/>
                <w:szCs w:val="17"/>
              </w:rPr>
            </w:pPr>
            <w:r w:rsidRPr="002834B9">
              <w:rPr>
                <w:rFonts w:ascii="Monaco" w:hAnsi="Monaco" w:cs="Times New Roman"/>
                <w:sz w:val="17"/>
                <w:szCs w:val="17"/>
              </w:rPr>
              <w:t>IOException</w:t>
            </w:r>
          </w:p>
        </w:tc>
        <w:tc>
          <w:tcPr>
            <w:tcW w:w="2345" w:type="dxa"/>
          </w:tcPr>
          <w:p w14:paraId="403FEF1E" w14:textId="5C489619" w:rsidR="003763F0" w:rsidRDefault="002834B9"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6FC53B18" w14:textId="2DAB36D3" w:rsidR="003763F0" w:rsidRDefault="002834B9" w:rsidP="00C33C31">
            <w:pPr>
              <w:cnfStyle w:val="000000000000" w:firstRow="0" w:lastRow="0" w:firstColumn="0" w:lastColumn="0" w:oddVBand="0" w:evenVBand="0" w:oddHBand="0" w:evenHBand="0" w:firstRowFirstColumn="0" w:firstRowLastColumn="0" w:lastRowFirstColumn="0" w:lastRowLastColumn="0"/>
            </w:pPr>
            <w:r>
              <w:t xml:space="preserve">When the ODE waits for </w:t>
            </w:r>
            <w:r w:rsidR="00C33C31">
              <w:t xml:space="preserve">service </w:t>
            </w:r>
            <w:r>
              <w:t>response from SDC, this error message may be logged if the datagram socket fails to receive service response from SDC due to IOException with the socket.</w:t>
            </w:r>
          </w:p>
        </w:tc>
        <w:tc>
          <w:tcPr>
            <w:tcW w:w="3330" w:type="dxa"/>
          </w:tcPr>
          <w:p w14:paraId="7C7908D1" w14:textId="5983DD56" w:rsidR="003763F0" w:rsidRDefault="002834B9" w:rsidP="002834B9">
            <w:pPr>
              <w:cnfStyle w:val="000000000000" w:firstRow="0" w:lastRow="0" w:firstColumn="0" w:lastColumn="0" w:oddVBand="0" w:evenVBand="0" w:oddHBand="0" w:evenHBand="0" w:firstRowFirstColumn="0" w:firstRowLastColumn="0" w:lastRowFirstColumn="0" w:lastRowLastColumn="0"/>
            </w:pPr>
            <w:r>
              <w:t>If the listening datagram socket fails to receive the incoming service response from SDC, this message is logged in the application log file.</w:t>
            </w:r>
          </w:p>
        </w:tc>
      </w:tr>
      <w:tr w:rsidR="002834B9" w14:paraId="2456C53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38E6EB7A" w14:textId="77777777" w:rsid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color w:val="3933FF"/>
                <w:sz w:val="17"/>
                <w:szCs w:val="17"/>
              </w:rPr>
              <w:t>Error Decoding VSD Deposit ServiceResponse</w:t>
            </w:r>
          </w:p>
          <w:p w14:paraId="6017A5E1" w14:textId="77777777" w:rsidR="002834B9" w:rsidRP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sz w:val="17"/>
                <w:szCs w:val="17"/>
              </w:rPr>
              <w:t>DecodeFailedException</w:t>
            </w:r>
          </w:p>
          <w:p w14:paraId="50F65B9F" w14:textId="392A4A80" w:rsidR="002834B9" w:rsidRPr="002834B9" w:rsidRDefault="002834B9" w:rsidP="002834B9">
            <w:pPr>
              <w:pStyle w:val="ListParagraph"/>
              <w:numPr>
                <w:ilvl w:val="0"/>
                <w:numId w:val="59"/>
              </w:numPr>
              <w:rPr>
                <w:rFonts w:ascii="Monaco" w:hAnsi="Monaco" w:cs="Times New Roman"/>
                <w:color w:val="3933FF"/>
                <w:sz w:val="17"/>
                <w:szCs w:val="17"/>
              </w:rPr>
            </w:pPr>
            <w:r w:rsidRPr="002834B9">
              <w:rPr>
                <w:rFonts w:ascii="Monaco" w:hAnsi="Monaco" w:cs="Times New Roman"/>
                <w:sz w:val="17"/>
                <w:szCs w:val="17"/>
              </w:rPr>
              <w:t>DecodeNotSupportedException</w:t>
            </w:r>
          </w:p>
        </w:tc>
        <w:tc>
          <w:tcPr>
            <w:tcW w:w="2345" w:type="dxa"/>
          </w:tcPr>
          <w:p w14:paraId="1625D242" w14:textId="07FC5AB2" w:rsidR="002834B9" w:rsidRDefault="002834B9"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43FFEC3E" w14:textId="06C38BC2" w:rsidR="002834B9" w:rsidRDefault="00C33C31" w:rsidP="00C33C31">
            <w:pPr>
              <w:cnfStyle w:val="000000100000" w:firstRow="0" w:lastRow="0" w:firstColumn="0" w:lastColumn="0" w:oddVBand="0" w:evenVBand="0" w:oddHBand="1" w:evenHBand="0" w:firstRowFirstColumn="0" w:firstRowLastColumn="0" w:lastRowFirstColumn="0" w:lastRowLastColumn="0"/>
            </w:pPr>
            <w:r>
              <w:t>When the ODE receives service response from SDC, the depositor service tries to decode the service response first. This message is logged if the decoder fails to properly decode the response.</w:t>
            </w:r>
          </w:p>
        </w:tc>
        <w:tc>
          <w:tcPr>
            <w:tcW w:w="3330" w:type="dxa"/>
          </w:tcPr>
          <w:p w14:paraId="4C16DE30" w14:textId="4FA75D40" w:rsidR="002834B9" w:rsidRDefault="00C33C31" w:rsidP="00C33C31">
            <w:pPr>
              <w:cnfStyle w:val="000000100000" w:firstRow="0" w:lastRow="0" w:firstColumn="0" w:lastColumn="0" w:oddVBand="0" w:evenVBand="0" w:oddHBand="1" w:evenHBand="0" w:firstRowFirstColumn="0" w:firstRowLastColumn="0" w:lastRowFirstColumn="0" w:lastRowLastColumn="0"/>
            </w:pPr>
            <w:r>
              <w:t>If the depositor service fails to properly decode the incoming service response, this message is logged in the application log file.</w:t>
            </w:r>
          </w:p>
        </w:tc>
      </w:tr>
    </w:tbl>
    <w:p w14:paraId="1C18D7CF" w14:textId="77777777" w:rsidR="003763F0" w:rsidRDefault="003763F0" w:rsidP="004677FC"/>
    <w:p w14:paraId="492DC8BD" w14:textId="420B3C69" w:rsidR="00783376" w:rsidRDefault="00783376" w:rsidP="00783376">
      <w:pPr>
        <w:pStyle w:val="Heading2"/>
      </w:pPr>
      <w:bookmarkStart w:id="417" w:name="_Toc483908170"/>
      <w:r>
        <w:t>VSD Receiver Service</w:t>
      </w:r>
      <w:bookmarkEnd w:id="417"/>
    </w:p>
    <w:p w14:paraId="7C7AC968" w14:textId="77777777" w:rsidR="00783376" w:rsidRDefault="00783376" w:rsidP="00783376">
      <w:r>
        <w:t>The ODE receives VSD messages via UDP/IP at its VSD Receiver service. This service will accept ServiceRequest and VehSitDataMessage datagrams. Upon receipt of a ServiceRequest, the receiver works with the VSD depositor service to forward the ServiceRequest to the SDC and await a ServiceResponse. When the matching ServiceResponse is returned the ODE forwards the response back to the sender. This completes the trust establishment process. Once trust is established, the sender starts sending VSD messages to ODE which then will be forwarded to the SDC. Upon arrival of VSDs, the ODE also extracts BSMs from VSDs and publishes them to the appropriate BSM Kafka topics.</w:t>
      </w:r>
    </w:p>
    <w:p w14:paraId="0D8D9751" w14:textId="77777777" w:rsidR="00783376" w:rsidRDefault="00783376" w:rsidP="00783376">
      <w:pPr>
        <w:jc w:val="both"/>
      </w:pPr>
      <w:r>
        <w:t xml:space="preserve">Configuration options (set in application.properties) can be found in </w:t>
      </w:r>
      <w:r>
        <w:fldChar w:fldCharType="begin"/>
      </w:r>
      <w:r>
        <w:instrText xml:space="preserve"> REF _Ref483487699 \h </w:instrText>
      </w:r>
      <w:r>
        <w:fldChar w:fldCharType="separate"/>
      </w:r>
      <w:r>
        <w:t xml:space="preserve">Table </w:t>
      </w:r>
      <w:r>
        <w:rPr>
          <w:noProof/>
        </w:rPr>
        <w:t>1</w:t>
      </w:r>
      <w:r>
        <w:t xml:space="preserve"> - ODE Application Properties</w:t>
      </w:r>
      <w:r>
        <w:fldChar w:fldCharType="end"/>
      </w:r>
      <w:r>
        <w:t>.</w:t>
      </w:r>
    </w:p>
    <w:p w14:paraId="0BF2ADB6" w14:textId="77777777" w:rsidR="00783376" w:rsidRDefault="00783376" w:rsidP="00783376">
      <w:pPr>
        <w:jc w:val="both"/>
      </w:pPr>
    </w:p>
    <w:p w14:paraId="77FEC3D4" w14:textId="271EAC68" w:rsidR="00783376" w:rsidRDefault="00783376" w:rsidP="00783376">
      <w:pPr>
        <w:keepNext/>
        <w:jc w:val="center"/>
      </w:pPr>
      <w:r>
        <w:rPr>
          <w:noProof/>
          <w:lang w:eastAsia="en-US"/>
        </w:rPr>
        <w:lastRenderedPageBreak/>
        <w:drawing>
          <wp:inline distT="0" distB="0" distL="0" distR="0" wp14:anchorId="5E8D9DAC" wp14:editId="79E6C472">
            <wp:extent cx="7709535" cy="25525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sdProcessDiagram.png"/>
                    <pic:cNvPicPr/>
                  </pic:nvPicPr>
                  <pic:blipFill>
                    <a:blip r:embed="rId35">
                      <a:extLst>
                        <a:ext uri="{28A0092B-C50C-407E-A947-70E740481C1C}">
                          <a14:useLocalDpi xmlns:a14="http://schemas.microsoft.com/office/drawing/2010/main" val="0"/>
                        </a:ext>
                      </a:extLst>
                    </a:blip>
                    <a:stretch>
                      <a:fillRect/>
                    </a:stretch>
                  </pic:blipFill>
                  <pic:spPr>
                    <a:xfrm>
                      <a:off x="0" y="0"/>
                      <a:ext cx="7717800" cy="2555331"/>
                    </a:xfrm>
                    <a:prstGeom prst="rect">
                      <a:avLst/>
                    </a:prstGeom>
                  </pic:spPr>
                </pic:pic>
              </a:graphicData>
            </a:graphic>
          </wp:inline>
        </w:drawing>
      </w:r>
    </w:p>
    <w:p w14:paraId="03AB9C5F" w14:textId="0D3D226F" w:rsidR="00783376" w:rsidRDefault="00783376" w:rsidP="00783376">
      <w:pPr>
        <w:pStyle w:val="Caption"/>
        <w:jc w:val="center"/>
      </w:pPr>
      <w:bookmarkStart w:id="418" w:name="_Ref483487917"/>
      <w:r>
        <w:t xml:space="preserve">Figure </w:t>
      </w:r>
      <w:fldSimple w:instr=" SEQ Figure \* ARABIC ">
        <w:r w:rsidR="00771AF3">
          <w:rPr>
            <w:noProof/>
          </w:rPr>
          <w:t>2</w:t>
        </w:r>
      </w:fldSimple>
      <w:bookmarkEnd w:id="418"/>
      <w:r>
        <w:t xml:space="preserve"> - VSD</w:t>
      </w:r>
      <w:r w:rsidRPr="004E462A">
        <w:t xml:space="preserve"> Dialog Flow Diagram</w:t>
      </w:r>
    </w:p>
    <w:p w14:paraId="699AA1D4" w14:textId="77777777" w:rsidR="00783376" w:rsidRDefault="00783376" w:rsidP="00783376"/>
    <w:p w14:paraId="6C3F407E" w14:textId="77777777" w:rsidR="00783376" w:rsidRDefault="00783376" w:rsidP="00783376">
      <w:pPr>
        <w:spacing w:line="240" w:lineRule="auto"/>
        <w:contextualSpacing/>
        <w:jc w:val="both"/>
      </w:pPr>
      <w:r>
        <w:t xml:space="preserve">Notes for </w:t>
      </w:r>
      <w:r>
        <w:fldChar w:fldCharType="begin"/>
      </w:r>
      <w:r>
        <w:instrText xml:space="preserve"> REF _Ref483487917 \h </w:instrText>
      </w:r>
      <w:r>
        <w:fldChar w:fldCharType="separate"/>
      </w:r>
      <w:r>
        <w:t xml:space="preserve">Figure </w:t>
      </w:r>
      <w:r>
        <w:rPr>
          <w:noProof/>
        </w:rPr>
        <w:t>2</w:t>
      </w:r>
      <w:r>
        <w:fldChar w:fldCharType="end"/>
      </w:r>
      <w:r>
        <w:t>:</w:t>
      </w:r>
    </w:p>
    <w:p w14:paraId="519A12FD" w14:textId="77777777" w:rsidR="00783376" w:rsidRDefault="00783376" w:rsidP="00783376">
      <w:pPr>
        <w:pStyle w:val="ListParagraph"/>
        <w:numPr>
          <w:ilvl w:val="0"/>
          <w:numId w:val="53"/>
        </w:numPr>
        <w:spacing w:line="240" w:lineRule="auto"/>
        <w:jc w:val="both"/>
      </w:pPr>
      <w:r>
        <w:t>Random Ports: These ports could have a range of values.</w:t>
      </w:r>
    </w:p>
    <w:p w14:paraId="1ED75F6F" w14:textId="77777777" w:rsidR="00783376" w:rsidRDefault="00783376" w:rsidP="00783376">
      <w:pPr>
        <w:pStyle w:val="ListParagraph"/>
        <w:numPr>
          <w:ilvl w:val="0"/>
          <w:numId w:val="53"/>
        </w:numPr>
        <w:spacing w:line="240" w:lineRule="auto"/>
        <w:jc w:val="both"/>
      </w:pPr>
      <w:r>
        <w:t>Port A: Can be configured in application.properties</w:t>
      </w:r>
    </w:p>
    <w:p w14:paraId="4774F1E7" w14:textId="77777777" w:rsidR="00783376" w:rsidRDefault="00783376" w:rsidP="00783376">
      <w:pPr>
        <w:pStyle w:val="ListParagraph"/>
        <w:numPr>
          <w:ilvl w:val="0"/>
          <w:numId w:val="53"/>
        </w:numPr>
        <w:spacing w:line="240" w:lineRule="auto"/>
        <w:jc w:val="both"/>
      </w:pPr>
      <w:r>
        <w:t>Port B: Can be configured in application.properties</w:t>
      </w:r>
    </w:p>
    <w:p w14:paraId="6C70F6D1" w14:textId="77777777" w:rsidR="00783376" w:rsidRDefault="00783376" w:rsidP="00783376">
      <w:pPr>
        <w:pStyle w:val="ListParagraph"/>
        <w:numPr>
          <w:ilvl w:val="0"/>
          <w:numId w:val="53"/>
        </w:numPr>
        <w:spacing w:line="240" w:lineRule="auto"/>
        <w:jc w:val="both"/>
      </w:pPr>
      <w:r>
        <w:t>Service Request 1: Original request whose destination field contains Port D</w:t>
      </w:r>
    </w:p>
    <w:p w14:paraId="44B9B034" w14:textId="77777777" w:rsidR="00783376" w:rsidRDefault="00783376" w:rsidP="00783376">
      <w:pPr>
        <w:pStyle w:val="ListParagraph"/>
        <w:numPr>
          <w:ilvl w:val="0"/>
          <w:numId w:val="53"/>
        </w:numPr>
        <w:spacing w:line="240" w:lineRule="auto"/>
        <w:jc w:val="both"/>
      </w:pPr>
      <w:r>
        <w:t>Service Request 2: Modified request whose destination field contains Port A</w:t>
      </w:r>
    </w:p>
    <w:p w14:paraId="22A99388" w14:textId="72BB1E35" w:rsidR="00783376" w:rsidRDefault="00783376" w:rsidP="00783376">
      <w:pPr>
        <w:pStyle w:val="ListParagraph"/>
        <w:numPr>
          <w:ilvl w:val="0"/>
          <w:numId w:val="53"/>
        </w:numPr>
        <w:spacing w:line="240" w:lineRule="auto"/>
        <w:jc w:val="both"/>
      </w:pPr>
      <w:r>
        <w:t>Firewall rules should be configured to allow inbound and outbound ports for ODE.</w:t>
      </w:r>
    </w:p>
    <w:p w14:paraId="7DABACC6" w14:textId="77777777" w:rsidR="003763F0" w:rsidRDefault="003763F0" w:rsidP="003763F0">
      <w:pPr>
        <w:pStyle w:val="Heading3"/>
      </w:pPr>
      <w:bookmarkStart w:id="419" w:name="_Toc483908171"/>
      <w:r>
        <w:t>VSD Receiver Service Messages and Alerts</w:t>
      </w:r>
      <w:bookmarkEnd w:id="419"/>
    </w:p>
    <w:p w14:paraId="3E1013AD" w14:textId="33982EA2" w:rsidR="003763F0" w:rsidRPr="002253B4" w:rsidRDefault="003763F0" w:rsidP="004677FC">
      <w:r>
        <w:fldChar w:fldCharType="begin"/>
      </w:r>
      <w:r>
        <w:instrText xml:space="preserve"> REF _Ref483489995 \h </w:instrText>
      </w:r>
      <w:r>
        <w:fldChar w:fldCharType="separate"/>
      </w:r>
      <w:r>
        <w:t xml:space="preserve">Table </w:t>
      </w:r>
      <w:r w:rsidR="00443882">
        <w:rPr>
          <w:noProof/>
        </w:rPr>
        <w:t>1</w:t>
      </w:r>
      <w:r>
        <w:fldChar w:fldCharType="end"/>
      </w:r>
      <w:r>
        <w:t xml:space="preserve"> provides a detailed list of the </w:t>
      </w:r>
      <w:r w:rsidR="004748A1">
        <w:t>VSD Receive</w:t>
      </w:r>
      <w:r w:rsidR="00443882">
        <w:t>r</w:t>
      </w:r>
      <w:r w:rsidR="004748A1">
        <w:t xml:space="preserve"> </w:t>
      </w:r>
      <w:r>
        <w:t xml:space="preserve">Service messages and alerts. </w:t>
      </w:r>
    </w:p>
    <w:p w14:paraId="09CFB57C" w14:textId="6B417D08" w:rsidR="003763F0" w:rsidRDefault="003763F0" w:rsidP="003763F0">
      <w:pPr>
        <w:pStyle w:val="Caption"/>
        <w:keepNext/>
      </w:pPr>
      <w:r>
        <w:lastRenderedPageBreak/>
        <w:t xml:space="preserve">Table </w:t>
      </w:r>
      <w:r w:rsidR="00443882">
        <w:t>1</w:t>
      </w:r>
      <w:r>
        <w:t xml:space="preserve"> </w:t>
      </w:r>
      <w:r w:rsidR="00443882">
        <w:t>–</w:t>
      </w:r>
      <w:r>
        <w:t xml:space="preserve"> </w:t>
      </w:r>
      <w:r w:rsidR="00443882">
        <w:t>VSD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3763F0" w14:paraId="1F116B5D" w14:textId="77777777" w:rsidTr="00443E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071FD2A" w14:textId="77777777" w:rsidR="003763F0" w:rsidRDefault="003763F0" w:rsidP="00443E64">
            <w:r>
              <w:t>Message or Alert</w:t>
            </w:r>
          </w:p>
        </w:tc>
        <w:tc>
          <w:tcPr>
            <w:tcW w:w="2345" w:type="dxa"/>
          </w:tcPr>
          <w:p w14:paraId="3009E0B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05FDB521"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711A7542" w14:textId="77777777" w:rsidR="003763F0" w:rsidRDefault="003763F0" w:rsidP="00443E64">
            <w:pPr>
              <w:cnfStyle w:val="100000000000" w:firstRow="1" w:lastRow="0" w:firstColumn="0" w:lastColumn="0" w:oddVBand="0" w:evenVBand="0" w:oddHBand="0" w:evenHBand="0" w:firstRowFirstColumn="0" w:firstRowLastColumn="0" w:lastRowFirstColumn="0" w:lastRowLastColumn="0"/>
            </w:pPr>
            <w:r>
              <w:t>Criteria</w:t>
            </w:r>
          </w:p>
        </w:tc>
      </w:tr>
      <w:tr w:rsidR="003763F0" w14:paraId="0EDD17B6" w14:textId="77777777" w:rsidTr="0030714D">
        <w:trPr>
          <w:cnfStyle w:val="000000100000" w:firstRow="0" w:lastRow="0" w:firstColumn="0" w:lastColumn="0" w:oddVBand="0" w:evenVBand="0" w:oddHBand="1" w:evenHBand="0" w:firstRowFirstColumn="0" w:firstRowLastColumn="0" w:lastRowFirstColumn="0" w:lastRowLastColumn="0"/>
          <w:trHeight w:val="2339"/>
        </w:trPr>
        <w:tc>
          <w:tcPr>
            <w:cnfStyle w:val="001000000000" w:firstRow="0" w:lastRow="0" w:firstColumn="1" w:lastColumn="0" w:oddVBand="0" w:evenVBand="0" w:oddHBand="0" w:evenHBand="0" w:firstRowFirstColumn="0" w:firstRowLastColumn="0" w:lastRowFirstColumn="0" w:lastRowLastColumn="0"/>
            <w:tcW w:w="4125" w:type="dxa"/>
          </w:tcPr>
          <w:p w14:paraId="1A71D459" w14:textId="6F1300A4" w:rsidR="00832DFA" w:rsidRPr="00A74B1B" w:rsidRDefault="00832DFA" w:rsidP="00EB4A6F">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7A508CBF" w14:textId="059C0CAA" w:rsidR="003763F0" w:rsidRPr="00A74B1B" w:rsidRDefault="00EB4A6F" w:rsidP="00EB4A6F">
            <w:pPr>
              <w:pStyle w:val="ListParagraph"/>
              <w:numPr>
                <w:ilvl w:val="0"/>
                <w:numId w:val="54"/>
              </w:numPr>
              <w:rPr>
                <w:rFonts w:ascii="Monaco" w:hAnsi="Monaco" w:cs="Times New Roman"/>
                <w:sz w:val="17"/>
                <w:szCs w:val="17"/>
              </w:rPr>
            </w:pPr>
            <w:r w:rsidRPr="00A74B1B">
              <w:rPr>
                <w:rFonts w:ascii="Monaco" w:hAnsi="Monaco" w:cs="Times New Roman"/>
                <w:sz w:val="17"/>
                <w:szCs w:val="17"/>
              </w:rPr>
              <w:t>SocketException</w:t>
            </w:r>
          </w:p>
        </w:tc>
        <w:tc>
          <w:tcPr>
            <w:tcW w:w="2345" w:type="dxa"/>
          </w:tcPr>
          <w:p w14:paraId="7F3483E7" w14:textId="1E6F4458" w:rsidR="003763F0" w:rsidRDefault="00EB4A6F"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1CB53353" w14:textId="1A70CF19" w:rsidR="003763F0" w:rsidRDefault="00B2719A" w:rsidP="00B2719A">
            <w:pPr>
              <w:cnfStyle w:val="000000100000" w:firstRow="0" w:lastRow="0" w:firstColumn="0" w:lastColumn="0" w:oddVBand="0" w:evenVBand="0" w:oddHBand="1" w:evenHBand="0" w:firstRowFirstColumn="0" w:firstRowLastColumn="0" w:lastRowFirstColumn="0" w:lastRowLastColumn="0"/>
            </w:pPr>
            <w:r>
              <w:t>When the VSDM receiver is initialized, a datagram socket is created to listen for incoming messages from black</w:t>
            </w:r>
            <w:r w:rsidR="00B05113">
              <w:t xml:space="preserve"> </w:t>
            </w:r>
            <w:r>
              <w:t>box. This error message is logged when ODE fails to create a new datagram socket due to port being bound to some other program or some other reasons.</w:t>
            </w:r>
          </w:p>
        </w:tc>
        <w:tc>
          <w:tcPr>
            <w:tcW w:w="3330" w:type="dxa"/>
          </w:tcPr>
          <w:p w14:paraId="6E7EBB1C" w14:textId="51E6B313" w:rsidR="003763F0" w:rsidRDefault="0030714D" w:rsidP="00B05113">
            <w:pPr>
              <w:cnfStyle w:val="000000100000" w:firstRow="0" w:lastRow="0" w:firstColumn="0" w:lastColumn="0" w:oddVBand="0" w:evenVBand="0" w:oddHBand="1" w:evenHBand="0" w:firstRowFirstColumn="0" w:firstRowLastColumn="0" w:lastRowFirstColumn="0" w:lastRowLastColumn="0"/>
            </w:pPr>
            <w:r>
              <w:t xml:space="preserve">If the port is already </w:t>
            </w:r>
            <w:r w:rsidR="00B05113">
              <w:t>bound</w:t>
            </w:r>
            <w:r>
              <w:t xml:space="preserve"> to some other program or if the socket creation fails for some other reason, this message is logged in the application log file.</w:t>
            </w:r>
          </w:p>
        </w:tc>
      </w:tr>
      <w:tr w:rsidR="003763F0" w14:paraId="2593328F"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8B31E0A" w14:textId="77777777" w:rsidR="006639DA" w:rsidRPr="00A74B1B" w:rsidRDefault="006639DA" w:rsidP="006639DA">
            <w:pPr>
              <w:pStyle w:val="ListParagraph"/>
              <w:numPr>
                <w:ilvl w:val="0"/>
                <w:numId w:val="60"/>
              </w:numPr>
              <w:rPr>
                <w:rFonts w:ascii="Monaco" w:hAnsi="Monaco" w:cs="Times New Roman"/>
                <w:sz w:val="17"/>
                <w:szCs w:val="17"/>
              </w:rPr>
            </w:pPr>
            <w:r w:rsidRPr="00A74B1B">
              <w:rPr>
                <w:rFonts w:ascii="Monaco" w:hAnsi="Monaco" w:cs="Times New Roman"/>
                <w:sz w:val="17"/>
                <w:szCs w:val="17"/>
              </w:rPr>
              <w:t>Error receiving packet</w:t>
            </w:r>
          </w:p>
          <w:p w14:paraId="52E36261" w14:textId="4058FB39" w:rsidR="003763F0" w:rsidRPr="00A74B1B" w:rsidRDefault="006639DA" w:rsidP="00443E64">
            <w:pPr>
              <w:pStyle w:val="ListParagraph"/>
              <w:numPr>
                <w:ilvl w:val="0"/>
                <w:numId w:val="60"/>
              </w:numPr>
              <w:rPr>
                <w:rFonts w:ascii="Monaco" w:hAnsi="Monaco" w:cs="Times New Roman"/>
                <w:sz w:val="17"/>
                <w:szCs w:val="17"/>
              </w:rPr>
            </w:pPr>
            <w:r w:rsidRPr="00A74B1B">
              <w:rPr>
                <w:rFonts w:ascii="Monaco" w:hAnsi="Monaco" w:cs="Times New Roman"/>
                <w:sz w:val="17"/>
                <w:szCs w:val="17"/>
              </w:rPr>
              <w:t>IOException</w:t>
            </w:r>
          </w:p>
        </w:tc>
        <w:tc>
          <w:tcPr>
            <w:tcW w:w="2345" w:type="dxa"/>
          </w:tcPr>
          <w:p w14:paraId="78420517" w14:textId="1C66A276" w:rsidR="003763F0" w:rsidRDefault="006639DA"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17CA4C1A" w14:textId="3DEFFDA0" w:rsidR="003763F0" w:rsidRDefault="006639DA" w:rsidP="002D474A">
            <w:pPr>
              <w:cnfStyle w:val="000000000000" w:firstRow="0" w:lastRow="0" w:firstColumn="0" w:lastColumn="0" w:oddVBand="0" w:evenVBand="0" w:oddHBand="0" w:evenHBand="0" w:firstRowFirstColumn="0" w:firstRowLastColumn="0" w:lastRowFirstColumn="0" w:lastRowLastColumn="0"/>
            </w:pPr>
            <w:r>
              <w:t xml:space="preserve">When the ODE waits for </w:t>
            </w:r>
            <w:r w:rsidR="002D474A">
              <w:t>packets from black box</w:t>
            </w:r>
            <w:r>
              <w:t xml:space="preserve">, this error message may be logged if the datagram socket fails to receive </w:t>
            </w:r>
            <w:r w:rsidR="002D474A">
              <w:t>any packets</w:t>
            </w:r>
            <w:r>
              <w:t xml:space="preserve"> due to IOException with the socket.</w:t>
            </w:r>
          </w:p>
        </w:tc>
        <w:tc>
          <w:tcPr>
            <w:tcW w:w="3330" w:type="dxa"/>
          </w:tcPr>
          <w:p w14:paraId="46D647F4" w14:textId="07D76F46" w:rsidR="003763F0" w:rsidRDefault="002D474A" w:rsidP="002D474A">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black box, this message is logged in the application log file.</w:t>
            </w:r>
          </w:p>
        </w:tc>
      </w:tr>
      <w:tr w:rsidR="003763F0" w14:paraId="4EF09A86"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AFE5024" w14:textId="77777777" w:rsidR="00C37E28" w:rsidRPr="00A74B1B" w:rsidRDefault="00C37E28" w:rsidP="00C37E28">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p w14:paraId="1B076667" w14:textId="77777777" w:rsidR="003763F0" w:rsidRPr="00A74B1B" w:rsidRDefault="003763F0" w:rsidP="00443E64"/>
        </w:tc>
        <w:tc>
          <w:tcPr>
            <w:tcW w:w="2345" w:type="dxa"/>
          </w:tcPr>
          <w:p w14:paraId="05F037B7" w14:textId="78AF43B4" w:rsidR="003763F0" w:rsidRDefault="00C37E2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6B962718" w14:textId="104E3469" w:rsidR="003763F0" w:rsidRDefault="00C37E28" w:rsidP="00443E64">
            <w:pPr>
              <w:cnfStyle w:val="000000100000" w:firstRow="0" w:lastRow="0" w:firstColumn="0" w:lastColumn="0" w:oddVBand="0" w:evenVBand="0" w:oddHBand="1" w:evenHBand="0" w:firstRowFirstColumn="0" w:firstRowLastColumn="0" w:lastRowFirstColumn="0" w:lastRowLastColumn="0"/>
            </w:pPr>
            <w:r>
              <w:t>When the VSDM receiver receives a packet from black box, it decodes the packet first. This message is logged if the decoded packet is of type other than ServiceRequest or VehSitDataMessage.</w:t>
            </w:r>
          </w:p>
        </w:tc>
        <w:tc>
          <w:tcPr>
            <w:tcW w:w="3330" w:type="dxa"/>
          </w:tcPr>
          <w:p w14:paraId="7A66A5B9" w14:textId="391C5DFB" w:rsidR="003763F0" w:rsidRDefault="00C37E28" w:rsidP="00443E64">
            <w:pPr>
              <w:cnfStyle w:val="000000100000" w:firstRow="0" w:lastRow="0" w:firstColumn="0" w:lastColumn="0" w:oddVBand="0" w:evenVBand="0" w:oddHBand="1" w:evenHBand="0" w:firstRowFirstColumn="0" w:firstRowLastColumn="0" w:lastRowFirstColumn="0" w:lastRowLastColumn="0"/>
            </w:pPr>
            <w:r>
              <w:t>If the packet received from black box and decoded on the receiver end is of unknown message type, then this message is logged in the application log file.</w:t>
            </w:r>
          </w:p>
        </w:tc>
      </w:tr>
      <w:tr w:rsidR="003763F0" w14:paraId="1A2B1759"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0306CEA0" w14:textId="77777777" w:rsidR="003909CF" w:rsidRPr="00A74B1B" w:rsidRDefault="0006261D"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Unable to decode UDP message {}</w:t>
            </w:r>
          </w:p>
          <w:p w14:paraId="77E4B65C" w14:textId="77777777" w:rsidR="003909CF" w:rsidRPr="00A74B1B" w:rsidRDefault="003909CF"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DecodeFailedException</w:t>
            </w:r>
          </w:p>
          <w:p w14:paraId="7F64EB4E" w14:textId="05B7C010" w:rsidR="003763F0" w:rsidRPr="00A74B1B" w:rsidRDefault="003909CF" w:rsidP="003909CF">
            <w:pPr>
              <w:pStyle w:val="ListParagraph"/>
              <w:numPr>
                <w:ilvl w:val="0"/>
                <w:numId w:val="61"/>
              </w:numPr>
              <w:rPr>
                <w:rFonts w:ascii="Monaco" w:hAnsi="Monaco" w:cs="Times New Roman"/>
                <w:sz w:val="17"/>
                <w:szCs w:val="17"/>
              </w:rPr>
            </w:pPr>
            <w:r w:rsidRPr="00A74B1B">
              <w:rPr>
                <w:rFonts w:ascii="Monaco" w:hAnsi="Monaco" w:cs="Times New Roman"/>
                <w:sz w:val="17"/>
                <w:szCs w:val="17"/>
              </w:rPr>
              <w:t>DecodeNotSupportedException</w:t>
            </w:r>
          </w:p>
        </w:tc>
        <w:tc>
          <w:tcPr>
            <w:tcW w:w="2345" w:type="dxa"/>
          </w:tcPr>
          <w:p w14:paraId="5DA40D5D" w14:textId="11DA0E5F" w:rsidR="003763F0" w:rsidRDefault="003909CF"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9A196B4" w14:textId="700A0E03"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When ODE receives </w:t>
            </w:r>
            <w:r w:rsidR="000A47D6">
              <w:t>any packet</w:t>
            </w:r>
            <w:r>
              <w:t xml:space="preserve"> from </w:t>
            </w:r>
            <w:r w:rsidR="000A47D6">
              <w:t>black box</w:t>
            </w:r>
            <w:r>
              <w:t xml:space="preserve">, the </w:t>
            </w:r>
            <w:r w:rsidR="000A47D6">
              <w:t>receive</w:t>
            </w:r>
            <w:r>
              <w:t xml:space="preserve">r service tries to decode the </w:t>
            </w:r>
            <w:r w:rsidR="000A47D6">
              <w:t>packet</w:t>
            </w:r>
            <w:r>
              <w:t xml:space="preserve"> first. This message is logged if the decoder fails to properly decode the </w:t>
            </w:r>
            <w:r w:rsidR="000A47D6">
              <w:t>packet</w:t>
            </w:r>
            <w:r>
              <w:t>.</w:t>
            </w:r>
          </w:p>
        </w:tc>
        <w:tc>
          <w:tcPr>
            <w:tcW w:w="3330" w:type="dxa"/>
          </w:tcPr>
          <w:p w14:paraId="471F6323" w14:textId="6D098405" w:rsidR="003763F0" w:rsidRDefault="003909CF" w:rsidP="000A47D6">
            <w:pPr>
              <w:cnfStyle w:val="000000000000" w:firstRow="0" w:lastRow="0" w:firstColumn="0" w:lastColumn="0" w:oddVBand="0" w:evenVBand="0" w:oddHBand="0" w:evenHBand="0" w:firstRowFirstColumn="0" w:firstRowLastColumn="0" w:lastRowFirstColumn="0" w:lastRowLastColumn="0"/>
            </w:pPr>
            <w:r>
              <w:t xml:space="preserve">If the </w:t>
            </w:r>
            <w:r w:rsidR="000A47D6">
              <w:t>receiver</w:t>
            </w:r>
            <w:r>
              <w:t xml:space="preserve"> service fails to properly decode the incoming </w:t>
            </w:r>
            <w:r w:rsidR="000A47D6">
              <w:t>packets from black box</w:t>
            </w:r>
            <w:r>
              <w:t>, this message is logged in the application log file.</w:t>
            </w:r>
          </w:p>
        </w:tc>
      </w:tr>
      <w:tr w:rsidR="00A059D6" w14:paraId="6647AF3B"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F5F26EA" w14:textId="77777777" w:rsidR="00B63E02" w:rsidRPr="00A74B1B" w:rsidRDefault="00A059D6" w:rsidP="00B63E02">
            <w:pPr>
              <w:pStyle w:val="ListParagraph"/>
              <w:numPr>
                <w:ilvl w:val="0"/>
                <w:numId w:val="62"/>
              </w:numPr>
              <w:rPr>
                <w:rFonts w:ascii="Monaco" w:hAnsi="Monaco" w:cs="Times New Roman"/>
                <w:sz w:val="17"/>
                <w:szCs w:val="17"/>
              </w:rPr>
            </w:pPr>
            <w:r w:rsidRPr="00A74B1B">
              <w:rPr>
                <w:rFonts w:ascii="Monaco" w:hAnsi="Monaco" w:cs="Times New Roman"/>
                <w:sz w:val="17"/>
                <w:szCs w:val="17"/>
              </w:rPr>
              <w:t>Unable to convert VehSitDataMessage bundle to BSM list.</w:t>
            </w:r>
          </w:p>
          <w:p w14:paraId="7AAA6048" w14:textId="16784773" w:rsidR="00A059D6" w:rsidRPr="00A74B1B" w:rsidRDefault="00B63E02" w:rsidP="00B63E02">
            <w:pPr>
              <w:pStyle w:val="ListParagraph"/>
              <w:numPr>
                <w:ilvl w:val="0"/>
                <w:numId w:val="62"/>
              </w:numPr>
              <w:rPr>
                <w:rFonts w:ascii="Monaco" w:hAnsi="Monaco" w:cs="Times New Roman"/>
                <w:b w:val="0"/>
                <w:bCs w:val="0"/>
                <w:sz w:val="17"/>
                <w:szCs w:val="17"/>
              </w:rPr>
            </w:pPr>
            <w:r w:rsidRPr="00A74B1B">
              <w:rPr>
                <w:rFonts w:ascii="Monaco" w:hAnsi="Monaco" w:cs="Times New Roman"/>
                <w:sz w:val="17"/>
                <w:szCs w:val="17"/>
              </w:rPr>
              <w:t>IllegalArgumentException</w:t>
            </w:r>
          </w:p>
        </w:tc>
        <w:tc>
          <w:tcPr>
            <w:tcW w:w="2345" w:type="dxa"/>
          </w:tcPr>
          <w:p w14:paraId="753CB4C5" w14:textId="7AA89670" w:rsidR="00A059D6" w:rsidRDefault="00A059D6"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34EFEB45" w14:textId="516233D7" w:rsidR="00A059D6" w:rsidRDefault="00B63E02" w:rsidP="000A47D6">
            <w:pPr>
              <w:cnfStyle w:val="000000100000" w:firstRow="0" w:lastRow="0" w:firstColumn="0" w:lastColumn="0" w:oddVBand="0" w:evenVBand="0" w:oddHBand="1" w:evenHBand="0" w:firstRowFirstColumn="0" w:firstRowLastColumn="0" w:lastRowFirstColumn="0" w:lastRowLastColumn="0"/>
            </w:pPr>
            <w:r>
              <w:t xml:space="preserve">When the receiver receives VSD, it tries to extract BSMs out of the VSD. This error </w:t>
            </w:r>
            <w:r>
              <w:lastRenderedPageBreak/>
              <w:t>message is logged if the VSD bundle doesn’t have any BSM records.</w:t>
            </w:r>
          </w:p>
        </w:tc>
        <w:tc>
          <w:tcPr>
            <w:tcW w:w="3330" w:type="dxa"/>
          </w:tcPr>
          <w:p w14:paraId="732179B9" w14:textId="30AC7338" w:rsidR="00A059D6" w:rsidRDefault="00B63E02" w:rsidP="000A47D6">
            <w:pPr>
              <w:cnfStyle w:val="000000100000" w:firstRow="0" w:lastRow="0" w:firstColumn="0" w:lastColumn="0" w:oddVBand="0" w:evenVBand="0" w:oddHBand="1" w:evenHBand="0" w:firstRowFirstColumn="0" w:firstRowLastColumn="0" w:lastRowFirstColumn="0" w:lastRowLastColumn="0"/>
            </w:pPr>
            <w:r>
              <w:lastRenderedPageBreak/>
              <w:t xml:space="preserve">If the VSDM receiver receives a VSD that doesn’t contain any BSM records, this message is </w:t>
            </w:r>
            <w:r>
              <w:lastRenderedPageBreak/>
              <w:t>logged in the application log file.</w:t>
            </w:r>
          </w:p>
        </w:tc>
      </w:tr>
      <w:tr w:rsidR="00B63E02" w14:paraId="6452A47A"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37BA2CC9" w14:textId="77777777"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lastRenderedPageBreak/>
              <w:t>Unable to convert BSM</w:t>
            </w:r>
          </w:p>
          <w:p w14:paraId="664B1D6D" w14:textId="682E4703" w:rsidR="00B63E02" w:rsidRPr="00A74B1B" w:rsidRDefault="00B63E02" w:rsidP="00B63E02">
            <w:pPr>
              <w:pStyle w:val="ListParagraph"/>
              <w:numPr>
                <w:ilvl w:val="0"/>
                <w:numId w:val="63"/>
              </w:numPr>
              <w:rPr>
                <w:rFonts w:ascii="Monaco" w:hAnsi="Monaco" w:cs="Times New Roman"/>
                <w:sz w:val="17"/>
                <w:szCs w:val="17"/>
              </w:rPr>
            </w:pPr>
            <w:r w:rsidRPr="00A74B1B">
              <w:rPr>
                <w:rFonts w:ascii="Monaco" w:hAnsi="Monaco" w:cs="Times New Roman"/>
                <w:sz w:val="17"/>
                <w:szCs w:val="17"/>
              </w:rPr>
              <w:t>OssBsmPart2Exception</w:t>
            </w:r>
          </w:p>
        </w:tc>
        <w:tc>
          <w:tcPr>
            <w:tcW w:w="2345" w:type="dxa"/>
          </w:tcPr>
          <w:p w14:paraId="6AB4DB6D" w14:textId="591C0AFA" w:rsidR="00B63E02" w:rsidRDefault="00B63E02"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3752D5F7" w14:textId="136F8519" w:rsidR="00B63E02" w:rsidRDefault="001150A7" w:rsidP="001150A7">
            <w:pPr>
              <w:cnfStyle w:val="000000000000" w:firstRow="0" w:lastRow="0" w:firstColumn="0" w:lastColumn="0" w:oddVBand="0" w:evenVBand="0" w:oddHBand="0" w:evenHBand="0" w:firstRowFirstColumn="0" w:firstRowLastColumn="0" w:lastRowFirstColumn="0" w:lastRowLastColumn="0"/>
            </w:pPr>
            <w:r>
              <w:t>When the VSDM receiver extracts BSMs from VSD, it tries to convert the generic BSM into J2735BSM format. This error message is logged if the receiver fails to properly perform conversion to J2735BSM format.</w:t>
            </w:r>
          </w:p>
        </w:tc>
        <w:tc>
          <w:tcPr>
            <w:tcW w:w="3330" w:type="dxa"/>
          </w:tcPr>
          <w:p w14:paraId="7FE737BF" w14:textId="3851C774" w:rsidR="00B63E02" w:rsidRDefault="001150A7" w:rsidP="000A47D6">
            <w:pPr>
              <w:cnfStyle w:val="000000000000" w:firstRow="0" w:lastRow="0" w:firstColumn="0" w:lastColumn="0" w:oddVBand="0" w:evenVBand="0" w:oddHBand="0" w:evenHBand="0" w:firstRowFirstColumn="0" w:firstRowLastColumn="0" w:lastRowFirstColumn="0" w:lastRowLastColumn="0"/>
            </w:pPr>
            <w:r>
              <w:t>If the VSDM receiver fails to convert generic BSM to J2735BSM, this message is logged in the application log file.</w:t>
            </w:r>
          </w:p>
        </w:tc>
      </w:tr>
    </w:tbl>
    <w:p w14:paraId="59AC9DFE" w14:textId="5B5356BB" w:rsidR="003763F0" w:rsidRDefault="003763F0" w:rsidP="004677FC">
      <w:pPr>
        <w:spacing w:line="240" w:lineRule="auto"/>
        <w:jc w:val="both"/>
      </w:pPr>
    </w:p>
    <w:p w14:paraId="27333D8B" w14:textId="6CF066F3" w:rsidR="004748A1" w:rsidRDefault="004748A1" w:rsidP="004677FC">
      <w:pPr>
        <w:pStyle w:val="Heading2"/>
      </w:pPr>
      <w:bookmarkStart w:id="420" w:name="_Toc483908172"/>
      <w:r>
        <w:t>BSM Receive Service via UDP</w:t>
      </w:r>
      <w:bookmarkEnd w:id="420"/>
    </w:p>
    <w:p w14:paraId="1C0FA61B" w14:textId="5EBF82C3" w:rsidR="007E5CC3" w:rsidRDefault="007E5CC3" w:rsidP="00B348E2">
      <w:pPr>
        <w:jc w:val="both"/>
      </w:pPr>
      <w:r>
        <w:t>The ODE receives BSM messages via UDP/IP at its BSM Receiver service</w:t>
      </w:r>
      <w:r w:rsidR="005651B6">
        <w:t xml:space="preserve"> on the default port 46800 which can be changed through ode properties</w:t>
      </w:r>
      <w:r>
        <w:t xml:space="preserve">. </w:t>
      </w:r>
      <w:r w:rsidR="005651B6">
        <w:t>BSM dialog does not include trust establishment phase, hence the BSMs are directly sent to ODE</w:t>
      </w:r>
      <w:r>
        <w:t>. Once BSMs are received,</w:t>
      </w:r>
      <w:r w:rsidR="005651B6">
        <w:t xml:space="preserve"> they will be published to the BSM kafka topics. [ODE-314] BSM Process then consumes the BSMs from the corresponding kafka topics. The consumed BSMs </w:t>
      </w:r>
      <w:r>
        <w:t>will</w:t>
      </w:r>
      <w:r w:rsidR="005651B6">
        <w:t xml:space="preserve"> then</w:t>
      </w:r>
      <w:r>
        <w:t xml:space="preserve"> </w:t>
      </w:r>
      <w:r w:rsidR="005651B6">
        <w:t>be</w:t>
      </w:r>
      <w:r>
        <w:t xml:space="preserve"> inserted in</w:t>
      </w:r>
      <w:r w:rsidR="005651B6">
        <w:t>to</w:t>
      </w:r>
      <w:r>
        <w:t xml:space="preserve"> a hash map where the keys will be the temp ID of the BSM and the value will be a queue of corresponding BSMs with the particular tempID. When a BSM is inserted to the queue</w:t>
      </w:r>
      <w:r w:rsidR="005651B6">
        <w:t xml:space="preserve">, </w:t>
      </w:r>
      <w:r>
        <w:t>it will check if the queue has 10 BSMs. In the case that the queue has 10 BSMs</w:t>
      </w:r>
      <w:r w:rsidR="006E7C7C">
        <w:t>, it will package them into VSD and publish it to the VSD kafka topic. Else, it will wait for more incoming BSMs.</w:t>
      </w:r>
    </w:p>
    <w:p w14:paraId="5DAA5C01" w14:textId="1A3A15BA" w:rsidR="004748A1" w:rsidRDefault="004748A1" w:rsidP="004677FC"/>
    <w:p w14:paraId="6BA4B589" w14:textId="34DBE8C3" w:rsidR="004748A1" w:rsidRDefault="004748A1" w:rsidP="004748A1">
      <w:pPr>
        <w:pStyle w:val="Heading3"/>
      </w:pPr>
      <w:bookmarkStart w:id="421" w:name="_Toc483908173"/>
      <w:r>
        <w:t>BSM Receiver Service Messages and Alerts</w:t>
      </w:r>
      <w:bookmarkEnd w:id="421"/>
    </w:p>
    <w:p w14:paraId="28D54A79" w14:textId="1ECE78F7" w:rsidR="004748A1" w:rsidRPr="002253B4" w:rsidRDefault="004748A1" w:rsidP="004748A1">
      <w:r>
        <w:fldChar w:fldCharType="begin"/>
      </w:r>
      <w:r>
        <w:instrText xml:space="preserve"> REF _Ref483489995 \h </w:instrText>
      </w:r>
      <w:r>
        <w:fldChar w:fldCharType="separate"/>
      </w:r>
      <w:r>
        <w:t xml:space="preserve">Table </w:t>
      </w:r>
      <w:r w:rsidR="0010402A">
        <w:rPr>
          <w:noProof/>
        </w:rPr>
        <w:t>1</w:t>
      </w:r>
      <w:r>
        <w:fldChar w:fldCharType="end"/>
      </w:r>
      <w:r>
        <w:t xml:space="preserve"> provides a detailed list of the BSM Receive</w:t>
      </w:r>
      <w:r w:rsidR="0010402A">
        <w:t>r</w:t>
      </w:r>
      <w:r>
        <w:t xml:space="preserve"> Service messages and alerts. </w:t>
      </w:r>
    </w:p>
    <w:p w14:paraId="1996C79F" w14:textId="7FC7DACA" w:rsidR="004748A1" w:rsidRDefault="004748A1" w:rsidP="004748A1">
      <w:pPr>
        <w:pStyle w:val="Caption"/>
        <w:keepNext/>
      </w:pPr>
      <w:r>
        <w:t xml:space="preserve">Table </w:t>
      </w:r>
      <w:r w:rsidR="0010402A">
        <w:t>1</w:t>
      </w:r>
      <w:r>
        <w:t xml:space="preserve"> </w:t>
      </w:r>
      <w:r w:rsidR="0010402A">
        <w:t>–</w:t>
      </w:r>
      <w:r>
        <w:t xml:space="preserve"> </w:t>
      </w:r>
      <w:r w:rsidR="0010402A">
        <w:t>BSM Receiver Service</w:t>
      </w:r>
      <w:r>
        <w:t xml:space="preserve"> </w:t>
      </w:r>
      <w:r>
        <w:rPr>
          <w:noProof/>
        </w:rPr>
        <w:t>Messages and Alerts</w:t>
      </w:r>
    </w:p>
    <w:tbl>
      <w:tblPr>
        <w:tblStyle w:val="GridTable4-Accent11"/>
        <w:tblW w:w="13135" w:type="dxa"/>
        <w:tblLook w:val="04A0" w:firstRow="1" w:lastRow="0" w:firstColumn="1" w:lastColumn="0" w:noHBand="0" w:noVBand="1"/>
      </w:tblPr>
      <w:tblGrid>
        <w:gridCol w:w="4125"/>
        <w:gridCol w:w="2345"/>
        <w:gridCol w:w="3335"/>
        <w:gridCol w:w="3330"/>
      </w:tblGrid>
      <w:tr w:rsidR="004748A1" w14:paraId="2F53BE8F" w14:textId="77777777" w:rsidTr="009C5090">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125" w:type="dxa"/>
          </w:tcPr>
          <w:p w14:paraId="4874D310" w14:textId="77777777" w:rsidR="004748A1" w:rsidRDefault="004748A1" w:rsidP="00443E64">
            <w:r>
              <w:t>Message or Alert</w:t>
            </w:r>
          </w:p>
        </w:tc>
        <w:tc>
          <w:tcPr>
            <w:tcW w:w="2345" w:type="dxa"/>
          </w:tcPr>
          <w:p w14:paraId="44D1DE69"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Communication Method</w:t>
            </w:r>
          </w:p>
        </w:tc>
        <w:tc>
          <w:tcPr>
            <w:tcW w:w="3335" w:type="dxa"/>
          </w:tcPr>
          <w:p w14:paraId="424E3491"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4D437106" w14:textId="77777777" w:rsidR="004748A1" w:rsidRDefault="004748A1" w:rsidP="00443E64">
            <w:pPr>
              <w:cnfStyle w:val="100000000000" w:firstRow="1" w:lastRow="0" w:firstColumn="0" w:lastColumn="0" w:oddVBand="0" w:evenVBand="0" w:oddHBand="0" w:evenHBand="0" w:firstRowFirstColumn="0" w:firstRowLastColumn="0" w:lastRowFirstColumn="0" w:lastRowLastColumn="0"/>
            </w:pPr>
            <w:r>
              <w:t>Criteria</w:t>
            </w:r>
          </w:p>
        </w:tc>
      </w:tr>
      <w:tr w:rsidR="004748A1" w14:paraId="41CDFDD7"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1070655F" w14:textId="77777777" w:rsidR="009C5090" w:rsidRDefault="009C5090" w:rsidP="009C5090">
            <w:pPr>
              <w:pStyle w:val="ListParagraph"/>
              <w:numPr>
                <w:ilvl w:val="0"/>
                <w:numId w:val="54"/>
              </w:numPr>
              <w:rPr>
                <w:rFonts w:ascii="Monaco" w:hAnsi="Monaco" w:cs="Times New Roman"/>
                <w:sz w:val="17"/>
                <w:szCs w:val="17"/>
              </w:rPr>
            </w:pPr>
            <w:r w:rsidRPr="00A74B1B">
              <w:rPr>
                <w:rFonts w:ascii="Monaco" w:hAnsi="Monaco" w:cs="Times New Roman"/>
                <w:sz w:val="17"/>
                <w:szCs w:val="17"/>
              </w:rPr>
              <w:t>"Error creating socket with port {}"</w:t>
            </w:r>
          </w:p>
          <w:p w14:paraId="3AC24373" w14:textId="42EDA3C3" w:rsidR="004748A1" w:rsidRPr="009C5090" w:rsidRDefault="009C5090" w:rsidP="009C5090">
            <w:pPr>
              <w:pStyle w:val="ListParagraph"/>
              <w:numPr>
                <w:ilvl w:val="0"/>
                <w:numId w:val="54"/>
              </w:numPr>
              <w:rPr>
                <w:rFonts w:ascii="Monaco" w:hAnsi="Monaco" w:cs="Times New Roman"/>
                <w:sz w:val="17"/>
                <w:szCs w:val="17"/>
              </w:rPr>
            </w:pPr>
            <w:r w:rsidRPr="009C5090">
              <w:rPr>
                <w:rFonts w:ascii="Monaco" w:hAnsi="Monaco" w:cs="Times New Roman"/>
                <w:sz w:val="17"/>
                <w:szCs w:val="17"/>
              </w:rPr>
              <w:t>SocketException</w:t>
            </w:r>
          </w:p>
        </w:tc>
        <w:tc>
          <w:tcPr>
            <w:tcW w:w="2345" w:type="dxa"/>
          </w:tcPr>
          <w:p w14:paraId="49A261E7" w14:textId="5125A00B" w:rsidR="004748A1" w:rsidRDefault="009C5090"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7592AD90" w14:textId="6F9EE6C5" w:rsidR="004748A1" w:rsidRDefault="009C5090" w:rsidP="009C5090">
            <w:pPr>
              <w:cnfStyle w:val="000000100000" w:firstRow="0" w:lastRow="0" w:firstColumn="0" w:lastColumn="0" w:oddVBand="0" w:evenVBand="0" w:oddHBand="1" w:evenHBand="0" w:firstRowFirstColumn="0" w:firstRowLastColumn="0" w:lastRowFirstColumn="0" w:lastRowLastColumn="0"/>
            </w:pPr>
            <w:r>
              <w:t xml:space="preserve">When the BSM receiver is initialized, a datagram socket is created to listen for incoming </w:t>
            </w:r>
            <w:r>
              <w:lastRenderedPageBreak/>
              <w:t>messages from OBU. This error message is logged when ODE fails to create a new datagram socket due to port being bound to some other program or some other reasons.</w:t>
            </w:r>
          </w:p>
        </w:tc>
        <w:tc>
          <w:tcPr>
            <w:tcW w:w="3330" w:type="dxa"/>
          </w:tcPr>
          <w:p w14:paraId="17195491" w14:textId="7CAC8994" w:rsidR="004748A1" w:rsidRDefault="009C5090" w:rsidP="00443E64">
            <w:pPr>
              <w:cnfStyle w:val="000000100000" w:firstRow="0" w:lastRow="0" w:firstColumn="0" w:lastColumn="0" w:oddVBand="0" w:evenVBand="0" w:oddHBand="1" w:evenHBand="0" w:firstRowFirstColumn="0" w:firstRowLastColumn="0" w:lastRowFirstColumn="0" w:lastRowLastColumn="0"/>
            </w:pPr>
            <w:r>
              <w:lastRenderedPageBreak/>
              <w:t xml:space="preserve">If the port is already bound to some other program or if the socket creation fails for some </w:t>
            </w:r>
            <w:r>
              <w:lastRenderedPageBreak/>
              <w:t>other reason, this message is logged in the application log file.</w:t>
            </w:r>
          </w:p>
        </w:tc>
      </w:tr>
      <w:tr w:rsidR="004748A1" w14:paraId="22AC8C98"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410D651B" w14:textId="77777777" w:rsidR="009C5090" w:rsidRDefault="009C5090" w:rsidP="009C5090">
            <w:pPr>
              <w:pStyle w:val="ListParagraph"/>
              <w:numPr>
                <w:ilvl w:val="0"/>
                <w:numId w:val="60"/>
              </w:numPr>
              <w:rPr>
                <w:rFonts w:ascii="Monaco" w:hAnsi="Monaco" w:cs="Times New Roman"/>
                <w:sz w:val="17"/>
                <w:szCs w:val="17"/>
              </w:rPr>
            </w:pPr>
            <w:r w:rsidRPr="00A74B1B">
              <w:rPr>
                <w:rFonts w:ascii="Monaco" w:hAnsi="Monaco" w:cs="Times New Roman"/>
                <w:sz w:val="17"/>
                <w:szCs w:val="17"/>
              </w:rPr>
              <w:lastRenderedPageBreak/>
              <w:t>Error receiving packet</w:t>
            </w:r>
          </w:p>
          <w:p w14:paraId="168FFFAB" w14:textId="39EC9659" w:rsidR="004748A1" w:rsidRPr="009C5090" w:rsidRDefault="009C5090" w:rsidP="009C5090">
            <w:pPr>
              <w:pStyle w:val="ListParagraph"/>
              <w:numPr>
                <w:ilvl w:val="0"/>
                <w:numId w:val="60"/>
              </w:numPr>
              <w:rPr>
                <w:rFonts w:ascii="Monaco" w:hAnsi="Monaco" w:cs="Times New Roman"/>
                <w:sz w:val="17"/>
                <w:szCs w:val="17"/>
              </w:rPr>
            </w:pPr>
            <w:r w:rsidRPr="009C5090">
              <w:rPr>
                <w:rFonts w:ascii="Monaco" w:hAnsi="Monaco" w:cs="Times New Roman"/>
                <w:sz w:val="17"/>
                <w:szCs w:val="17"/>
              </w:rPr>
              <w:t>IOException</w:t>
            </w:r>
          </w:p>
        </w:tc>
        <w:tc>
          <w:tcPr>
            <w:tcW w:w="2345" w:type="dxa"/>
          </w:tcPr>
          <w:p w14:paraId="2D4FFF71" w14:textId="331E9C08" w:rsidR="004748A1" w:rsidRDefault="009C5090" w:rsidP="00443E64">
            <w:pPr>
              <w:cnfStyle w:val="000000000000" w:firstRow="0" w:lastRow="0" w:firstColumn="0" w:lastColumn="0" w:oddVBand="0" w:evenVBand="0" w:oddHBand="0" w:evenHBand="0" w:firstRowFirstColumn="0" w:firstRowLastColumn="0" w:lastRowFirstColumn="0" w:lastRowLastColumn="0"/>
            </w:pPr>
            <w:r>
              <w:t>Application log file</w:t>
            </w:r>
          </w:p>
        </w:tc>
        <w:tc>
          <w:tcPr>
            <w:tcW w:w="3335" w:type="dxa"/>
          </w:tcPr>
          <w:p w14:paraId="71074DFE" w14:textId="14664614" w:rsidR="004748A1" w:rsidRDefault="009C5090" w:rsidP="009C5090">
            <w:pPr>
              <w:cnfStyle w:val="000000000000" w:firstRow="0" w:lastRow="0" w:firstColumn="0" w:lastColumn="0" w:oddVBand="0" w:evenVBand="0" w:oddHBand="0" w:evenHBand="0" w:firstRowFirstColumn="0" w:firstRowLastColumn="0" w:lastRowFirstColumn="0" w:lastRowLastColumn="0"/>
            </w:pPr>
            <w:r>
              <w:t>When the ODE waits for packets from OBU, this error message may be logged if the datagram socket fails to receive any packets due to IOException with the socket.</w:t>
            </w:r>
          </w:p>
        </w:tc>
        <w:tc>
          <w:tcPr>
            <w:tcW w:w="3330" w:type="dxa"/>
          </w:tcPr>
          <w:p w14:paraId="4047EF1A" w14:textId="03A2F1F1" w:rsidR="004748A1" w:rsidRDefault="009C5090" w:rsidP="009C5090">
            <w:pPr>
              <w:cnfStyle w:val="000000000000" w:firstRow="0" w:lastRow="0" w:firstColumn="0" w:lastColumn="0" w:oddVBand="0" w:evenVBand="0" w:oddHBand="0" w:evenHBand="0" w:firstRowFirstColumn="0" w:firstRowLastColumn="0" w:lastRowFirstColumn="0" w:lastRowLastColumn="0"/>
            </w:pPr>
            <w:r>
              <w:t>If the listening datagram socket fails to receive incoming packets from OBU, this message is logged in the application log file.</w:t>
            </w:r>
          </w:p>
        </w:tc>
      </w:tr>
      <w:tr w:rsidR="004748A1" w14:paraId="2ACF21B3" w14:textId="77777777" w:rsidTr="00443E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509A5605" w14:textId="0DFAFC48" w:rsidR="004748A1" w:rsidRPr="00CE0F08" w:rsidRDefault="00CE0F08" w:rsidP="00443E64">
            <w:pPr>
              <w:pStyle w:val="ListParagraph"/>
              <w:numPr>
                <w:ilvl w:val="0"/>
                <w:numId w:val="61"/>
              </w:numPr>
              <w:rPr>
                <w:rFonts w:ascii="Monaco" w:hAnsi="Monaco" w:cs="Times New Roman"/>
                <w:sz w:val="17"/>
                <w:szCs w:val="17"/>
              </w:rPr>
            </w:pPr>
            <w:r w:rsidRPr="00A74B1B">
              <w:rPr>
                <w:rFonts w:ascii="Monaco" w:hAnsi="Monaco" w:cs="Times New Roman"/>
                <w:sz w:val="17"/>
                <w:szCs w:val="17"/>
              </w:rPr>
              <w:t>Unknown message type received {}</w:t>
            </w:r>
          </w:p>
        </w:tc>
        <w:tc>
          <w:tcPr>
            <w:tcW w:w="2345" w:type="dxa"/>
          </w:tcPr>
          <w:p w14:paraId="4BE2DD80" w14:textId="3B59E660" w:rsidR="004748A1" w:rsidRDefault="00CE0F08" w:rsidP="00443E64">
            <w:pPr>
              <w:cnfStyle w:val="000000100000" w:firstRow="0" w:lastRow="0" w:firstColumn="0" w:lastColumn="0" w:oddVBand="0" w:evenVBand="0" w:oddHBand="1" w:evenHBand="0" w:firstRowFirstColumn="0" w:firstRowLastColumn="0" w:lastRowFirstColumn="0" w:lastRowLastColumn="0"/>
            </w:pPr>
            <w:r>
              <w:t>Application log file</w:t>
            </w:r>
          </w:p>
        </w:tc>
        <w:tc>
          <w:tcPr>
            <w:tcW w:w="3335" w:type="dxa"/>
          </w:tcPr>
          <w:p w14:paraId="59584F9D" w14:textId="7C1FAD7B"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When the </w:t>
            </w:r>
            <w:r w:rsidR="00C0223C">
              <w:t>BSM</w:t>
            </w:r>
            <w:r>
              <w:t xml:space="preserve"> receiver receives a packet from </w:t>
            </w:r>
            <w:r w:rsidR="00C0223C">
              <w:t>OBU</w:t>
            </w:r>
            <w:r>
              <w:t>, it decodes the packet first. This message is logged if the decoded packet is of type other than</w:t>
            </w:r>
            <w:r w:rsidR="00C0223C">
              <w:t xml:space="preserve"> J2735Bsm</w:t>
            </w:r>
            <w:r>
              <w:t>.</w:t>
            </w:r>
          </w:p>
        </w:tc>
        <w:tc>
          <w:tcPr>
            <w:tcW w:w="3330" w:type="dxa"/>
          </w:tcPr>
          <w:p w14:paraId="2BF32B41" w14:textId="07BCC14A" w:rsidR="004748A1" w:rsidRDefault="00CE0F08" w:rsidP="00C0223C">
            <w:pPr>
              <w:cnfStyle w:val="000000100000" w:firstRow="0" w:lastRow="0" w:firstColumn="0" w:lastColumn="0" w:oddVBand="0" w:evenVBand="0" w:oddHBand="1" w:evenHBand="0" w:firstRowFirstColumn="0" w:firstRowLastColumn="0" w:lastRowFirstColumn="0" w:lastRowLastColumn="0"/>
            </w:pPr>
            <w:r>
              <w:t xml:space="preserve">If the packet received from </w:t>
            </w:r>
            <w:r w:rsidR="00C0223C">
              <w:t>OBU</w:t>
            </w:r>
            <w:r>
              <w:t xml:space="preserve"> and decoded on the receiver end is of unknown message type, then this message is logged in the application log file.</w:t>
            </w:r>
          </w:p>
        </w:tc>
      </w:tr>
      <w:tr w:rsidR="004748A1" w14:paraId="4B6036F3" w14:textId="77777777" w:rsidTr="00443E64">
        <w:tc>
          <w:tcPr>
            <w:cnfStyle w:val="001000000000" w:firstRow="0" w:lastRow="0" w:firstColumn="1" w:lastColumn="0" w:oddVBand="0" w:evenVBand="0" w:oddHBand="0" w:evenHBand="0" w:firstRowFirstColumn="0" w:firstRowLastColumn="0" w:lastRowFirstColumn="0" w:lastRowLastColumn="0"/>
            <w:tcW w:w="4125" w:type="dxa"/>
          </w:tcPr>
          <w:p w14:paraId="674C95A2" w14:textId="77777777" w:rsidR="004748A1" w:rsidRPr="00886A51" w:rsidRDefault="004748A1" w:rsidP="00443E64"/>
        </w:tc>
        <w:tc>
          <w:tcPr>
            <w:tcW w:w="2345" w:type="dxa"/>
          </w:tcPr>
          <w:p w14:paraId="00155E3E"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5" w:type="dxa"/>
          </w:tcPr>
          <w:p w14:paraId="4ECD23B3"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c>
          <w:tcPr>
            <w:tcW w:w="3330" w:type="dxa"/>
          </w:tcPr>
          <w:p w14:paraId="2EDF6631" w14:textId="77777777" w:rsidR="004748A1" w:rsidRDefault="004748A1" w:rsidP="00443E64">
            <w:pPr>
              <w:cnfStyle w:val="000000000000" w:firstRow="0" w:lastRow="0" w:firstColumn="0" w:lastColumn="0" w:oddVBand="0" w:evenVBand="0" w:oddHBand="0" w:evenHBand="0" w:firstRowFirstColumn="0" w:firstRowLastColumn="0" w:lastRowFirstColumn="0" w:lastRowLastColumn="0"/>
            </w:pPr>
          </w:p>
        </w:tc>
      </w:tr>
    </w:tbl>
    <w:p w14:paraId="41604009" w14:textId="77777777" w:rsidR="004748A1" w:rsidRPr="004748A1" w:rsidRDefault="004748A1" w:rsidP="004677FC"/>
    <w:p w14:paraId="5C869022" w14:textId="77777777" w:rsidR="00C26C45" w:rsidRDefault="00E53E91" w:rsidP="00CB08F3">
      <w:pPr>
        <w:pStyle w:val="Heading1"/>
      </w:pPr>
      <w:bookmarkStart w:id="422" w:name="_Toc483908174"/>
      <w:r>
        <w:t>Appendix A: ODE</w:t>
      </w:r>
      <w:r w:rsidRPr="001E40C7">
        <w:t xml:space="preserve"> </w:t>
      </w:r>
      <w:r>
        <w:t>Interface Specification</w:t>
      </w:r>
      <w:bookmarkEnd w:id="422"/>
    </w:p>
    <w:p w14:paraId="30A1C191" w14:textId="0DB298C4" w:rsidR="0060433B" w:rsidRPr="0060433B" w:rsidRDefault="0060433B" w:rsidP="0060433B">
      <w:r>
        <w:t xml:space="preserve">Field devices and TMC applications interface with the ODE for both sending and receiving data to and from the ODE </w:t>
      </w:r>
    </w:p>
    <w:p w14:paraId="3C16AD85" w14:textId="77777777" w:rsidR="0060433B" w:rsidRDefault="0060433B" w:rsidP="0060433B">
      <w:r>
        <w:t>Ode provides two methods of accepting data from field devices:</w:t>
      </w:r>
    </w:p>
    <w:p w14:paraId="50A87EEC" w14:textId="3B74CCF5" w:rsidR="0060433B" w:rsidRDefault="0060433B" w:rsidP="006820F5">
      <w:pPr>
        <w:pStyle w:val="ListParagraph"/>
        <w:numPr>
          <w:ilvl w:val="0"/>
          <w:numId w:val="19"/>
        </w:numPr>
        <w:spacing w:before="0" w:after="0" w:line="240" w:lineRule="auto"/>
        <w:contextualSpacing w:val="0"/>
      </w:pPr>
      <w:r>
        <w:t xml:space="preserve">File copy: described in section </w:t>
      </w:r>
      <w:r>
        <w:fldChar w:fldCharType="begin"/>
      </w:r>
      <w:r>
        <w:instrText xml:space="preserve"> REF _Ref471804194 \r \h </w:instrText>
      </w:r>
      <w:r>
        <w:fldChar w:fldCharType="separate"/>
      </w:r>
      <w:r w:rsidR="00244E15">
        <w:t>7.1</w:t>
      </w:r>
      <w:r>
        <w:fldChar w:fldCharType="end"/>
      </w:r>
      <w:r>
        <w:t xml:space="preserve"> </w:t>
      </w:r>
    </w:p>
    <w:p w14:paraId="07602C19" w14:textId="3310D2CB" w:rsidR="0060433B" w:rsidRDefault="0060433B" w:rsidP="006820F5">
      <w:pPr>
        <w:pStyle w:val="ListParagraph"/>
        <w:numPr>
          <w:ilvl w:val="0"/>
          <w:numId w:val="19"/>
        </w:numPr>
        <w:spacing w:before="0" w:after="0" w:line="240" w:lineRule="auto"/>
        <w:contextualSpacing w:val="0"/>
      </w:pPr>
      <w:r>
        <w:t xml:space="preserve">RESTful API: upload described in section </w:t>
      </w:r>
      <w:r>
        <w:fldChar w:fldCharType="begin"/>
      </w:r>
      <w:r>
        <w:instrText xml:space="preserve"> REF _</w:instrText>
      </w:r>
      <w:r w:rsidR="00927FC8">
        <w:instrText>Ref476570427</w:instrText>
      </w:r>
      <w:r>
        <w:instrText xml:space="preserve"> \r \h </w:instrText>
      </w:r>
      <w:r>
        <w:fldChar w:fldCharType="separate"/>
      </w:r>
      <w:r w:rsidR="00927FC8">
        <w:t>7.2</w:t>
      </w:r>
      <w:r>
        <w:fldChar w:fldCharType="end"/>
      </w:r>
    </w:p>
    <w:p w14:paraId="0E26BBA6" w14:textId="25C0DE8D" w:rsidR="0060433B" w:rsidRDefault="0060433B" w:rsidP="0060433B">
      <w:r>
        <w:t xml:space="preserve">ODE provides several methods for the TMC applications </w:t>
      </w:r>
      <w:r w:rsidR="00B05D2B">
        <w:t xml:space="preserve">(or any ODE client application) </w:t>
      </w:r>
      <w:r>
        <w:t>to send and receive data</w:t>
      </w:r>
      <w:r w:rsidR="00B05D2B">
        <w:t xml:space="preserve"> to and from the ODE</w:t>
      </w:r>
    </w:p>
    <w:p w14:paraId="2D91CC45" w14:textId="17DF5917" w:rsidR="00B05D2B" w:rsidRDefault="00B05D2B" w:rsidP="006820F5">
      <w:pPr>
        <w:pStyle w:val="ListParagraph"/>
        <w:numPr>
          <w:ilvl w:val="0"/>
          <w:numId w:val="20"/>
        </w:numPr>
        <w:spacing w:before="0" w:after="0" w:line="240" w:lineRule="auto"/>
        <w:contextualSpacing w:val="0"/>
      </w:pPr>
      <w:r>
        <w:t xml:space="preserve">RESTful API: upload described in section </w:t>
      </w:r>
      <w:r>
        <w:fldChar w:fldCharType="begin"/>
      </w:r>
      <w:r>
        <w:instrText xml:space="preserve"> REF _</w:instrText>
      </w:r>
      <w:r w:rsidR="00927FC8">
        <w:instrText>Ref476570491</w:instrText>
      </w:r>
      <w:r>
        <w:instrText xml:space="preserve"> \r \h </w:instrText>
      </w:r>
      <w:r>
        <w:fldChar w:fldCharType="separate"/>
      </w:r>
      <w:r w:rsidR="00927FC8">
        <w:t>7.2</w:t>
      </w:r>
      <w:r>
        <w:fldChar w:fldCharType="end"/>
      </w:r>
    </w:p>
    <w:p w14:paraId="59D0318F" w14:textId="1F33EABC" w:rsidR="0060433B" w:rsidRDefault="00B05D2B" w:rsidP="006820F5">
      <w:pPr>
        <w:pStyle w:val="ListParagraph"/>
        <w:numPr>
          <w:ilvl w:val="0"/>
          <w:numId w:val="20"/>
        </w:numPr>
        <w:spacing w:before="0" w:after="0" w:line="240" w:lineRule="auto"/>
        <w:contextualSpacing w:val="0"/>
      </w:pPr>
      <w:r>
        <w:t xml:space="preserve">Streaming API: described in section </w:t>
      </w:r>
      <w:r>
        <w:fldChar w:fldCharType="begin"/>
      </w:r>
      <w:r>
        <w:instrText xml:space="preserve"> REF _Ref471804513 \r \h </w:instrText>
      </w:r>
      <w:r>
        <w:fldChar w:fldCharType="separate"/>
      </w:r>
      <w:r w:rsidR="00244E15">
        <w:t>7.3</w:t>
      </w:r>
      <w:r>
        <w:fldChar w:fldCharType="end"/>
      </w:r>
      <w:r>
        <w:t>.</w:t>
      </w:r>
    </w:p>
    <w:p w14:paraId="7326A029" w14:textId="59B96C93" w:rsidR="00B05D2B" w:rsidRDefault="00B05D2B" w:rsidP="00C26C45">
      <w:r>
        <w:t xml:space="preserve">All of the above interfaces </w:t>
      </w:r>
      <w:r w:rsidR="00927FC8">
        <w:t>can</w:t>
      </w:r>
      <w:r>
        <w:t xml:space="preserve"> be secured using SSL encryption. </w:t>
      </w:r>
    </w:p>
    <w:p w14:paraId="2B8D9DA3" w14:textId="5E89DEB3" w:rsidR="0060433B" w:rsidRDefault="00B05D2B" w:rsidP="0060433B">
      <w:pPr>
        <w:pStyle w:val="Heading2"/>
      </w:pPr>
      <w:bookmarkStart w:id="423" w:name="_Ref471804194"/>
      <w:bookmarkStart w:id="424" w:name="_Toc483908175"/>
      <w:r>
        <w:lastRenderedPageBreak/>
        <w:t>File Co</w:t>
      </w:r>
      <w:r w:rsidR="0060433B">
        <w:t>py Data Deposit</w:t>
      </w:r>
      <w:bookmarkEnd w:id="423"/>
      <w:bookmarkEnd w:id="424"/>
    </w:p>
    <w:p w14:paraId="67568B75" w14:textId="2766CF9D" w:rsidR="0060433B" w:rsidRPr="0060433B" w:rsidRDefault="0060433B" w:rsidP="0060433B">
      <w:r>
        <w:t xml:space="preserve">The File copy method is achieved by providing a configurable location on a shared file system where field devices will be able to deposit their data files and log files for processing. The upload location is specified by the application </w:t>
      </w:r>
      <w:r w:rsidR="008461B4">
        <w:t>properties</w:t>
      </w:r>
      <w:r>
        <w:t xml:space="preserve"> </w:t>
      </w:r>
      <w:r w:rsidRPr="00D51342">
        <w:rPr>
          <w:rStyle w:val="token"/>
          <w:rFonts w:ascii="Courier New" w:hAnsi="Courier New"/>
          <w:color w:val="343434"/>
          <w:shd w:val="clear" w:color="auto" w:fill="FCFCFC"/>
        </w:rPr>
        <w:t>ode.</w:t>
      </w:r>
      <w:r w:rsidR="008461B4">
        <w:rPr>
          <w:rStyle w:val="token"/>
          <w:rFonts w:ascii="Courier New" w:hAnsi="Courier New" w:cs="Courier New"/>
          <w:color w:val="343434"/>
          <w:shd w:val="clear" w:color="auto" w:fill="FCFCFC"/>
        </w:rPr>
        <w:t>uploadLocationRoot/ode.uploadLocationBsm</w:t>
      </w:r>
      <w:r w:rsidR="008461B4">
        <w:rPr>
          <w:rStyle w:val="token"/>
          <w:rFonts w:ascii="Arial" w:hAnsi="Arial" w:cs="Arial"/>
          <w:color w:val="5A5A5A"/>
          <w:sz w:val="27"/>
          <w:szCs w:val="27"/>
          <w:shd w:val="clear" w:color="auto" w:fill="FCFCFC"/>
        </w:rPr>
        <w:t xml:space="preserve"> </w:t>
      </w:r>
      <w:r w:rsidR="008461B4" w:rsidRPr="008461B4">
        <w:t>and</w:t>
      </w:r>
      <w:r w:rsidR="008461B4">
        <w:rPr>
          <w:rStyle w:val="token"/>
          <w:rFonts w:ascii="Arial" w:hAnsi="Arial" w:cs="Arial"/>
          <w:color w:val="5A5A5A"/>
          <w:sz w:val="27"/>
          <w:szCs w:val="27"/>
          <w:shd w:val="clear" w:color="auto" w:fill="FCFCFC"/>
        </w:rPr>
        <w:t xml:space="preserve"> </w:t>
      </w:r>
      <w:r w:rsidR="008461B4">
        <w:rPr>
          <w:rStyle w:val="token"/>
          <w:rFonts w:ascii="Courier New" w:hAnsi="Courier New" w:cs="Courier New"/>
          <w:color w:val="343434"/>
          <w:shd w:val="clear" w:color="auto" w:fill="FCFCFC"/>
        </w:rPr>
        <w:t>ode.uploadLocationRoot/ode.uploadLocationMessageFrame</w:t>
      </w:r>
      <w:ins w:id="425" w:author="Musavi, Hamid [USA]" w:date="2017-09-01T10:24:00Z">
        <w:r w:rsidR="00CA4412">
          <w:rPr>
            <w:rStyle w:val="token"/>
            <w:rFonts w:ascii="Courier New" w:hAnsi="Courier New" w:cs="Courier New"/>
            <w:color w:val="343434"/>
            <w:shd w:val="clear" w:color="auto" w:fill="FCFCFC"/>
          </w:rPr>
          <w:t xml:space="preserve"> and </w:t>
        </w:r>
        <w:r w:rsidR="00CA4412" w:rsidRPr="00D51342">
          <w:rPr>
            <w:rStyle w:val="token"/>
            <w:rFonts w:ascii="Courier New" w:hAnsi="Courier New"/>
            <w:color w:val="343434"/>
            <w:shd w:val="clear" w:color="auto" w:fill="FCFCFC"/>
          </w:rPr>
          <w:t>ode.</w:t>
        </w:r>
        <w:r w:rsidR="00CA4412">
          <w:rPr>
            <w:rStyle w:val="token"/>
            <w:rFonts w:ascii="Courier New" w:hAnsi="Courier New" w:cs="Courier New"/>
            <w:color w:val="343434"/>
            <w:shd w:val="clear" w:color="auto" w:fill="FCFCFC"/>
          </w:rPr>
          <w:t>uploadLocationRoot/ode.uploadLocationBsmLog</w:t>
        </w:r>
      </w:ins>
      <w:r w:rsidR="008461B4">
        <w:rPr>
          <w:rStyle w:val="token"/>
          <w:rFonts w:ascii="Arial" w:hAnsi="Arial" w:cs="Arial"/>
          <w:color w:val="5A5A5A"/>
          <w:sz w:val="27"/>
          <w:szCs w:val="27"/>
          <w:shd w:val="clear" w:color="auto" w:fill="FCFCFC"/>
        </w:rPr>
        <w:t xml:space="preserve">. </w:t>
      </w:r>
      <w:r w:rsidR="008461B4" w:rsidRPr="008461B4">
        <w:t xml:space="preserve">If not specified, default locations would be </w:t>
      </w:r>
      <w:r w:rsidR="008461B4">
        <w:rPr>
          <w:rStyle w:val="token"/>
          <w:rFonts w:ascii="Courier New" w:hAnsi="Courier New" w:cs="Courier New"/>
          <w:color w:val="343434"/>
          <w:shd w:val="clear" w:color="auto" w:fill="FCFCFC"/>
        </w:rPr>
        <w:t>uploads/bsm</w:t>
      </w:r>
      <w:r w:rsidR="008461B4">
        <w:rPr>
          <w:rStyle w:val="token"/>
          <w:rFonts w:ascii="Arial" w:hAnsi="Arial" w:cs="Arial"/>
          <w:color w:val="5A5A5A"/>
          <w:sz w:val="27"/>
          <w:szCs w:val="27"/>
          <w:shd w:val="clear" w:color="auto" w:fill="FCFCFC"/>
        </w:rPr>
        <w:t xml:space="preserve"> </w:t>
      </w:r>
      <w:r w:rsidR="008461B4" w:rsidRPr="008461B4">
        <w:t>and</w:t>
      </w:r>
      <w:r w:rsidR="008461B4">
        <w:rPr>
          <w:rStyle w:val="token"/>
          <w:rFonts w:ascii="Arial" w:hAnsi="Arial" w:cs="Arial"/>
          <w:color w:val="5A5A5A"/>
          <w:sz w:val="27"/>
          <w:szCs w:val="27"/>
          <w:shd w:val="clear" w:color="auto" w:fill="FCFCFC"/>
        </w:rPr>
        <w:t xml:space="preserve"> </w:t>
      </w:r>
      <w:r w:rsidR="008461B4">
        <w:rPr>
          <w:rStyle w:val="token"/>
          <w:rFonts w:ascii="Courier New" w:hAnsi="Courier New" w:cs="Courier New"/>
          <w:color w:val="343434"/>
          <w:shd w:val="clear" w:color="auto" w:fill="FCFCFC"/>
        </w:rPr>
        <w:t>uploads/messageframe</w:t>
      </w:r>
      <w:ins w:id="426" w:author="Musavi, Hamid [USA]" w:date="2017-09-01T10:25:00Z">
        <w:r w:rsidR="00CA4412">
          <w:rPr>
            <w:rStyle w:val="token"/>
            <w:rFonts w:ascii="Courier New" w:hAnsi="Courier New" w:cs="Courier New"/>
            <w:color w:val="343434"/>
            <w:shd w:val="clear" w:color="auto" w:fill="FCFCFC"/>
          </w:rPr>
          <w:t>, uploads/bsmlog</w:t>
        </w:r>
      </w:ins>
      <w:r w:rsidR="008461B4">
        <w:rPr>
          <w:rStyle w:val="token"/>
          <w:rFonts w:ascii="Arial" w:hAnsi="Arial" w:cs="Arial"/>
          <w:color w:val="5A5A5A"/>
          <w:sz w:val="27"/>
          <w:szCs w:val="27"/>
          <w:shd w:val="clear" w:color="auto" w:fill="FCFCFC"/>
        </w:rPr>
        <w:t xml:space="preserve"> </w:t>
      </w:r>
      <w:r w:rsidR="008461B4" w:rsidRPr="008461B4">
        <w:t>sub-directories off of the location where ODE is launched.</w:t>
      </w:r>
      <w:r>
        <w:t xml:space="preserve"> ODE creates the specified </w:t>
      </w:r>
      <w:r w:rsidR="008461B4">
        <w:t>directories</w:t>
      </w:r>
      <w:r>
        <w:t xml:space="preserve"> if </w:t>
      </w:r>
      <w:r w:rsidR="008461B4">
        <w:t>they do</w:t>
      </w:r>
      <w:r>
        <w:t xml:space="preserve"> not exist. </w:t>
      </w:r>
    </w:p>
    <w:p w14:paraId="3F0B0A4D" w14:textId="704C23C1" w:rsidR="0060433B" w:rsidRDefault="0060433B" w:rsidP="0060433B">
      <w:pPr>
        <w:rPr>
          <w:ins w:id="427" w:author="Musavi, Hamid [USA]" w:date="2017-09-01T10:26:00Z"/>
        </w:rPr>
      </w:pPr>
      <w:bookmarkStart w:id="428" w:name="_Toc462052286"/>
      <w:bookmarkStart w:id="429" w:name="_Ref471803834"/>
      <w:r>
        <w:t xml:space="preserve">Once the ODE processes the received file, it moves it to the “backup” sub-directory under the </w:t>
      </w:r>
      <w:r w:rsidR="008461B4">
        <w:t>respective</w:t>
      </w:r>
      <w:r>
        <w:t xml:space="preserve"> directory. The backed</w:t>
      </w:r>
      <w:ins w:id="430" w:author="Musavi, Hamid [USA]" w:date="2017-09-01T10:25:00Z">
        <w:r w:rsidR="00CA4412">
          <w:t>-</w:t>
        </w:r>
      </w:ins>
      <w:del w:id="431" w:author="Musavi, Hamid [USA]" w:date="2017-09-01T10:25:00Z">
        <w:r w:rsidDel="00CA4412">
          <w:delText xml:space="preserve"> </w:delText>
        </w:r>
      </w:del>
      <w:r>
        <w:t>up file is renamed with a timestamp in milliseconds.</w:t>
      </w:r>
    </w:p>
    <w:p w14:paraId="7B1A65FB" w14:textId="77777777" w:rsidR="00CA4412" w:rsidRDefault="00CA4412" w:rsidP="0060433B">
      <w:pPr>
        <w:rPr>
          <w:ins w:id="432" w:author="Musavi, Hamid [USA]" w:date="2017-09-01T10:27:00Z"/>
        </w:rPr>
      </w:pPr>
      <w:ins w:id="433" w:author="Musavi, Hamid [USA]" w:date="2017-09-01T10:26:00Z">
        <w:r>
          <w:t>The files copied to “</w:t>
        </w:r>
        <w:r>
          <w:rPr>
            <w:rStyle w:val="token"/>
            <w:rFonts w:ascii="Courier New" w:hAnsi="Courier New" w:cs="Courier New"/>
            <w:color w:val="343434"/>
            <w:shd w:val="clear" w:color="auto" w:fill="FCFCFC"/>
          </w:rPr>
          <w:t>ode.uploadLocationBsm</w:t>
        </w:r>
        <w:r>
          <w:t xml:space="preserve">” are treated as raw </w:t>
        </w:r>
      </w:ins>
      <w:ins w:id="434" w:author="Musavi, Hamid [USA]" w:date="2017-09-01T10:27:00Z">
        <w:r>
          <w:t xml:space="preserve">UPER encoded </w:t>
        </w:r>
      </w:ins>
      <w:ins w:id="435" w:author="Musavi, Hamid [USA]" w:date="2017-09-01T10:26:00Z">
        <w:r>
          <w:t xml:space="preserve">BSM data. </w:t>
        </w:r>
      </w:ins>
      <w:ins w:id="436" w:author="Musavi, Hamid [USA]" w:date="2017-09-01T10:27:00Z">
        <w:r>
          <w:t>No header information is expected to precede each record.</w:t>
        </w:r>
      </w:ins>
    </w:p>
    <w:p w14:paraId="72DDC4B5" w14:textId="67BCA09F" w:rsidR="00CA4412" w:rsidRDefault="00CA4412" w:rsidP="00CA4412">
      <w:pPr>
        <w:rPr>
          <w:ins w:id="437" w:author="Musavi, Hamid [USA]" w:date="2017-09-01T10:28:00Z"/>
        </w:rPr>
      </w:pPr>
      <w:ins w:id="438" w:author="Musavi, Hamid [USA]" w:date="2017-09-01T10:27:00Z">
        <w:r>
          <w:t>The files copied to “</w:t>
        </w:r>
        <w:r>
          <w:rPr>
            <w:rStyle w:val="token"/>
            <w:rFonts w:ascii="Courier New" w:hAnsi="Courier New" w:cs="Courier New"/>
            <w:color w:val="343434"/>
            <w:shd w:val="clear" w:color="auto" w:fill="FCFCFC"/>
          </w:rPr>
          <w:t>ode.uploadLocationMessageFrae</w:t>
        </w:r>
        <w:r>
          <w:t>” are treated as raw UPER encoded MessageFrame data</w:t>
        </w:r>
      </w:ins>
      <w:ins w:id="439" w:author="Musavi, Hamid [USA]" w:date="2017-09-01T10:28:00Z">
        <w:r>
          <w:t xml:space="preserve"> containing a BSM</w:t>
        </w:r>
      </w:ins>
      <w:ins w:id="440" w:author="Musavi, Hamid [USA]" w:date="2017-09-01T10:27:00Z">
        <w:r>
          <w:t>. No header information is expected to precede each record.</w:t>
        </w:r>
      </w:ins>
    </w:p>
    <w:p w14:paraId="5BC964CC" w14:textId="0EC558D4" w:rsidR="00CA4412" w:rsidRDefault="00CA4412" w:rsidP="00CA4412">
      <w:pPr>
        <w:rPr>
          <w:ins w:id="441" w:author="Musavi, Hamid [USA]" w:date="2017-09-01T10:28:00Z"/>
        </w:rPr>
      </w:pPr>
      <w:ins w:id="442" w:author="Musavi, Hamid [USA]" w:date="2017-09-01T10:28:00Z">
        <w:r>
          <w:t>The files copied to “</w:t>
        </w:r>
        <w:r>
          <w:rPr>
            <w:rStyle w:val="token"/>
            <w:rFonts w:ascii="Courier New" w:hAnsi="Courier New" w:cs="Courier New"/>
            <w:color w:val="343434"/>
            <w:shd w:val="clear" w:color="auto" w:fill="FCFCFC"/>
          </w:rPr>
          <w:t>ode.uploadLocationBsmLog</w:t>
        </w:r>
        <w:r>
          <w:t xml:space="preserve">” are treated as </w:t>
        </w:r>
      </w:ins>
      <w:ins w:id="443" w:author="Musavi, Hamid [USA]" w:date="2017-09-01T10:29:00Z">
        <w:r>
          <w:t xml:space="preserve">binary </w:t>
        </w:r>
      </w:ins>
      <w:ins w:id="444" w:author="Musavi, Hamid [USA]" w:date="2017-09-01T10:28:00Z">
        <w:r>
          <w:t>data</w:t>
        </w:r>
      </w:ins>
      <w:ins w:id="445" w:author="Musavi, Hamid [USA]" w:date="2017-09-01T10:29:00Z">
        <w:r>
          <w:t xml:space="preserve"> of variable length records conforming to the specification in </w:t>
        </w:r>
      </w:ins>
      <w:ins w:id="446" w:author="Musavi, Hamid [USA]" w:date="2017-09-01T10:28:00Z">
        <w:r>
          <w:t>. No header information is expected to precede each record.</w:t>
        </w:r>
      </w:ins>
    </w:p>
    <w:tbl>
      <w:tblPr>
        <w:tblStyle w:val="GridTable4-Accent11"/>
        <w:tblW w:w="0" w:type="auto"/>
        <w:tblLook w:val="04A0" w:firstRow="1" w:lastRow="0" w:firstColumn="1" w:lastColumn="0" w:noHBand="0" w:noVBand="1"/>
        <w:tblPrChange w:id="447" w:author="Musavi, Hamid [USA]" w:date="2017-09-01T10:46:00Z">
          <w:tblPr>
            <w:tblStyle w:val="TableGrid"/>
            <w:tblW w:w="0" w:type="auto"/>
            <w:tblLook w:val="04A0" w:firstRow="1" w:lastRow="0" w:firstColumn="1" w:lastColumn="0" w:noHBand="0" w:noVBand="1"/>
          </w:tblPr>
        </w:tblPrChange>
      </w:tblPr>
      <w:tblGrid>
        <w:gridCol w:w="2425"/>
        <w:gridCol w:w="990"/>
        <w:gridCol w:w="9535"/>
        <w:tblGridChange w:id="448">
          <w:tblGrid>
            <w:gridCol w:w="4316"/>
            <w:gridCol w:w="4317"/>
            <w:gridCol w:w="4317"/>
          </w:tblGrid>
        </w:tblGridChange>
      </w:tblGrid>
      <w:tr w:rsidR="007F467D" w:rsidRPr="003048A6" w14:paraId="5617C05A" w14:textId="77777777" w:rsidTr="007F467D">
        <w:trPr>
          <w:cnfStyle w:val="100000000000" w:firstRow="1" w:lastRow="0" w:firstColumn="0" w:lastColumn="0" w:oddVBand="0" w:evenVBand="0" w:oddHBand="0" w:evenHBand="0" w:firstRowFirstColumn="0" w:firstRowLastColumn="0" w:lastRowFirstColumn="0" w:lastRowLastColumn="0"/>
          <w:ins w:id="449"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450" w:author="Musavi, Hamid [USA]" w:date="2017-09-01T10:46:00Z">
              <w:tcPr>
                <w:tcW w:w="4316" w:type="dxa"/>
              </w:tcPr>
            </w:tcPrChange>
          </w:tcPr>
          <w:p w14:paraId="5574E253" w14:textId="77777777" w:rsidR="007F467D" w:rsidRPr="003048A6" w:rsidRDefault="007F467D" w:rsidP="00D0595A">
            <w:pPr>
              <w:cnfStyle w:val="101000000000" w:firstRow="1" w:lastRow="0" w:firstColumn="1" w:lastColumn="0" w:oddVBand="0" w:evenVBand="0" w:oddHBand="0" w:evenHBand="0" w:firstRowFirstColumn="0" w:firstRowLastColumn="0" w:lastRowFirstColumn="0" w:lastRowLastColumn="0"/>
              <w:rPr>
                <w:ins w:id="451" w:author="Musavi, Hamid [USA]" w:date="2017-09-01T10:46:00Z"/>
              </w:rPr>
            </w:pPr>
            <w:ins w:id="452" w:author="Musavi, Hamid [USA]" w:date="2017-09-01T10:46:00Z">
              <w:r w:rsidRPr="003048A6">
                <w:t>Field Name</w:t>
              </w:r>
            </w:ins>
          </w:p>
        </w:tc>
        <w:tc>
          <w:tcPr>
            <w:tcW w:w="990" w:type="dxa"/>
            <w:tcPrChange w:id="453" w:author="Musavi, Hamid [USA]" w:date="2017-09-01T10:46:00Z">
              <w:tcPr>
                <w:tcW w:w="4317" w:type="dxa"/>
              </w:tcPr>
            </w:tcPrChange>
          </w:tcPr>
          <w:p w14:paraId="001B6605"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rPr>
                <w:ins w:id="454" w:author="Musavi, Hamid [USA]" w:date="2017-09-01T10:46:00Z"/>
              </w:rPr>
            </w:pPr>
            <w:ins w:id="455" w:author="Musavi, Hamid [USA]" w:date="2017-09-01T10:46:00Z">
              <w:r w:rsidRPr="003048A6">
                <w:t>Field Length (bytes)</w:t>
              </w:r>
            </w:ins>
          </w:p>
        </w:tc>
        <w:tc>
          <w:tcPr>
            <w:tcW w:w="9535" w:type="dxa"/>
            <w:tcPrChange w:id="456" w:author="Musavi, Hamid [USA]" w:date="2017-09-01T10:46:00Z">
              <w:tcPr>
                <w:tcW w:w="4317" w:type="dxa"/>
              </w:tcPr>
            </w:tcPrChange>
          </w:tcPr>
          <w:p w14:paraId="36257574" w14:textId="77777777" w:rsidR="007F467D" w:rsidRPr="003048A6" w:rsidRDefault="007F467D" w:rsidP="00D0595A">
            <w:pPr>
              <w:cnfStyle w:val="100000000000" w:firstRow="1" w:lastRow="0" w:firstColumn="0" w:lastColumn="0" w:oddVBand="0" w:evenVBand="0" w:oddHBand="0" w:evenHBand="0" w:firstRowFirstColumn="0" w:firstRowLastColumn="0" w:lastRowFirstColumn="0" w:lastRowLastColumn="0"/>
              <w:rPr>
                <w:ins w:id="457" w:author="Musavi, Hamid [USA]" w:date="2017-09-01T10:46:00Z"/>
              </w:rPr>
            </w:pPr>
            <w:ins w:id="458" w:author="Musavi, Hamid [USA]" w:date="2017-09-01T10:46:00Z">
              <w:r w:rsidRPr="003048A6">
                <w:t>Description</w:t>
              </w:r>
            </w:ins>
          </w:p>
        </w:tc>
      </w:tr>
      <w:tr w:rsidR="007F467D" w:rsidRPr="003048A6" w14:paraId="3F209727" w14:textId="77777777" w:rsidTr="007F467D">
        <w:trPr>
          <w:cnfStyle w:val="000000100000" w:firstRow="0" w:lastRow="0" w:firstColumn="0" w:lastColumn="0" w:oddVBand="0" w:evenVBand="0" w:oddHBand="1" w:evenHBand="0" w:firstRowFirstColumn="0" w:firstRowLastColumn="0" w:lastRowFirstColumn="0" w:lastRowLastColumn="0"/>
          <w:ins w:id="459"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460" w:author="Musavi, Hamid [USA]" w:date="2017-09-01T10:46:00Z">
              <w:tcPr>
                <w:tcW w:w="4316" w:type="dxa"/>
              </w:tcPr>
            </w:tcPrChange>
          </w:tcPr>
          <w:p w14:paraId="683B236B" w14:textId="77777777" w:rsidR="007F467D" w:rsidRPr="003048A6" w:rsidRDefault="007F467D" w:rsidP="00D0595A">
            <w:pPr>
              <w:cnfStyle w:val="001000100000" w:firstRow="0" w:lastRow="0" w:firstColumn="1" w:lastColumn="0" w:oddVBand="0" w:evenVBand="0" w:oddHBand="1" w:evenHBand="0" w:firstRowFirstColumn="0" w:firstRowLastColumn="0" w:lastRowFirstColumn="0" w:lastRowLastColumn="0"/>
              <w:rPr>
                <w:ins w:id="461" w:author="Musavi, Hamid [USA]" w:date="2017-09-01T10:46:00Z"/>
              </w:rPr>
            </w:pPr>
            <w:ins w:id="462" w:author="Musavi, Hamid [USA]" w:date="2017-09-01T10:46:00Z">
              <w:r w:rsidRPr="003048A6">
                <w:t>direction</w:t>
              </w:r>
            </w:ins>
          </w:p>
        </w:tc>
        <w:tc>
          <w:tcPr>
            <w:tcW w:w="990" w:type="dxa"/>
            <w:tcPrChange w:id="463" w:author="Musavi, Hamid [USA]" w:date="2017-09-01T10:46:00Z">
              <w:tcPr>
                <w:tcW w:w="4317" w:type="dxa"/>
              </w:tcPr>
            </w:tcPrChange>
          </w:tcPr>
          <w:p w14:paraId="3FCAC133"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464" w:author="Musavi, Hamid [USA]" w:date="2017-09-01T10:46:00Z"/>
              </w:rPr>
            </w:pPr>
            <w:ins w:id="465" w:author="Musavi, Hamid [USA]" w:date="2017-09-01T10:46:00Z">
              <w:r w:rsidRPr="003048A6">
                <w:t>1</w:t>
              </w:r>
            </w:ins>
          </w:p>
        </w:tc>
        <w:tc>
          <w:tcPr>
            <w:tcW w:w="9535" w:type="dxa"/>
            <w:tcPrChange w:id="466" w:author="Musavi, Hamid [USA]" w:date="2017-09-01T10:46:00Z">
              <w:tcPr>
                <w:tcW w:w="4317" w:type="dxa"/>
              </w:tcPr>
            </w:tcPrChange>
          </w:tcPr>
          <w:p w14:paraId="606288A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467" w:author="Musavi, Hamid [USA]" w:date="2017-09-01T10:46:00Z"/>
              </w:rPr>
            </w:pPr>
            <w:ins w:id="468" w:author="Musavi, Hamid [USA]" w:date="2017-09-01T10:46:00Z">
              <w:r w:rsidRPr="003048A6">
                <w:t>0 for EV(Tx), 1 for RV(Rx)</w:t>
              </w:r>
            </w:ins>
          </w:p>
        </w:tc>
      </w:tr>
      <w:tr w:rsidR="007F467D" w:rsidRPr="003048A6" w14:paraId="46C57C7E" w14:textId="77777777" w:rsidTr="007F467D">
        <w:trPr>
          <w:ins w:id="469"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470" w:author="Musavi, Hamid [USA]" w:date="2017-09-01T10:46:00Z">
              <w:tcPr>
                <w:tcW w:w="4316" w:type="dxa"/>
              </w:tcPr>
            </w:tcPrChange>
          </w:tcPr>
          <w:p w14:paraId="60538703" w14:textId="77777777" w:rsidR="007F467D" w:rsidRPr="003048A6" w:rsidRDefault="007F467D" w:rsidP="00D0595A">
            <w:pPr>
              <w:rPr>
                <w:ins w:id="471" w:author="Musavi, Hamid [USA]" w:date="2017-09-01T10:46:00Z"/>
              </w:rPr>
            </w:pPr>
            <w:ins w:id="472" w:author="Musavi, Hamid [USA]" w:date="2017-09-01T10:46:00Z">
              <w:r w:rsidRPr="003048A6">
                <w:t>utctimeInSec</w:t>
              </w:r>
            </w:ins>
          </w:p>
        </w:tc>
        <w:tc>
          <w:tcPr>
            <w:tcW w:w="990" w:type="dxa"/>
            <w:tcPrChange w:id="473" w:author="Musavi, Hamid [USA]" w:date="2017-09-01T10:46:00Z">
              <w:tcPr>
                <w:tcW w:w="4317" w:type="dxa"/>
              </w:tcPr>
            </w:tcPrChange>
          </w:tcPr>
          <w:p w14:paraId="7F6F61BE"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474" w:author="Musavi, Hamid [USA]" w:date="2017-09-01T10:46:00Z"/>
              </w:rPr>
            </w:pPr>
            <w:ins w:id="475" w:author="Musavi, Hamid [USA]" w:date="2017-09-01T10:46:00Z">
              <w:r w:rsidRPr="003048A6">
                <w:t>4</w:t>
              </w:r>
            </w:ins>
          </w:p>
        </w:tc>
        <w:tc>
          <w:tcPr>
            <w:tcW w:w="9535" w:type="dxa"/>
            <w:tcPrChange w:id="476" w:author="Musavi, Hamid [USA]" w:date="2017-09-01T10:46:00Z">
              <w:tcPr>
                <w:tcW w:w="4317" w:type="dxa"/>
              </w:tcPr>
            </w:tcPrChange>
          </w:tcPr>
          <w:p w14:paraId="6F05A630"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477" w:author="Musavi, Hamid [USA]" w:date="2017-09-01T10:46:00Z"/>
              </w:rPr>
            </w:pPr>
            <w:ins w:id="478" w:author="Musavi, Hamid [USA]" w:date="2017-09-01T10:46:00Z">
              <w:r w:rsidRPr="003048A6">
                <w:t>UTC time in seconds from Epoc 1/1/1970</w:t>
              </w:r>
            </w:ins>
          </w:p>
        </w:tc>
      </w:tr>
      <w:tr w:rsidR="007F467D" w:rsidRPr="003048A6" w14:paraId="71557A4A" w14:textId="77777777" w:rsidTr="007F467D">
        <w:trPr>
          <w:cnfStyle w:val="000000100000" w:firstRow="0" w:lastRow="0" w:firstColumn="0" w:lastColumn="0" w:oddVBand="0" w:evenVBand="0" w:oddHBand="1" w:evenHBand="0" w:firstRowFirstColumn="0" w:firstRowLastColumn="0" w:lastRowFirstColumn="0" w:lastRowLastColumn="0"/>
          <w:ins w:id="479"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480" w:author="Musavi, Hamid [USA]" w:date="2017-09-01T10:46:00Z">
              <w:tcPr>
                <w:tcW w:w="4316" w:type="dxa"/>
              </w:tcPr>
            </w:tcPrChange>
          </w:tcPr>
          <w:p w14:paraId="2145CDC2" w14:textId="77777777" w:rsidR="007F467D" w:rsidRPr="003048A6" w:rsidRDefault="007F467D" w:rsidP="00D0595A">
            <w:pPr>
              <w:cnfStyle w:val="001000100000" w:firstRow="0" w:lastRow="0" w:firstColumn="1" w:lastColumn="0" w:oddVBand="0" w:evenVBand="0" w:oddHBand="1" w:evenHBand="0" w:firstRowFirstColumn="0" w:firstRowLastColumn="0" w:lastRowFirstColumn="0" w:lastRowLastColumn="0"/>
              <w:rPr>
                <w:ins w:id="481" w:author="Musavi, Hamid [USA]" w:date="2017-09-01T10:46:00Z"/>
              </w:rPr>
            </w:pPr>
            <w:ins w:id="482" w:author="Musavi, Hamid [USA]" w:date="2017-09-01T10:46:00Z">
              <w:r w:rsidRPr="003048A6">
                <w:t>mSec</w:t>
              </w:r>
            </w:ins>
          </w:p>
        </w:tc>
        <w:tc>
          <w:tcPr>
            <w:tcW w:w="990" w:type="dxa"/>
            <w:tcPrChange w:id="483" w:author="Musavi, Hamid [USA]" w:date="2017-09-01T10:46:00Z">
              <w:tcPr>
                <w:tcW w:w="4317" w:type="dxa"/>
              </w:tcPr>
            </w:tcPrChange>
          </w:tcPr>
          <w:p w14:paraId="0DF3591B"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484" w:author="Musavi, Hamid [USA]" w:date="2017-09-01T10:46:00Z"/>
              </w:rPr>
            </w:pPr>
            <w:ins w:id="485" w:author="Musavi, Hamid [USA]" w:date="2017-09-01T10:46:00Z">
              <w:r w:rsidRPr="003048A6">
                <w:t>2</w:t>
              </w:r>
            </w:ins>
          </w:p>
        </w:tc>
        <w:tc>
          <w:tcPr>
            <w:tcW w:w="9535" w:type="dxa"/>
            <w:tcPrChange w:id="486" w:author="Musavi, Hamid [USA]" w:date="2017-09-01T10:46:00Z">
              <w:tcPr>
                <w:tcW w:w="4317" w:type="dxa"/>
              </w:tcPr>
            </w:tcPrChange>
          </w:tcPr>
          <w:p w14:paraId="4BAE1B2D"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487" w:author="Musavi, Hamid [USA]" w:date="2017-09-01T10:46:00Z"/>
              </w:rPr>
            </w:pPr>
            <w:ins w:id="488" w:author="Musavi, Hamid [USA]" w:date="2017-09-01T10:46:00Z">
              <w:r w:rsidRPr="003048A6">
                <w:t xml:space="preserve">milliseconds part of UTC time </w:t>
              </w:r>
            </w:ins>
          </w:p>
        </w:tc>
      </w:tr>
      <w:tr w:rsidR="007F467D" w:rsidRPr="003048A6" w14:paraId="0A11ADBF" w14:textId="77777777" w:rsidTr="007F467D">
        <w:trPr>
          <w:ins w:id="489"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490" w:author="Musavi, Hamid [USA]" w:date="2017-09-01T10:46:00Z">
              <w:tcPr>
                <w:tcW w:w="4316" w:type="dxa"/>
              </w:tcPr>
            </w:tcPrChange>
          </w:tcPr>
          <w:p w14:paraId="77416D21" w14:textId="77777777" w:rsidR="007F467D" w:rsidRPr="003048A6" w:rsidRDefault="007F467D" w:rsidP="00D0595A">
            <w:pPr>
              <w:rPr>
                <w:ins w:id="491" w:author="Musavi, Hamid [USA]" w:date="2017-09-01T10:46:00Z"/>
              </w:rPr>
            </w:pPr>
            <w:ins w:id="492" w:author="Musavi, Hamid [USA]" w:date="2017-09-01T10:46:00Z">
              <w:r w:rsidRPr="003048A6">
                <w:t>verificationStatus</w:t>
              </w:r>
            </w:ins>
          </w:p>
        </w:tc>
        <w:tc>
          <w:tcPr>
            <w:tcW w:w="990" w:type="dxa"/>
            <w:tcPrChange w:id="493" w:author="Musavi, Hamid [USA]" w:date="2017-09-01T10:46:00Z">
              <w:tcPr>
                <w:tcW w:w="4317" w:type="dxa"/>
              </w:tcPr>
            </w:tcPrChange>
          </w:tcPr>
          <w:p w14:paraId="24047BC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494" w:author="Musavi, Hamid [USA]" w:date="2017-09-01T10:46:00Z"/>
              </w:rPr>
            </w:pPr>
            <w:ins w:id="495" w:author="Musavi, Hamid [USA]" w:date="2017-09-01T10:46:00Z">
              <w:r w:rsidRPr="003048A6">
                <w:t>1</w:t>
              </w:r>
            </w:ins>
          </w:p>
        </w:tc>
        <w:tc>
          <w:tcPr>
            <w:tcW w:w="9535" w:type="dxa"/>
            <w:tcPrChange w:id="496" w:author="Musavi, Hamid [USA]" w:date="2017-09-01T10:46:00Z">
              <w:tcPr>
                <w:tcW w:w="4317" w:type="dxa"/>
              </w:tcPr>
            </w:tcPrChange>
          </w:tcPr>
          <w:p w14:paraId="5B0C8330" w14:textId="36881DBE"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497" w:author="Musavi, Hamid [USA]" w:date="2017-09-01T10:46:00Z"/>
              </w:rPr>
            </w:pPr>
            <w:ins w:id="498" w:author="Musavi, Hamid [USA]" w:date="2017-09-01T10:46:00Z">
              <w:r w:rsidRPr="003048A6">
                <w:t>Flag indicating whether the BSM record contained in</w:t>
              </w:r>
            </w:ins>
            <w:ins w:id="499" w:author="Musavi, Hamid [USA]" w:date="2017-09-01T10:49:00Z">
              <w:r>
                <w:t xml:space="preserve"> the</w:t>
              </w:r>
            </w:ins>
            <w:ins w:id="500" w:author="Musavi, Hamid [USA]" w:date="2017-09-01T10:46:00Z">
              <w:r w:rsidRPr="003048A6">
                <w:t xml:space="preserve"> </w:t>
              </w:r>
            </w:ins>
            <w:ins w:id="501" w:author="Musavi, Hamid [USA]" w:date="2017-09-01T10:49:00Z">
              <w:r w:rsidRPr="007F467D">
                <w:rPr>
                  <w:b/>
                  <w:rPrChange w:id="502" w:author="Musavi, Hamid [USA]" w:date="2017-09-01T10:49:00Z">
                    <w:rPr/>
                  </w:rPrChange>
                </w:rPr>
                <w:t>payload</w:t>
              </w:r>
              <w:r w:rsidRPr="003048A6">
                <w:t xml:space="preserve"> </w:t>
              </w:r>
              <w:r>
                <w:t xml:space="preserve">field </w:t>
              </w:r>
            </w:ins>
            <w:ins w:id="503" w:author="Musavi, Hamid [USA]" w:date="2017-09-01T10:46:00Z">
              <w:r w:rsidRPr="003048A6">
                <w:t>had valid signature or not. This field exists only if direction is 1 for RV(Rx). Zero indicates invalid signature, 1 indicates valid signature.</w:t>
              </w:r>
            </w:ins>
            <w:ins w:id="504" w:author="Musavi, Hamid [USA]" w:date="2017-09-01T10:49:00Z">
              <w:r>
                <w:t xml:space="preserve"> For Tx messages, it is assumed that the received data is from a trusted OBU and valid</w:t>
              </w:r>
            </w:ins>
          </w:p>
        </w:tc>
      </w:tr>
      <w:tr w:rsidR="007F467D" w:rsidRPr="003048A6" w14:paraId="7B85131E" w14:textId="77777777" w:rsidTr="007F467D">
        <w:trPr>
          <w:cnfStyle w:val="000000100000" w:firstRow="0" w:lastRow="0" w:firstColumn="0" w:lastColumn="0" w:oddVBand="0" w:evenVBand="0" w:oddHBand="1" w:evenHBand="0" w:firstRowFirstColumn="0" w:firstRowLastColumn="0" w:lastRowFirstColumn="0" w:lastRowLastColumn="0"/>
          <w:ins w:id="505"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506" w:author="Musavi, Hamid [USA]" w:date="2017-09-01T10:46:00Z">
              <w:tcPr>
                <w:tcW w:w="4316" w:type="dxa"/>
              </w:tcPr>
            </w:tcPrChange>
          </w:tcPr>
          <w:p w14:paraId="63431BAD" w14:textId="77777777" w:rsidR="007F467D" w:rsidRPr="003048A6" w:rsidRDefault="007F467D" w:rsidP="00D0595A">
            <w:pPr>
              <w:cnfStyle w:val="001000100000" w:firstRow="0" w:lastRow="0" w:firstColumn="1" w:lastColumn="0" w:oddVBand="0" w:evenVBand="0" w:oddHBand="1" w:evenHBand="0" w:firstRowFirstColumn="0" w:firstRowLastColumn="0" w:lastRowFirstColumn="0" w:lastRowLastColumn="0"/>
              <w:rPr>
                <w:ins w:id="507" w:author="Musavi, Hamid [USA]" w:date="2017-09-01T10:46:00Z"/>
              </w:rPr>
            </w:pPr>
            <w:ins w:id="508" w:author="Musavi, Hamid [USA]" w:date="2017-09-01T10:46:00Z">
              <w:r w:rsidRPr="003048A6">
                <w:t>length</w:t>
              </w:r>
            </w:ins>
          </w:p>
        </w:tc>
        <w:tc>
          <w:tcPr>
            <w:tcW w:w="990" w:type="dxa"/>
            <w:tcPrChange w:id="509" w:author="Musavi, Hamid [USA]" w:date="2017-09-01T10:46:00Z">
              <w:tcPr>
                <w:tcW w:w="4317" w:type="dxa"/>
              </w:tcPr>
            </w:tcPrChange>
          </w:tcPr>
          <w:p w14:paraId="2089AAE5"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510" w:author="Musavi, Hamid [USA]" w:date="2017-09-01T10:46:00Z"/>
              </w:rPr>
            </w:pPr>
            <w:ins w:id="511" w:author="Musavi, Hamid [USA]" w:date="2017-09-01T10:46:00Z">
              <w:r w:rsidRPr="003048A6">
                <w:t>2</w:t>
              </w:r>
            </w:ins>
          </w:p>
        </w:tc>
        <w:tc>
          <w:tcPr>
            <w:tcW w:w="9535" w:type="dxa"/>
            <w:tcPrChange w:id="512" w:author="Musavi, Hamid [USA]" w:date="2017-09-01T10:46:00Z">
              <w:tcPr>
                <w:tcW w:w="4317" w:type="dxa"/>
              </w:tcPr>
            </w:tcPrChange>
          </w:tcPr>
          <w:p w14:paraId="5C6DCE02" w14:textId="77777777" w:rsidR="007F467D" w:rsidRPr="003048A6" w:rsidRDefault="007F467D" w:rsidP="00D0595A">
            <w:pPr>
              <w:cnfStyle w:val="000000100000" w:firstRow="0" w:lastRow="0" w:firstColumn="0" w:lastColumn="0" w:oddVBand="0" w:evenVBand="0" w:oddHBand="1" w:evenHBand="0" w:firstRowFirstColumn="0" w:firstRowLastColumn="0" w:lastRowFirstColumn="0" w:lastRowLastColumn="0"/>
              <w:rPr>
                <w:ins w:id="513" w:author="Musavi, Hamid [USA]" w:date="2017-09-01T10:46:00Z"/>
              </w:rPr>
            </w:pPr>
            <w:ins w:id="514" w:author="Musavi, Hamid [USA]" w:date="2017-09-01T10:46:00Z">
              <w:r w:rsidRPr="003048A6">
                <w:t>Length of data contained in the following payload</w:t>
              </w:r>
            </w:ins>
          </w:p>
        </w:tc>
      </w:tr>
      <w:tr w:rsidR="007F467D" w:rsidRPr="003048A6" w14:paraId="25887C30" w14:textId="77777777" w:rsidTr="007F467D">
        <w:trPr>
          <w:ins w:id="515" w:author="Musavi, Hamid [USA]" w:date="2017-09-01T10:46:00Z"/>
        </w:trPr>
        <w:tc>
          <w:tcPr>
            <w:cnfStyle w:val="001000000000" w:firstRow="0" w:lastRow="0" w:firstColumn="1" w:lastColumn="0" w:oddVBand="0" w:evenVBand="0" w:oddHBand="0" w:evenHBand="0" w:firstRowFirstColumn="0" w:firstRowLastColumn="0" w:lastRowFirstColumn="0" w:lastRowLastColumn="0"/>
            <w:tcW w:w="2425" w:type="dxa"/>
            <w:tcPrChange w:id="516" w:author="Musavi, Hamid [USA]" w:date="2017-09-01T10:46:00Z">
              <w:tcPr>
                <w:tcW w:w="4316" w:type="dxa"/>
              </w:tcPr>
            </w:tcPrChange>
          </w:tcPr>
          <w:p w14:paraId="3B3B516C" w14:textId="77777777" w:rsidR="007F467D" w:rsidRPr="003048A6" w:rsidRDefault="007F467D" w:rsidP="00D0595A">
            <w:pPr>
              <w:rPr>
                <w:ins w:id="517" w:author="Musavi, Hamid [USA]" w:date="2017-09-01T10:46:00Z"/>
              </w:rPr>
            </w:pPr>
            <w:ins w:id="518" w:author="Musavi, Hamid [USA]" w:date="2017-09-01T10:46:00Z">
              <w:r w:rsidRPr="003048A6">
                <w:t>payload</w:t>
              </w:r>
            </w:ins>
          </w:p>
        </w:tc>
        <w:tc>
          <w:tcPr>
            <w:tcW w:w="990" w:type="dxa"/>
            <w:tcPrChange w:id="519" w:author="Musavi, Hamid [USA]" w:date="2017-09-01T10:46:00Z">
              <w:tcPr>
                <w:tcW w:w="4317" w:type="dxa"/>
              </w:tcPr>
            </w:tcPrChange>
          </w:tcPr>
          <w:p w14:paraId="6DAF68E2" w14:textId="77777777"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520" w:author="Musavi, Hamid [USA]" w:date="2017-09-01T10:46:00Z"/>
              </w:rPr>
            </w:pPr>
            <w:ins w:id="521" w:author="Musavi, Hamid [USA]" w:date="2017-09-01T10:46:00Z">
              <w:r w:rsidRPr="003048A6">
                <w:t>2302</w:t>
              </w:r>
            </w:ins>
          </w:p>
        </w:tc>
        <w:tc>
          <w:tcPr>
            <w:tcW w:w="9535" w:type="dxa"/>
            <w:tcPrChange w:id="522" w:author="Musavi, Hamid [USA]" w:date="2017-09-01T10:46:00Z">
              <w:tcPr>
                <w:tcW w:w="4317" w:type="dxa"/>
              </w:tcPr>
            </w:tcPrChange>
          </w:tcPr>
          <w:p w14:paraId="7D579F55" w14:textId="10A235A3" w:rsidR="007F467D" w:rsidRPr="003048A6" w:rsidRDefault="007F467D" w:rsidP="00D0595A">
            <w:pPr>
              <w:cnfStyle w:val="000000000000" w:firstRow="0" w:lastRow="0" w:firstColumn="0" w:lastColumn="0" w:oddVBand="0" w:evenVBand="0" w:oddHBand="0" w:evenHBand="0" w:firstRowFirstColumn="0" w:firstRowLastColumn="0" w:lastRowFirstColumn="0" w:lastRowLastColumn="0"/>
              <w:rPr>
                <w:ins w:id="523" w:author="Musavi, Hamid [USA]" w:date="2017-09-01T10:46:00Z"/>
              </w:rPr>
            </w:pPr>
            <w:ins w:id="524" w:author="Musavi, Hamid [USA]" w:date="2017-09-01T10:46:00Z">
              <w:r w:rsidRPr="003048A6">
                <w:t>RAW encoded data in 1609.2 format containing a MessageFrame</w:t>
              </w:r>
            </w:ins>
            <w:ins w:id="525" w:author="Musavi, Hamid [USA]" w:date="2017-09-01T10:47:00Z">
              <w:r>
                <w:t xml:space="preserve"> header plus BSM or raw BSM</w:t>
              </w:r>
            </w:ins>
          </w:p>
        </w:tc>
      </w:tr>
    </w:tbl>
    <w:p w14:paraId="3404A74A" w14:textId="4B69E665" w:rsidR="00CA4412" w:rsidRDefault="007F467D" w:rsidP="0060433B">
      <w:ins w:id="526" w:author="Musavi, Hamid [USA]" w:date="2017-09-01T10:50:00Z">
        <w:r>
          <w:lastRenderedPageBreak/>
          <w:t xml:space="preserve">ODE will use </w:t>
        </w:r>
        <w:r w:rsidRPr="003048A6">
          <w:t>utctimeInSec</w:t>
        </w:r>
        <w:r>
          <w:t xml:space="preserve"> plus mSec fields to populate the generatedAt field of the output messages if and only if the payload is not signed with a valid si</w:t>
        </w:r>
      </w:ins>
      <w:ins w:id="527" w:author="Musavi, Hamid [USA]" w:date="2017-09-01T10:51:00Z">
        <w:r>
          <w:t xml:space="preserve">gnature. If the payload contains a valid 1609.2 signature, the generationTime </w:t>
        </w:r>
      </w:ins>
      <w:ins w:id="528" w:author="Musavi, Hamid [USA]" w:date="2017-09-01T10:53:00Z">
        <w:r>
          <w:t xml:space="preserve">from 1609.2 header will be used. </w:t>
        </w:r>
        <w:r w:rsidRPr="00D73A36">
          <w:rPr>
            <w:u w:val="single"/>
            <w:rPrChange w:id="529" w:author="Musavi, Hamid [USA]" w:date="2017-09-01T10:56:00Z">
              <w:rPr/>
            </w:rPrChange>
          </w:rPr>
          <w:t>For raw BSM and MessageFrame files, the generatedAt field will not be populated</w:t>
        </w:r>
      </w:ins>
      <w:ins w:id="530" w:author="Musavi, Hamid [USA]" w:date="2017-09-01T10:54:00Z">
        <w:r w:rsidRPr="00D73A36">
          <w:rPr>
            <w:u w:val="single"/>
            <w:rPrChange w:id="531" w:author="Musavi, Hamid [USA]" w:date="2017-09-01T10:56:00Z">
              <w:rPr/>
            </w:rPrChange>
          </w:rPr>
          <w:t>.</w:t>
        </w:r>
        <w:r>
          <w:t xml:space="preserve"> </w:t>
        </w:r>
        <w:r w:rsidR="00D73A36" w:rsidRPr="00D73A36">
          <w:rPr>
            <w:highlight w:val="yellow"/>
            <w:rPrChange w:id="532" w:author="Musavi, Hamid [USA]" w:date="2017-09-01T10:56:00Z">
              <w:rPr/>
            </w:rPrChange>
          </w:rPr>
          <w:t xml:space="preserve">In such use cases, </w:t>
        </w:r>
      </w:ins>
      <w:ins w:id="533" w:author="Musavi, Hamid [USA]" w:date="2017-09-01T10:55:00Z">
        <w:r w:rsidR="00D73A36" w:rsidRPr="00D73A36">
          <w:rPr>
            <w:highlight w:val="yellow"/>
            <w:rPrChange w:id="534" w:author="Musavi, Hamid [USA]" w:date="2017-09-01T10:56:00Z">
              <w:rPr/>
            </w:rPrChange>
          </w:rPr>
          <w:t>a</w:t>
        </w:r>
      </w:ins>
      <w:ins w:id="535" w:author="Musavi, Hamid [USA]" w:date="2017-09-01T10:54:00Z">
        <w:r w:rsidR="00D73A36" w:rsidRPr="00D73A36">
          <w:rPr>
            <w:highlight w:val="yellow"/>
            <w:rPrChange w:id="536" w:author="Musavi, Hamid [USA]" w:date="2017-09-01T10:56:00Z">
              <w:rPr/>
            </w:rPrChange>
          </w:rPr>
          <w:t>s of this writing, the generatedAt field is being pop</w:t>
        </w:r>
      </w:ins>
      <w:ins w:id="537" w:author="Musavi, Hamid [USA]" w:date="2017-09-01T10:53:00Z">
        <w:r w:rsidR="00D73A36" w:rsidRPr="00D73A36">
          <w:rPr>
            <w:highlight w:val="yellow"/>
            <w:rPrChange w:id="538" w:author="Musavi, Hamid [USA]" w:date="2017-09-01T10:56:00Z">
              <w:rPr/>
            </w:rPrChange>
          </w:rPr>
          <w:t xml:space="preserve">ulated with the value of the receivedAt field. This is for test purposes only. Eventually, the generatedAt </w:t>
        </w:r>
      </w:ins>
      <w:ins w:id="539" w:author="Musavi, Hamid [USA]" w:date="2017-09-01T10:55:00Z">
        <w:r w:rsidR="00D73A36" w:rsidRPr="00D73A36">
          <w:rPr>
            <w:highlight w:val="yellow"/>
            <w:rPrChange w:id="540" w:author="Musavi, Hamid [USA]" w:date="2017-09-01T10:56:00Z">
              <w:rPr/>
            </w:rPrChange>
          </w:rPr>
          <w:t>field</w:t>
        </w:r>
      </w:ins>
      <w:ins w:id="541" w:author="Musavi, Hamid [USA]" w:date="2017-09-01T10:53:00Z">
        <w:r w:rsidR="00D73A36" w:rsidRPr="00D73A36">
          <w:rPr>
            <w:highlight w:val="yellow"/>
            <w:rPrChange w:id="542" w:author="Musavi, Hamid [USA]" w:date="2017-09-01T10:56:00Z">
              <w:rPr/>
            </w:rPrChange>
          </w:rPr>
          <w:t xml:space="preserve"> </w:t>
        </w:r>
      </w:ins>
      <w:ins w:id="543" w:author="Musavi, Hamid [USA]" w:date="2017-09-01T10:55:00Z">
        <w:r w:rsidR="00D73A36" w:rsidRPr="00D73A36">
          <w:rPr>
            <w:highlight w:val="yellow"/>
            <w:rPrChange w:id="544" w:author="Musavi, Hamid [USA]" w:date="2017-09-01T10:56:00Z">
              <w:rPr/>
            </w:rPrChange>
          </w:rPr>
          <w:t>will be unpopulated for any messages that do not inform the true generation time of the message.</w:t>
        </w:r>
      </w:ins>
    </w:p>
    <w:p w14:paraId="6D1EDC13" w14:textId="77777777" w:rsidR="00BC38F2" w:rsidRDefault="00BC38F2" w:rsidP="00BC38F2">
      <w:pPr>
        <w:pStyle w:val="Heading3"/>
      </w:pPr>
      <w:bookmarkStart w:id="545" w:name="_Toc483908176"/>
      <w:r>
        <w:t>Messages and Alerts</w:t>
      </w:r>
      <w:bookmarkEnd w:id="545"/>
    </w:p>
    <w:p w14:paraId="53EDBE23" w14:textId="3AADE2F1" w:rsidR="00BC38F2" w:rsidRDefault="00BC38F2" w:rsidP="00BC38F2">
      <w:r>
        <w:t>This interface uses the file system to copy a file from source to destination. As a result, the messages and alerts generated by the copy command are platform dependent. The following table describes a sample set of exit codes returned by scp command but they may differ from the system on which ODE is deployed and running.</w:t>
      </w:r>
    </w:p>
    <w:p w14:paraId="62A41AA8" w14:textId="77777777" w:rsidR="00BC38F2" w:rsidRDefault="00BC38F2" w:rsidP="00BC38F2"/>
    <w:p w14:paraId="4C9F85FB" w14:textId="77777777" w:rsidR="00BC38F2" w:rsidRDefault="00BC38F2" w:rsidP="00BC38F2">
      <w:pPr>
        <w:pStyle w:val="Caption"/>
        <w:keepNext/>
      </w:pPr>
      <w:bookmarkStart w:id="546" w:name="_Ref481149225"/>
      <w:r>
        <w:t xml:space="preserve">Table </w:t>
      </w:r>
      <w:fldSimple w:instr=" SEQ Table \* ARABIC ">
        <w:r w:rsidR="00C910EC">
          <w:rPr>
            <w:noProof/>
          </w:rPr>
          <w:t>1</w:t>
        </w:r>
      </w:fldSimple>
      <w:r>
        <w:t xml:space="preserve"> - </w:t>
      </w:r>
      <w:r w:rsidRPr="000970CE">
        <w:t>SCP Return Codes</w:t>
      </w:r>
      <w:bookmarkEnd w:id="546"/>
    </w:p>
    <w:tbl>
      <w:tblPr>
        <w:tblStyle w:val="GridTable4-Accent51"/>
        <w:tblW w:w="6115" w:type="dxa"/>
        <w:tblLook w:val="04A0" w:firstRow="1" w:lastRow="0" w:firstColumn="1" w:lastColumn="0" w:noHBand="0" w:noVBand="1"/>
      </w:tblPr>
      <w:tblGrid>
        <w:gridCol w:w="1525"/>
        <w:gridCol w:w="4590"/>
      </w:tblGrid>
      <w:tr w:rsidR="00BC38F2" w14:paraId="40B0A371" w14:textId="77777777" w:rsidTr="001F1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E3DE0E" w14:textId="77777777" w:rsidR="00BC38F2" w:rsidRDefault="00BC38F2" w:rsidP="001F1A9D">
            <w:pPr>
              <w:spacing w:after="300"/>
              <w:rPr>
                <w:rFonts w:ascii="Arial" w:hAnsi="Arial" w:cs="Arial"/>
                <w:b w:val="0"/>
                <w:bCs w:val="0"/>
                <w:color w:val="5A5A5A"/>
                <w:sz w:val="21"/>
                <w:szCs w:val="21"/>
              </w:rPr>
            </w:pPr>
            <w:r>
              <w:rPr>
                <w:rStyle w:val="tn-table-text"/>
                <w:rFonts w:ascii="Arial" w:hAnsi="Arial" w:cs="Arial"/>
                <w:color w:val="5A5A5A"/>
                <w:sz w:val="21"/>
                <w:szCs w:val="21"/>
              </w:rPr>
              <w:t>0</w:t>
            </w:r>
            <w:r>
              <w:rPr>
                <w:rStyle w:val="apple-converted-space"/>
                <w:rFonts w:ascii="Arial" w:hAnsi="Arial" w:cs="Arial"/>
                <w:color w:val="5A5A5A"/>
                <w:sz w:val="21"/>
                <w:szCs w:val="21"/>
              </w:rPr>
              <w:t> </w:t>
            </w:r>
          </w:p>
        </w:tc>
        <w:tc>
          <w:tcPr>
            <w:tcW w:w="4590" w:type="dxa"/>
            <w:hideMark/>
          </w:tcPr>
          <w:p w14:paraId="26CA79D5" w14:textId="77777777" w:rsidR="00BC38F2" w:rsidRDefault="00BC38F2" w:rsidP="001F1A9D">
            <w:pPr>
              <w:spacing w:after="300"/>
              <w:cnfStyle w:val="100000000000" w:firstRow="1"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Operation was successful</w:t>
            </w:r>
            <w:r>
              <w:rPr>
                <w:rStyle w:val="apple-converted-space"/>
                <w:rFonts w:ascii="Arial" w:hAnsi="Arial" w:cs="Arial"/>
                <w:color w:val="5A5A5A"/>
                <w:sz w:val="21"/>
                <w:szCs w:val="21"/>
              </w:rPr>
              <w:t> </w:t>
            </w:r>
          </w:p>
        </w:tc>
      </w:tr>
      <w:tr w:rsidR="00BC38F2" w14:paraId="5CA5610D"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AEF5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w:t>
            </w:r>
            <w:r>
              <w:rPr>
                <w:rStyle w:val="apple-converted-space"/>
                <w:rFonts w:ascii="Arial" w:hAnsi="Arial" w:cs="Arial"/>
                <w:color w:val="5A5A5A"/>
                <w:sz w:val="21"/>
                <w:szCs w:val="21"/>
              </w:rPr>
              <w:t> </w:t>
            </w:r>
          </w:p>
        </w:tc>
        <w:tc>
          <w:tcPr>
            <w:tcW w:w="4590" w:type="dxa"/>
            <w:hideMark/>
          </w:tcPr>
          <w:p w14:paraId="2E3C5C1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file copy</w:t>
            </w:r>
            <w:r>
              <w:rPr>
                <w:rStyle w:val="apple-converted-space"/>
                <w:rFonts w:ascii="Arial" w:hAnsi="Arial" w:cs="Arial"/>
                <w:color w:val="5A5A5A"/>
                <w:sz w:val="21"/>
                <w:szCs w:val="21"/>
              </w:rPr>
              <w:t> </w:t>
            </w:r>
          </w:p>
        </w:tc>
      </w:tr>
      <w:tr w:rsidR="00BC38F2" w14:paraId="4AD688C2"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F891E3E"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2</w:t>
            </w:r>
            <w:r>
              <w:rPr>
                <w:rStyle w:val="apple-converted-space"/>
                <w:rFonts w:ascii="Arial" w:hAnsi="Arial" w:cs="Arial"/>
                <w:color w:val="5A5A5A"/>
                <w:sz w:val="21"/>
                <w:szCs w:val="21"/>
              </w:rPr>
              <w:t> </w:t>
            </w:r>
          </w:p>
        </w:tc>
        <w:tc>
          <w:tcPr>
            <w:tcW w:w="4590" w:type="dxa"/>
            <w:hideMark/>
          </w:tcPr>
          <w:p w14:paraId="5A5A074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Destination is not directory, but it should be</w:t>
            </w:r>
            <w:r>
              <w:rPr>
                <w:rStyle w:val="apple-converted-space"/>
                <w:rFonts w:ascii="Arial" w:hAnsi="Arial" w:cs="Arial"/>
                <w:color w:val="5A5A5A"/>
                <w:sz w:val="21"/>
                <w:szCs w:val="21"/>
              </w:rPr>
              <w:t> </w:t>
            </w:r>
          </w:p>
        </w:tc>
      </w:tr>
      <w:tr w:rsidR="00BC38F2" w14:paraId="405FB17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49636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3</w:t>
            </w:r>
            <w:r>
              <w:rPr>
                <w:rStyle w:val="apple-converted-space"/>
                <w:rFonts w:ascii="Arial" w:hAnsi="Arial" w:cs="Arial"/>
                <w:color w:val="5A5A5A"/>
                <w:sz w:val="21"/>
                <w:szCs w:val="21"/>
              </w:rPr>
              <w:t> </w:t>
            </w:r>
          </w:p>
        </w:tc>
        <w:tc>
          <w:tcPr>
            <w:tcW w:w="4590" w:type="dxa"/>
            <w:hideMark/>
          </w:tcPr>
          <w:p w14:paraId="51763F1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Maximum symlink level exceeded</w:t>
            </w:r>
            <w:r>
              <w:rPr>
                <w:rStyle w:val="apple-converted-space"/>
                <w:rFonts w:ascii="Arial" w:hAnsi="Arial" w:cs="Arial"/>
                <w:color w:val="5A5A5A"/>
                <w:sz w:val="21"/>
                <w:szCs w:val="21"/>
              </w:rPr>
              <w:t> </w:t>
            </w:r>
          </w:p>
        </w:tc>
      </w:tr>
      <w:tr w:rsidR="00BC38F2" w14:paraId="1A83083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22921F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4</w:t>
            </w:r>
            <w:r>
              <w:rPr>
                <w:rStyle w:val="apple-converted-space"/>
                <w:rFonts w:ascii="Arial" w:hAnsi="Arial" w:cs="Arial"/>
                <w:color w:val="5A5A5A"/>
                <w:sz w:val="21"/>
                <w:szCs w:val="21"/>
              </w:rPr>
              <w:t> </w:t>
            </w:r>
          </w:p>
        </w:tc>
        <w:tc>
          <w:tcPr>
            <w:tcW w:w="4590" w:type="dxa"/>
            <w:hideMark/>
          </w:tcPr>
          <w:p w14:paraId="6F07D4F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Connecting to host failed.</w:t>
            </w:r>
            <w:r>
              <w:rPr>
                <w:rStyle w:val="apple-converted-space"/>
                <w:rFonts w:ascii="Arial" w:hAnsi="Arial" w:cs="Arial"/>
                <w:color w:val="5A5A5A"/>
                <w:sz w:val="21"/>
                <w:szCs w:val="21"/>
              </w:rPr>
              <w:t> </w:t>
            </w:r>
          </w:p>
        </w:tc>
      </w:tr>
      <w:tr w:rsidR="00BC38F2" w14:paraId="2CACFA9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F34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5</w:t>
            </w:r>
            <w:r>
              <w:rPr>
                <w:rStyle w:val="apple-converted-space"/>
                <w:rFonts w:ascii="Arial" w:hAnsi="Arial" w:cs="Arial"/>
                <w:color w:val="5A5A5A"/>
                <w:sz w:val="21"/>
                <w:szCs w:val="21"/>
              </w:rPr>
              <w:t> </w:t>
            </w:r>
          </w:p>
        </w:tc>
        <w:tc>
          <w:tcPr>
            <w:tcW w:w="4590" w:type="dxa"/>
            <w:hideMark/>
          </w:tcPr>
          <w:p w14:paraId="70CABC76"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broken</w:t>
            </w:r>
            <w:r>
              <w:rPr>
                <w:rStyle w:val="apple-converted-space"/>
                <w:rFonts w:ascii="Arial" w:hAnsi="Arial" w:cs="Arial"/>
                <w:color w:val="5A5A5A"/>
                <w:sz w:val="21"/>
                <w:szCs w:val="21"/>
              </w:rPr>
              <w:t> </w:t>
            </w:r>
          </w:p>
        </w:tc>
      </w:tr>
      <w:tr w:rsidR="00BC38F2" w14:paraId="7C06BBA0"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0317741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w:t>
            </w:r>
            <w:r>
              <w:rPr>
                <w:rStyle w:val="apple-converted-space"/>
                <w:rFonts w:ascii="Arial" w:hAnsi="Arial" w:cs="Arial"/>
                <w:color w:val="5A5A5A"/>
                <w:sz w:val="21"/>
                <w:szCs w:val="21"/>
              </w:rPr>
              <w:t> </w:t>
            </w:r>
          </w:p>
        </w:tc>
        <w:tc>
          <w:tcPr>
            <w:tcW w:w="4590" w:type="dxa"/>
            <w:hideMark/>
          </w:tcPr>
          <w:p w14:paraId="35CC5C8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does not exist</w:t>
            </w:r>
            <w:r>
              <w:rPr>
                <w:rStyle w:val="apple-converted-space"/>
                <w:rFonts w:ascii="Arial" w:hAnsi="Arial" w:cs="Arial"/>
                <w:color w:val="5A5A5A"/>
                <w:sz w:val="21"/>
                <w:szCs w:val="21"/>
              </w:rPr>
              <w:t> </w:t>
            </w:r>
          </w:p>
        </w:tc>
      </w:tr>
      <w:tr w:rsidR="00BC38F2" w14:paraId="016DCB4B"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8E16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w:t>
            </w:r>
            <w:r>
              <w:rPr>
                <w:rStyle w:val="apple-converted-space"/>
                <w:rFonts w:ascii="Arial" w:hAnsi="Arial" w:cs="Arial"/>
                <w:color w:val="5A5A5A"/>
                <w:sz w:val="21"/>
                <w:szCs w:val="21"/>
              </w:rPr>
              <w:t> </w:t>
            </w:r>
          </w:p>
        </w:tc>
        <w:tc>
          <w:tcPr>
            <w:tcW w:w="4590" w:type="dxa"/>
            <w:hideMark/>
          </w:tcPr>
          <w:p w14:paraId="51CB5AF8"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permission to access file.</w:t>
            </w:r>
            <w:r>
              <w:rPr>
                <w:rStyle w:val="apple-converted-space"/>
                <w:rFonts w:ascii="Arial" w:hAnsi="Arial" w:cs="Arial"/>
                <w:color w:val="5A5A5A"/>
                <w:sz w:val="21"/>
                <w:szCs w:val="21"/>
              </w:rPr>
              <w:t> </w:t>
            </w:r>
          </w:p>
        </w:tc>
      </w:tr>
      <w:tr w:rsidR="00BC38F2" w14:paraId="6766D698"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6C1C9EA3"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8</w:t>
            </w:r>
            <w:r>
              <w:rPr>
                <w:rStyle w:val="apple-converted-space"/>
                <w:rFonts w:ascii="Arial" w:hAnsi="Arial" w:cs="Arial"/>
                <w:color w:val="5A5A5A"/>
                <w:sz w:val="21"/>
                <w:szCs w:val="21"/>
              </w:rPr>
              <w:t> </w:t>
            </w:r>
          </w:p>
        </w:tc>
        <w:tc>
          <w:tcPr>
            <w:tcW w:w="4590" w:type="dxa"/>
            <w:hideMark/>
          </w:tcPr>
          <w:p w14:paraId="20FEBB5E"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sftp protocol</w:t>
            </w:r>
            <w:r>
              <w:rPr>
                <w:rStyle w:val="apple-converted-space"/>
                <w:rFonts w:ascii="Arial" w:hAnsi="Arial" w:cs="Arial"/>
                <w:color w:val="5A5A5A"/>
                <w:sz w:val="21"/>
                <w:szCs w:val="21"/>
              </w:rPr>
              <w:t> </w:t>
            </w:r>
          </w:p>
        </w:tc>
      </w:tr>
      <w:tr w:rsidR="00BC38F2" w14:paraId="6E8927E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37010"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9</w:t>
            </w:r>
            <w:r>
              <w:rPr>
                <w:rStyle w:val="apple-converted-space"/>
                <w:rFonts w:ascii="Arial" w:hAnsi="Arial" w:cs="Arial"/>
                <w:color w:val="5A5A5A"/>
                <w:sz w:val="21"/>
                <w:szCs w:val="21"/>
              </w:rPr>
              <w:t> </w:t>
            </w:r>
          </w:p>
        </w:tc>
        <w:tc>
          <w:tcPr>
            <w:tcW w:w="4590" w:type="dxa"/>
            <w:hideMark/>
          </w:tcPr>
          <w:p w14:paraId="092F16C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File transfer protocol mismatch</w:t>
            </w:r>
            <w:r>
              <w:rPr>
                <w:rStyle w:val="apple-converted-space"/>
                <w:rFonts w:ascii="Arial" w:hAnsi="Arial" w:cs="Arial"/>
                <w:color w:val="5A5A5A"/>
                <w:sz w:val="21"/>
                <w:szCs w:val="21"/>
              </w:rPr>
              <w:t> </w:t>
            </w:r>
          </w:p>
        </w:tc>
      </w:tr>
      <w:tr w:rsidR="00BC38F2" w14:paraId="79B59DDA"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ECCCCC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10</w:t>
            </w:r>
            <w:r>
              <w:rPr>
                <w:rStyle w:val="apple-converted-space"/>
                <w:rFonts w:ascii="Arial" w:hAnsi="Arial" w:cs="Arial"/>
                <w:color w:val="5A5A5A"/>
                <w:sz w:val="21"/>
                <w:szCs w:val="21"/>
              </w:rPr>
              <w:t> </w:t>
            </w:r>
          </w:p>
        </w:tc>
        <w:tc>
          <w:tcPr>
            <w:tcW w:w="4590" w:type="dxa"/>
            <w:hideMark/>
          </w:tcPr>
          <w:p w14:paraId="31D95599"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file matches a given criteria</w:t>
            </w:r>
            <w:r>
              <w:rPr>
                <w:rStyle w:val="apple-converted-space"/>
                <w:rFonts w:ascii="Arial" w:hAnsi="Arial" w:cs="Arial"/>
                <w:color w:val="5A5A5A"/>
                <w:sz w:val="21"/>
                <w:szCs w:val="21"/>
              </w:rPr>
              <w:t> </w:t>
            </w:r>
          </w:p>
        </w:tc>
      </w:tr>
      <w:tr w:rsidR="00BC38F2" w14:paraId="324C98FE"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75BB24"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65</w:t>
            </w:r>
            <w:r>
              <w:rPr>
                <w:rStyle w:val="apple-converted-space"/>
                <w:rFonts w:ascii="Arial" w:hAnsi="Arial" w:cs="Arial"/>
                <w:color w:val="5A5A5A"/>
                <w:sz w:val="21"/>
                <w:szCs w:val="21"/>
              </w:rPr>
              <w:t> </w:t>
            </w:r>
          </w:p>
        </w:tc>
        <w:tc>
          <w:tcPr>
            <w:tcW w:w="4590" w:type="dxa"/>
            <w:hideMark/>
          </w:tcPr>
          <w:p w14:paraId="0A99332A"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not allowed to connect</w:t>
            </w:r>
            <w:r>
              <w:rPr>
                <w:rStyle w:val="apple-converted-space"/>
                <w:rFonts w:ascii="Arial" w:hAnsi="Arial" w:cs="Arial"/>
                <w:color w:val="5A5A5A"/>
                <w:sz w:val="21"/>
                <w:szCs w:val="21"/>
              </w:rPr>
              <w:t> </w:t>
            </w:r>
          </w:p>
        </w:tc>
      </w:tr>
      <w:tr w:rsidR="00BC38F2" w14:paraId="73B73C61"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3F960DB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66</w:t>
            </w:r>
            <w:r>
              <w:rPr>
                <w:rStyle w:val="apple-converted-space"/>
                <w:rFonts w:ascii="Arial" w:hAnsi="Arial" w:cs="Arial"/>
                <w:color w:val="5A5A5A"/>
                <w:sz w:val="21"/>
                <w:szCs w:val="21"/>
              </w:rPr>
              <w:t> </w:t>
            </w:r>
          </w:p>
        </w:tc>
        <w:tc>
          <w:tcPr>
            <w:tcW w:w="4590" w:type="dxa"/>
            <w:hideMark/>
          </w:tcPr>
          <w:p w14:paraId="7A99A76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General error in ssh protocol</w:t>
            </w:r>
            <w:r>
              <w:rPr>
                <w:rStyle w:val="apple-converted-space"/>
                <w:rFonts w:ascii="Arial" w:hAnsi="Arial" w:cs="Arial"/>
                <w:color w:val="5A5A5A"/>
                <w:sz w:val="21"/>
                <w:szCs w:val="21"/>
              </w:rPr>
              <w:t> </w:t>
            </w:r>
          </w:p>
        </w:tc>
      </w:tr>
      <w:tr w:rsidR="00BC38F2" w14:paraId="0ABF0911"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457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67</w:t>
            </w:r>
            <w:r>
              <w:rPr>
                <w:rStyle w:val="apple-converted-space"/>
                <w:rFonts w:ascii="Arial" w:hAnsi="Arial" w:cs="Arial"/>
                <w:color w:val="5A5A5A"/>
                <w:sz w:val="21"/>
                <w:szCs w:val="21"/>
              </w:rPr>
              <w:t> </w:t>
            </w:r>
          </w:p>
        </w:tc>
        <w:tc>
          <w:tcPr>
            <w:tcW w:w="4590" w:type="dxa"/>
            <w:hideMark/>
          </w:tcPr>
          <w:p w14:paraId="70DDDEF3"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Key exchange failed</w:t>
            </w:r>
            <w:r>
              <w:rPr>
                <w:rStyle w:val="apple-converted-space"/>
                <w:rFonts w:ascii="Arial" w:hAnsi="Arial" w:cs="Arial"/>
                <w:color w:val="5A5A5A"/>
                <w:sz w:val="21"/>
                <w:szCs w:val="21"/>
              </w:rPr>
              <w:t> </w:t>
            </w:r>
          </w:p>
        </w:tc>
      </w:tr>
      <w:tr w:rsidR="00BC38F2" w14:paraId="63A6A1E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5DCB7D28"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68</w:t>
            </w:r>
            <w:r>
              <w:rPr>
                <w:rStyle w:val="apple-converted-space"/>
                <w:rFonts w:ascii="Arial" w:hAnsi="Arial" w:cs="Arial"/>
                <w:color w:val="5A5A5A"/>
                <w:sz w:val="21"/>
                <w:szCs w:val="21"/>
              </w:rPr>
              <w:t> </w:t>
            </w:r>
          </w:p>
        </w:tc>
        <w:tc>
          <w:tcPr>
            <w:tcW w:w="4590" w:type="dxa"/>
            <w:hideMark/>
          </w:tcPr>
          <w:p w14:paraId="628D5945"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Reserved</w:t>
            </w:r>
            <w:r>
              <w:rPr>
                <w:rStyle w:val="apple-converted-space"/>
                <w:rFonts w:ascii="Arial" w:hAnsi="Arial" w:cs="Arial"/>
                <w:color w:val="5A5A5A"/>
                <w:sz w:val="21"/>
                <w:szCs w:val="21"/>
              </w:rPr>
              <w:t> </w:t>
            </w:r>
          </w:p>
        </w:tc>
      </w:tr>
      <w:tr w:rsidR="00BC38F2" w14:paraId="70C044F7"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EF69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69</w:t>
            </w:r>
            <w:r>
              <w:rPr>
                <w:rStyle w:val="apple-converted-space"/>
                <w:rFonts w:ascii="Arial" w:hAnsi="Arial" w:cs="Arial"/>
                <w:color w:val="5A5A5A"/>
                <w:sz w:val="21"/>
                <w:szCs w:val="21"/>
              </w:rPr>
              <w:t> </w:t>
            </w:r>
          </w:p>
        </w:tc>
        <w:tc>
          <w:tcPr>
            <w:tcW w:w="4590" w:type="dxa"/>
            <w:hideMark/>
          </w:tcPr>
          <w:p w14:paraId="0F66AB24"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MAC error</w:t>
            </w:r>
            <w:r>
              <w:rPr>
                <w:rStyle w:val="apple-converted-space"/>
                <w:rFonts w:ascii="Arial" w:hAnsi="Arial" w:cs="Arial"/>
                <w:color w:val="5A5A5A"/>
                <w:sz w:val="21"/>
                <w:szCs w:val="21"/>
              </w:rPr>
              <w:t> </w:t>
            </w:r>
          </w:p>
        </w:tc>
      </w:tr>
      <w:tr w:rsidR="00BC38F2" w14:paraId="75BE3589"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1B229D1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70</w:t>
            </w:r>
            <w:r>
              <w:rPr>
                <w:rStyle w:val="apple-converted-space"/>
                <w:rFonts w:ascii="Arial" w:hAnsi="Arial" w:cs="Arial"/>
                <w:color w:val="5A5A5A"/>
                <w:sz w:val="21"/>
                <w:szCs w:val="21"/>
              </w:rPr>
              <w:t> </w:t>
            </w:r>
          </w:p>
        </w:tc>
        <w:tc>
          <w:tcPr>
            <w:tcW w:w="4590" w:type="dxa"/>
            <w:hideMark/>
          </w:tcPr>
          <w:p w14:paraId="19F20BDF"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Compression error</w:t>
            </w:r>
            <w:r>
              <w:rPr>
                <w:rStyle w:val="apple-converted-space"/>
                <w:rFonts w:ascii="Arial" w:hAnsi="Arial" w:cs="Arial"/>
                <w:color w:val="5A5A5A"/>
                <w:sz w:val="21"/>
                <w:szCs w:val="21"/>
              </w:rPr>
              <w:t> </w:t>
            </w:r>
          </w:p>
        </w:tc>
      </w:tr>
      <w:tr w:rsidR="00BC38F2" w14:paraId="76A7E7F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8CC92"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71</w:t>
            </w:r>
            <w:r>
              <w:rPr>
                <w:rStyle w:val="apple-converted-space"/>
                <w:rFonts w:ascii="Arial" w:hAnsi="Arial" w:cs="Arial"/>
                <w:color w:val="5A5A5A"/>
                <w:sz w:val="21"/>
                <w:szCs w:val="21"/>
              </w:rPr>
              <w:t> </w:t>
            </w:r>
          </w:p>
        </w:tc>
        <w:tc>
          <w:tcPr>
            <w:tcW w:w="4590" w:type="dxa"/>
            <w:hideMark/>
          </w:tcPr>
          <w:p w14:paraId="5B6CC3FF"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Service not available</w:t>
            </w:r>
            <w:r>
              <w:rPr>
                <w:rStyle w:val="apple-converted-space"/>
                <w:rFonts w:ascii="Arial" w:hAnsi="Arial" w:cs="Arial"/>
                <w:color w:val="5A5A5A"/>
                <w:sz w:val="21"/>
                <w:szCs w:val="21"/>
              </w:rPr>
              <w:t> </w:t>
            </w:r>
          </w:p>
        </w:tc>
      </w:tr>
      <w:tr w:rsidR="00BC38F2" w14:paraId="6CF32245"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27C241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72</w:t>
            </w:r>
            <w:r>
              <w:rPr>
                <w:rStyle w:val="apple-converted-space"/>
                <w:rFonts w:ascii="Arial" w:hAnsi="Arial" w:cs="Arial"/>
                <w:color w:val="5A5A5A"/>
                <w:sz w:val="21"/>
                <w:szCs w:val="21"/>
              </w:rPr>
              <w:t> </w:t>
            </w:r>
          </w:p>
        </w:tc>
        <w:tc>
          <w:tcPr>
            <w:tcW w:w="4590" w:type="dxa"/>
            <w:hideMark/>
          </w:tcPr>
          <w:p w14:paraId="0F8142FA"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Protocol version not supported</w:t>
            </w:r>
            <w:r>
              <w:rPr>
                <w:rStyle w:val="apple-converted-space"/>
                <w:rFonts w:ascii="Arial" w:hAnsi="Arial" w:cs="Arial"/>
                <w:color w:val="5A5A5A"/>
                <w:sz w:val="21"/>
                <w:szCs w:val="21"/>
              </w:rPr>
              <w:t> </w:t>
            </w:r>
          </w:p>
        </w:tc>
      </w:tr>
      <w:tr w:rsidR="00BC38F2" w14:paraId="0CE2BB7C"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6ACC6"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73</w:t>
            </w:r>
            <w:r>
              <w:rPr>
                <w:rStyle w:val="apple-converted-space"/>
                <w:rFonts w:ascii="Arial" w:hAnsi="Arial" w:cs="Arial"/>
                <w:color w:val="5A5A5A"/>
                <w:sz w:val="21"/>
                <w:szCs w:val="21"/>
              </w:rPr>
              <w:t> </w:t>
            </w:r>
          </w:p>
        </w:tc>
        <w:tc>
          <w:tcPr>
            <w:tcW w:w="4590" w:type="dxa"/>
            <w:hideMark/>
          </w:tcPr>
          <w:p w14:paraId="51CEFD92"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Host key not verifiable</w:t>
            </w:r>
            <w:r>
              <w:rPr>
                <w:rStyle w:val="apple-converted-space"/>
                <w:rFonts w:ascii="Arial" w:hAnsi="Arial" w:cs="Arial"/>
                <w:color w:val="5A5A5A"/>
                <w:sz w:val="21"/>
                <w:szCs w:val="21"/>
              </w:rPr>
              <w:t> </w:t>
            </w:r>
          </w:p>
        </w:tc>
      </w:tr>
      <w:tr w:rsidR="00BC38F2" w14:paraId="53FBE6DD"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713F37AB"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74</w:t>
            </w:r>
            <w:r>
              <w:rPr>
                <w:rStyle w:val="apple-converted-space"/>
                <w:rFonts w:ascii="Arial" w:hAnsi="Arial" w:cs="Arial"/>
                <w:color w:val="5A5A5A"/>
                <w:sz w:val="21"/>
                <w:szCs w:val="21"/>
              </w:rPr>
              <w:t> </w:t>
            </w:r>
          </w:p>
        </w:tc>
        <w:tc>
          <w:tcPr>
            <w:tcW w:w="4590" w:type="dxa"/>
            <w:hideMark/>
          </w:tcPr>
          <w:p w14:paraId="2147A118"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Connection failed</w:t>
            </w:r>
            <w:r>
              <w:rPr>
                <w:rStyle w:val="apple-converted-space"/>
                <w:rFonts w:ascii="Arial" w:hAnsi="Arial" w:cs="Arial"/>
                <w:color w:val="5A5A5A"/>
                <w:sz w:val="21"/>
                <w:szCs w:val="21"/>
              </w:rPr>
              <w:t> </w:t>
            </w:r>
          </w:p>
        </w:tc>
      </w:tr>
      <w:tr w:rsidR="00BC38F2" w14:paraId="758949DF"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D4A1A1"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75</w:t>
            </w:r>
            <w:r>
              <w:rPr>
                <w:rStyle w:val="apple-converted-space"/>
                <w:rFonts w:ascii="Arial" w:hAnsi="Arial" w:cs="Arial"/>
                <w:color w:val="5A5A5A"/>
                <w:sz w:val="21"/>
                <w:szCs w:val="21"/>
              </w:rPr>
              <w:t> </w:t>
            </w:r>
          </w:p>
        </w:tc>
        <w:tc>
          <w:tcPr>
            <w:tcW w:w="4590" w:type="dxa"/>
            <w:hideMark/>
          </w:tcPr>
          <w:p w14:paraId="55493BD5"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Disconnected by application</w:t>
            </w:r>
            <w:r>
              <w:rPr>
                <w:rStyle w:val="apple-converted-space"/>
                <w:rFonts w:ascii="Arial" w:hAnsi="Arial" w:cs="Arial"/>
                <w:color w:val="5A5A5A"/>
                <w:sz w:val="21"/>
                <w:szCs w:val="21"/>
              </w:rPr>
              <w:t> </w:t>
            </w:r>
          </w:p>
        </w:tc>
      </w:tr>
      <w:tr w:rsidR="00BC38F2" w14:paraId="746C4777"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2EE3EBA5"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76</w:t>
            </w:r>
            <w:r>
              <w:rPr>
                <w:rStyle w:val="apple-converted-space"/>
                <w:rFonts w:ascii="Arial" w:hAnsi="Arial" w:cs="Arial"/>
                <w:color w:val="5A5A5A"/>
                <w:sz w:val="21"/>
                <w:szCs w:val="21"/>
              </w:rPr>
              <w:t> </w:t>
            </w:r>
          </w:p>
        </w:tc>
        <w:tc>
          <w:tcPr>
            <w:tcW w:w="4590" w:type="dxa"/>
            <w:hideMark/>
          </w:tcPr>
          <w:p w14:paraId="78D3E7B0"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Too many connections</w:t>
            </w:r>
            <w:r>
              <w:rPr>
                <w:rStyle w:val="apple-converted-space"/>
                <w:rFonts w:ascii="Arial" w:hAnsi="Arial" w:cs="Arial"/>
                <w:color w:val="5A5A5A"/>
                <w:sz w:val="21"/>
                <w:szCs w:val="21"/>
              </w:rPr>
              <w:t> </w:t>
            </w:r>
          </w:p>
        </w:tc>
      </w:tr>
      <w:tr w:rsidR="00BC38F2" w14:paraId="109F2D19"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FE9C3C"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77</w:t>
            </w:r>
            <w:r>
              <w:rPr>
                <w:rStyle w:val="apple-converted-space"/>
                <w:rFonts w:ascii="Arial" w:hAnsi="Arial" w:cs="Arial"/>
                <w:color w:val="5A5A5A"/>
                <w:sz w:val="21"/>
                <w:szCs w:val="21"/>
              </w:rPr>
              <w:t> </w:t>
            </w:r>
          </w:p>
        </w:tc>
        <w:tc>
          <w:tcPr>
            <w:tcW w:w="4590" w:type="dxa"/>
            <w:hideMark/>
          </w:tcPr>
          <w:p w14:paraId="5ABC9B50"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Authentication cancelled by user</w:t>
            </w:r>
            <w:r>
              <w:rPr>
                <w:rStyle w:val="apple-converted-space"/>
                <w:rFonts w:ascii="Arial" w:hAnsi="Arial" w:cs="Arial"/>
                <w:color w:val="5A5A5A"/>
                <w:sz w:val="21"/>
                <w:szCs w:val="21"/>
              </w:rPr>
              <w:t> </w:t>
            </w:r>
          </w:p>
        </w:tc>
      </w:tr>
      <w:tr w:rsidR="00BC38F2" w14:paraId="4CE88494" w14:textId="77777777" w:rsidTr="001F1A9D">
        <w:tc>
          <w:tcPr>
            <w:cnfStyle w:val="001000000000" w:firstRow="0" w:lastRow="0" w:firstColumn="1" w:lastColumn="0" w:oddVBand="0" w:evenVBand="0" w:oddHBand="0" w:evenHBand="0" w:firstRowFirstColumn="0" w:firstRowLastColumn="0" w:lastRowFirstColumn="0" w:lastRowLastColumn="0"/>
            <w:tcW w:w="0" w:type="auto"/>
            <w:hideMark/>
          </w:tcPr>
          <w:p w14:paraId="4591D42D"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t>78</w:t>
            </w:r>
            <w:r>
              <w:rPr>
                <w:rStyle w:val="apple-converted-space"/>
                <w:rFonts w:ascii="Arial" w:hAnsi="Arial" w:cs="Arial"/>
                <w:color w:val="5A5A5A"/>
                <w:sz w:val="21"/>
                <w:szCs w:val="21"/>
              </w:rPr>
              <w:t> </w:t>
            </w:r>
          </w:p>
        </w:tc>
        <w:tc>
          <w:tcPr>
            <w:tcW w:w="4590" w:type="dxa"/>
            <w:hideMark/>
          </w:tcPr>
          <w:p w14:paraId="06858FC1" w14:textId="77777777" w:rsidR="00BC38F2" w:rsidRDefault="00BC38F2" w:rsidP="001F1A9D">
            <w:pPr>
              <w:spacing w:after="300"/>
              <w:cnfStyle w:val="000000000000" w:firstRow="0" w:lastRow="0" w:firstColumn="0" w:lastColumn="0" w:oddVBand="0" w:evenVBand="0" w:oddHBand="0"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No more authentication methods available</w:t>
            </w:r>
            <w:r>
              <w:rPr>
                <w:rStyle w:val="apple-converted-space"/>
                <w:rFonts w:ascii="Arial" w:hAnsi="Arial" w:cs="Arial"/>
                <w:color w:val="5A5A5A"/>
                <w:sz w:val="21"/>
                <w:szCs w:val="21"/>
              </w:rPr>
              <w:t> </w:t>
            </w:r>
          </w:p>
        </w:tc>
      </w:tr>
      <w:tr w:rsidR="00BC38F2" w14:paraId="06F47AA3" w14:textId="77777777" w:rsidTr="001F1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2F4B7" w14:textId="77777777" w:rsidR="00BC38F2" w:rsidRDefault="00BC38F2" w:rsidP="001F1A9D">
            <w:pPr>
              <w:spacing w:after="300"/>
              <w:rPr>
                <w:rFonts w:ascii="Arial" w:hAnsi="Arial" w:cs="Arial"/>
                <w:color w:val="5A5A5A"/>
                <w:sz w:val="21"/>
                <w:szCs w:val="21"/>
              </w:rPr>
            </w:pPr>
            <w:r>
              <w:rPr>
                <w:rStyle w:val="tn-table-text"/>
                <w:rFonts w:ascii="Arial" w:hAnsi="Arial" w:cs="Arial"/>
                <w:color w:val="5A5A5A"/>
                <w:sz w:val="21"/>
                <w:szCs w:val="21"/>
              </w:rPr>
              <w:lastRenderedPageBreak/>
              <w:t>79</w:t>
            </w:r>
            <w:r>
              <w:rPr>
                <w:rStyle w:val="apple-converted-space"/>
                <w:rFonts w:ascii="Arial" w:hAnsi="Arial" w:cs="Arial"/>
                <w:color w:val="5A5A5A"/>
                <w:sz w:val="21"/>
                <w:szCs w:val="21"/>
              </w:rPr>
              <w:t> </w:t>
            </w:r>
          </w:p>
        </w:tc>
        <w:tc>
          <w:tcPr>
            <w:tcW w:w="4590" w:type="dxa"/>
            <w:hideMark/>
          </w:tcPr>
          <w:p w14:paraId="30E2C6E1" w14:textId="77777777" w:rsidR="00BC38F2" w:rsidRDefault="00BC38F2" w:rsidP="001F1A9D">
            <w:pPr>
              <w:spacing w:after="300"/>
              <w:cnfStyle w:val="000000100000" w:firstRow="0" w:lastRow="0" w:firstColumn="0" w:lastColumn="0" w:oddVBand="0" w:evenVBand="0" w:oddHBand="1" w:evenHBand="0" w:firstRowFirstColumn="0" w:firstRowLastColumn="0" w:lastRowFirstColumn="0" w:lastRowLastColumn="0"/>
              <w:rPr>
                <w:rFonts w:ascii="Arial" w:hAnsi="Arial" w:cs="Arial"/>
                <w:color w:val="5A5A5A"/>
                <w:sz w:val="21"/>
                <w:szCs w:val="21"/>
              </w:rPr>
            </w:pPr>
            <w:r>
              <w:rPr>
                <w:rStyle w:val="tn-table-text"/>
                <w:rFonts w:ascii="Arial" w:hAnsi="Arial" w:cs="Arial"/>
                <w:color w:val="5A5A5A"/>
                <w:sz w:val="21"/>
                <w:szCs w:val="21"/>
              </w:rPr>
              <w:t>Invalid user name</w:t>
            </w:r>
            <w:r>
              <w:rPr>
                <w:rStyle w:val="apple-converted-space"/>
                <w:rFonts w:ascii="Arial" w:hAnsi="Arial" w:cs="Arial"/>
                <w:color w:val="5A5A5A"/>
                <w:sz w:val="21"/>
                <w:szCs w:val="21"/>
              </w:rPr>
              <w:t> </w:t>
            </w:r>
          </w:p>
        </w:tc>
      </w:tr>
    </w:tbl>
    <w:p w14:paraId="6C116AF8" w14:textId="77777777" w:rsidR="00BC38F2" w:rsidRPr="005D4B91" w:rsidRDefault="00BC38F2" w:rsidP="00BC38F2"/>
    <w:p w14:paraId="60117B6C" w14:textId="3C7394B3" w:rsidR="00C910EC" w:rsidRDefault="00C910EC" w:rsidP="00C910EC">
      <w:pPr>
        <w:pStyle w:val="Caption"/>
        <w:keepNext/>
      </w:pPr>
      <w:r>
        <w:t xml:space="preserve">Table </w:t>
      </w:r>
      <w:fldSimple w:instr=" SEQ Table \* ARABIC ">
        <w:r>
          <w:rPr>
            <w:noProof/>
          </w:rPr>
          <w:t>2</w:t>
        </w:r>
      </w:fldSimple>
      <w:r>
        <w:t xml:space="preserve"> - File Copy Data Deposit </w:t>
      </w:r>
      <w:r>
        <w:rPr>
          <w:noProof/>
        </w:rPr>
        <w:t>Messages and Alerts</w:t>
      </w:r>
    </w:p>
    <w:tbl>
      <w:tblPr>
        <w:tblStyle w:val="GridTable4-Accent11"/>
        <w:tblW w:w="12955" w:type="dxa"/>
        <w:tblLook w:val="04A0" w:firstRow="1" w:lastRow="0" w:firstColumn="1" w:lastColumn="0" w:noHBand="0" w:noVBand="1"/>
      </w:tblPr>
      <w:tblGrid>
        <w:gridCol w:w="4125"/>
        <w:gridCol w:w="2345"/>
        <w:gridCol w:w="3155"/>
        <w:gridCol w:w="3330"/>
      </w:tblGrid>
      <w:tr w:rsidR="009417E3" w14:paraId="0D3FE332" w14:textId="77777777" w:rsidTr="00941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7341AF4A" w14:textId="77777777" w:rsidR="009417E3" w:rsidRDefault="009417E3" w:rsidP="009417E3">
            <w:r>
              <w:t>Message or Alert</w:t>
            </w:r>
          </w:p>
        </w:tc>
        <w:tc>
          <w:tcPr>
            <w:tcW w:w="2345" w:type="dxa"/>
          </w:tcPr>
          <w:p w14:paraId="39EEAC2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Communication Method</w:t>
            </w:r>
          </w:p>
        </w:tc>
        <w:tc>
          <w:tcPr>
            <w:tcW w:w="3155" w:type="dxa"/>
          </w:tcPr>
          <w:p w14:paraId="14505C1F" w14:textId="77777777" w:rsidR="009417E3" w:rsidRDefault="009417E3" w:rsidP="009417E3">
            <w:pPr>
              <w:cnfStyle w:val="100000000000" w:firstRow="1" w:lastRow="0" w:firstColumn="0" w:lastColumn="0" w:oddVBand="0" w:evenVBand="0" w:oddHBand="0" w:evenHBand="0" w:firstRowFirstColumn="0" w:firstRowLastColumn="0" w:lastRowFirstColumn="0" w:lastRowLastColumn="0"/>
            </w:pPr>
            <w:r>
              <w:t>Description</w:t>
            </w:r>
          </w:p>
        </w:tc>
        <w:tc>
          <w:tcPr>
            <w:tcW w:w="3330" w:type="dxa"/>
          </w:tcPr>
          <w:p w14:paraId="69EACAF4" w14:textId="6373887A" w:rsidR="009417E3" w:rsidRDefault="009417E3" w:rsidP="009417E3">
            <w:pPr>
              <w:cnfStyle w:val="100000000000" w:firstRow="1" w:lastRow="0" w:firstColumn="0" w:lastColumn="0" w:oddVBand="0" w:evenVBand="0" w:oddHBand="0" w:evenHBand="0" w:firstRowFirstColumn="0" w:firstRowLastColumn="0" w:lastRowFirstColumn="0" w:lastRowLastColumn="0"/>
            </w:pPr>
            <w:r>
              <w:t>Criteria</w:t>
            </w:r>
          </w:p>
        </w:tc>
      </w:tr>
      <w:tr w:rsidR="009417E3" w14:paraId="4F838F82"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66FBBC1E" w14:textId="40A38E01" w:rsidR="009417E3" w:rsidRDefault="009417E3" w:rsidP="009417E3">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2345" w:type="dxa"/>
          </w:tcPr>
          <w:p w14:paraId="626CCBA0"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Command exit code</w:t>
            </w:r>
          </w:p>
        </w:tc>
        <w:tc>
          <w:tcPr>
            <w:tcW w:w="3155" w:type="dxa"/>
          </w:tcPr>
          <w:p w14:paraId="02CC9537" w14:textId="78AEA7BF" w:rsidR="009417E3" w:rsidRDefault="009417E3" w:rsidP="009417E3">
            <w:pPr>
              <w:cnfStyle w:val="000000100000" w:firstRow="0" w:lastRow="0" w:firstColumn="0" w:lastColumn="0" w:oddVBand="0" w:evenVBand="0" w:oddHBand="1" w:evenHBand="0" w:firstRowFirstColumn="0" w:firstRowLastColumn="0" w:lastRowFirstColumn="0" w:lastRowLastColumn="0"/>
            </w:pPr>
            <w:r>
              <w:t xml:space="preserve">See </w:t>
            </w:r>
            <w:r>
              <w:fldChar w:fldCharType="begin"/>
            </w:r>
            <w:r>
              <w:instrText xml:space="preserve"> REF _Ref481149225 \h </w:instrText>
            </w:r>
            <w:r>
              <w:fldChar w:fldCharType="separate"/>
            </w:r>
            <w:r>
              <w:t xml:space="preserve">Table </w:t>
            </w:r>
            <w:r>
              <w:rPr>
                <w:noProof/>
              </w:rPr>
              <w:t>1</w:t>
            </w:r>
            <w:r>
              <w:t xml:space="preserve"> - </w:t>
            </w:r>
            <w:r w:rsidRPr="000970CE">
              <w:t>SCP Return Codes</w:t>
            </w:r>
            <w:r>
              <w:fldChar w:fldCharType="end"/>
            </w:r>
            <w:r>
              <w:t xml:space="preserve"> for “copy” function Messages and Alerts</w:t>
            </w:r>
          </w:p>
        </w:tc>
        <w:tc>
          <w:tcPr>
            <w:tcW w:w="3330" w:type="dxa"/>
          </w:tcPr>
          <w:p w14:paraId="7D851B85"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Platform dependent</w:t>
            </w:r>
          </w:p>
        </w:tc>
      </w:tr>
      <w:tr w:rsidR="009417E3" w14:paraId="222C67DF"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41B4178C" w14:textId="77777777" w:rsidR="009417E3" w:rsidRDefault="009417E3" w:rsidP="009417E3">
            <w:r>
              <w:t xml:space="preserve">Post-copy: </w:t>
            </w:r>
          </w:p>
          <w:p w14:paraId="696BD892" w14:textId="77777777" w:rsidR="009417E3" w:rsidRDefault="009417E3" w:rsidP="00277F13">
            <w:pPr>
              <w:pStyle w:val="ListParagraph"/>
              <w:numPr>
                <w:ilvl w:val="0"/>
                <w:numId w:val="49"/>
              </w:numPr>
            </w:pPr>
            <w:r w:rsidRPr="00886A51">
              <w:t>“IMPORTER - Unable to open or process file: {}”</w:t>
            </w:r>
          </w:p>
          <w:p w14:paraId="052560CC" w14:textId="696055B8" w:rsidR="009417E3" w:rsidRPr="00886A51" w:rsidRDefault="009417E3" w:rsidP="00277F13">
            <w:pPr>
              <w:pStyle w:val="ListParagraph"/>
              <w:numPr>
                <w:ilvl w:val="1"/>
                <w:numId w:val="49"/>
              </w:numPr>
            </w:pPr>
            <w:r w:rsidRPr="001F1A9D">
              <w:t>FileNotFoundException</w:t>
            </w:r>
          </w:p>
        </w:tc>
        <w:tc>
          <w:tcPr>
            <w:tcW w:w="2345" w:type="dxa"/>
          </w:tcPr>
          <w:p w14:paraId="05FF1B2D" w14:textId="70A6BDF6"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26C22F24" w14:textId="507710D3"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open the file due to file not being present.</w:t>
            </w:r>
          </w:p>
        </w:tc>
        <w:tc>
          <w:tcPr>
            <w:tcW w:w="3330" w:type="dxa"/>
          </w:tcPr>
          <w:p w14:paraId="02974ED9" w14:textId="21F24403" w:rsidR="009417E3" w:rsidRDefault="009417E3" w:rsidP="009417E3">
            <w:pPr>
              <w:cnfStyle w:val="000000000000" w:firstRow="0" w:lastRow="0" w:firstColumn="0" w:lastColumn="0" w:oddVBand="0" w:evenVBand="0" w:oddHBand="0" w:evenHBand="0" w:firstRowFirstColumn="0" w:firstRowLastColumn="0" w:lastRowFirstColumn="0" w:lastRowLastColumn="0"/>
            </w:pPr>
            <w:r>
              <w:t>I</w:t>
            </w:r>
            <w:r w:rsidRPr="001F1A9D">
              <w:t>f the file does not exist</w:t>
            </w:r>
            <w:r>
              <w:t xml:space="preserve"> when ODE starts to process it </w:t>
            </w:r>
            <w:r w:rsidRPr="001F1A9D">
              <w:t>or for some other reas</w:t>
            </w:r>
            <w:r>
              <w:t>on cannot be opened for reading, this message is logged in the application log file.</w:t>
            </w:r>
          </w:p>
        </w:tc>
      </w:tr>
      <w:tr w:rsidR="009417E3" w14:paraId="52100D5B" w14:textId="77777777" w:rsidTr="00941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25" w:type="dxa"/>
          </w:tcPr>
          <w:p w14:paraId="03BF8C9E" w14:textId="77777777" w:rsidR="009417E3" w:rsidRDefault="009417E3" w:rsidP="009417E3">
            <w:pPr>
              <w:pStyle w:val="ListParagraph"/>
              <w:numPr>
                <w:ilvl w:val="0"/>
                <w:numId w:val="49"/>
              </w:numPr>
            </w:pPr>
            <w:r w:rsidRPr="00886A51">
              <w:t xml:space="preserve">“IMPORTER - Unable to open or process file: {}” </w:t>
            </w:r>
          </w:p>
          <w:p w14:paraId="66824018" w14:textId="77777777" w:rsidR="009417E3" w:rsidRPr="00886A51" w:rsidRDefault="009417E3" w:rsidP="009417E3">
            <w:pPr>
              <w:pStyle w:val="ListParagraph"/>
              <w:numPr>
                <w:ilvl w:val="1"/>
                <w:numId w:val="49"/>
              </w:numPr>
            </w:pPr>
            <w:r w:rsidRPr="001F1A9D">
              <w:t>SecurityException</w:t>
            </w:r>
          </w:p>
        </w:tc>
        <w:tc>
          <w:tcPr>
            <w:tcW w:w="2345" w:type="dxa"/>
          </w:tcPr>
          <w:p w14:paraId="2DE1C97D"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Application log file</w:t>
            </w:r>
          </w:p>
        </w:tc>
        <w:tc>
          <w:tcPr>
            <w:tcW w:w="3155" w:type="dxa"/>
          </w:tcPr>
          <w:p w14:paraId="49FB820C" w14:textId="77777777" w:rsidR="009417E3" w:rsidRDefault="009417E3" w:rsidP="009417E3">
            <w:pPr>
              <w:cnfStyle w:val="000000100000" w:firstRow="0" w:lastRow="0" w:firstColumn="0" w:lastColumn="0" w:oddVBand="0" w:evenVBand="0" w:oddHBand="1" w:evenHBand="0" w:firstRowFirstColumn="0" w:firstRowLastColumn="0" w:lastRowFirstColumn="0" w:lastRowLastColumn="0"/>
            </w:pPr>
            <w:r>
              <w:t>When a data file is copied into one of the ODE upload folders, ODE will try to open the file and process its content. This error message is logged when ODE fails to read the file due to lack of Java security privileges.</w:t>
            </w:r>
          </w:p>
        </w:tc>
        <w:tc>
          <w:tcPr>
            <w:tcW w:w="3330" w:type="dxa"/>
          </w:tcPr>
          <w:p w14:paraId="50B8E4B2" w14:textId="3164F237" w:rsidR="009417E3" w:rsidRDefault="009417E3" w:rsidP="009417E3">
            <w:pPr>
              <w:cnfStyle w:val="000000100000" w:firstRow="0" w:lastRow="0" w:firstColumn="0" w:lastColumn="0" w:oddVBand="0" w:evenVBand="0" w:oddHBand="1" w:evenHBand="0" w:firstRowFirstColumn="0" w:firstRowLastColumn="0" w:lastRowFirstColumn="0" w:lastRowLastColumn="0"/>
            </w:pPr>
            <w:r>
              <w:t>I</w:t>
            </w:r>
            <w:r w:rsidRPr="001F1A9D">
              <w:t>f a security manager exists and its checkRead method</w:t>
            </w:r>
            <w:r>
              <w:t xml:space="preserve"> denies read access to the file, a message will be logged to the application log file.”</w:t>
            </w:r>
          </w:p>
        </w:tc>
      </w:tr>
      <w:tr w:rsidR="009417E3" w14:paraId="74290482" w14:textId="77777777" w:rsidTr="009417E3">
        <w:tc>
          <w:tcPr>
            <w:cnfStyle w:val="001000000000" w:firstRow="0" w:lastRow="0" w:firstColumn="1" w:lastColumn="0" w:oddVBand="0" w:evenVBand="0" w:oddHBand="0" w:evenHBand="0" w:firstRowFirstColumn="0" w:firstRowLastColumn="0" w:lastRowFirstColumn="0" w:lastRowLastColumn="0"/>
            <w:tcW w:w="4125" w:type="dxa"/>
          </w:tcPr>
          <w:p w14:paraId="624A96E3" w14:textId="77777777" w:rsidR="009417E3" w:rsidRDefault="009417E3" w:rsidP="009417E3">
            <w:pPr>
              <w:pStyle w:val="ListParagraph"/>
              <w:numPr>
                <w:ilvl w:val="0"/>
                <w:numId w:val="49"/>
              </w:numPr>
            </w:pPr>
            <w:r w:rsidRPr="00886A51">
              <w:t xml:space="preserve">“IMPORTER - Unable to open or process file: {}” </w:t>
            </w:r>
          </w:p>
          <w:p w14:paraId="29DF7508" w14:textId="77777777" w:rsidR="009417E3" w:rsidRDefault="009417E3" w:rsidP="009417E3">
            <w:pPr>
              <w:pStyle w:val="ListParagraph"/>
              <w:numPr>
                <w:ilvl w:val="1"/>
                <w:numId w:val="49"/>
              </w:numPr>
            </w:pPr>
            <w:r w:rsidRPr="00886A51">
              <w:t>"Error decoding data."</w:t>
            </w:r>
          </w:p>
          <w:p w14:paraId="628B7A80" w14:textId="2E345CF8" w:rsidR="009417E3" w:rsidRPr="00886A51" w:rsidRDefault="009417E3" w:rsidP="00277F13"/>
        </w:tc>
        <w:tc>
          <w:tcPr>
            <w:tcW w:w="2345" w:type="dxa"/>
          </w:tcPr>
          <w:p w14:paraId="1BE759E4" w14:textId="77777777" w:rsidR="009417E3" w:rsidRDefault="009417E3" w:rsidP="009417E3">
            <w:pPr>
              <w:cnfStyle w:val="000000000000" w:firstRow="0" w:lastRow="0" w:firstColumn="0" w:lastColumn="0" w:oddVBand="0" w:evenVBand="0" w:oddHBand="0" w:evenHBand="0" w:firstRowFirstColumn="0" w:firstRowLastColumn="0" w:lastRowFirstColumn="0" w:lastRowLastColumn="0"/>
            </w:pPr>
            <w:r>
              <w:t>Application log file</w:t>
            </w:r>
          </w:p>
        </w:tc>
        <w:tc>
          <w:tcPr>
            <w:tcW w:w="3155" w:type="dxa"/>
          </w:tcPr>
          <w:p w14:paraId="15704E0E" w14:textId="4AC912D4" w:rsidR="009417E3" w:rsidRDefault="009417E3" w:rsidP="009417E3">
            <w:pPr>
              <w:cnfStyle w:val="000000000000" w:firstRow="0" w:lastRow="0" w:firstColumn="0" w:lastColumn="0" w:oddVBand="0" w:evenVBand="0" w:oddHBand="0" w:evenHBand="0" w:firstRowFirstColumn="0" w:firstRowLastColumn="0" w:lastRowFirstColumn="0" w:lastRowLastColumn="0"/>
            </w:pPr>
            <w:r>
              <w:t>When a data file is copied into one of the ODE upload folders, ODE will try to open the file and process its content. This error message is logged when ODE fails to decode the data from ASN.1 format.</w:t>
            </w:r>
          </w:p>
        </w:tc>
        <w:tc>
          <w:tcPr>
            <w:tcW w:w="3330" w:type="dxa"/>
          </w:tcPr>
          <w:p w14:paraId="106F3AD7" w14:textId="6C86BD93" w:rsidR="009417E3" w:rsidRDefault="009417E3" w:rsidP="009417E3">
            <w:pPr>
              <w:cnfStyle w:val="000000000000" w:firstRow="0" w:lastRow="0" w:firstColumn="0" w:lastColumn="0" w:oddVBand="0" w:evenVBand="0" w:oddHBand="0" w:evenHBand="0" w:firstRowFirstColumn="0" w:firstRowLastColumn="0" w:lastRowFirstColumn="0" w:lastRowLastColumn="0"/>
            </w:pPr>
            <w:r>
              <w:t>If the message is not encoded to the expected ASN.1 encoding, ODE will raise this error to indicate failure to decode the data.</w:t>
            </w:r>
          </w:p>
        </w:tc>
      </w:tr>
    </w:tbl>
    <w:p w14:paraId="496813CB" w14:textId="77777777" w:rsidR="00BC38F2" w:rsidRDefault="00BC38F2" w:rsidP="00BC38F2"/>
    <w:p w14:paraId="3D0EB364" w14:textId="77777777" w:rsidR="00273B65" w:rsidRPr="00273B65" w:rsidRDefault="00273B65" w:rsidP="00273B65"/>
    <w:p w14:paraId="6047B379" w14:textId="77777777" w:rsidR="00C26C45" w:rsidRDefault="00C26C45" w:rsidP="00A55F58">
      <w:pPr>
        <w:pStyle w:val="Heading2"/>
      </w:pPr>
      <w:bookmarkStart w:id="547" w:name="_Ref476570427"/>
      <w:bookmarkStart w:id="548" w:name="_Ref476570491"/>
      <w:bookmarkStart w:id="549" w:name="_Toc483908177"/>
      <w:r w:rsidRPr="001E40C7">
        <w:t xml:space="preserve">ODE </w:t>
      </w:r>
      <w:r w:rsidR="005D1916">
        <w:t>REST</w:t>
      </w:r>
      <w:r w:rsidRPr="001E40C7">
        <w:t xml:space="preserve"> API</w:t>
      </w:r>
      <w:bookmarkEnd w:id="428"/>
      <w:bookmarkEnd w:id="429"/>
      <w:bookmarkEnd w:id="547"/>
      <w:bookmarkEnd w:id="548"/>
      <w:bookmarkEnd w:id="549"/>
    </w:p>
    <w:p w14:paraId="282EA396" w14:textId="5CCD03FE" w:rsidR="00C26C45" w:rsidRPr="001E40C7" w:rsidRDefault="00C26C45" w:rsidP="00C26C45">
      <w:pPr>
        <w:rPr>
          <w:rFonts w:ascii="Arial" w:hAnsi="Arial" w:cs="Arial"/>
          <w:color w:val="252525"/>
          <w:sz w:val="21"/>
          <w:szCs w:val="21"/>
          <w:shd w:val="clear" w:color="auto" w:fill="FFFFFF"/>
        </w:rPr>
      </w:pPr>
      <w:r w:rsidRPr="00CA4BE7">
        <w:t xml:space="preserve">ODE </w:t>
      </w:r>
      <w:r w:rsidR="00ED0E13">
        <w:t xml:space="preserve">exposes a </w:t>
      </w:r>
      <w:r w:rsidRPr="00CA4BE7">
        <w:t>RESTful API for use by client</w:t>
      </w:r>
      <w:r w:rsidR="00A55F58">
        <w:t xml:space="preserve">s for </w:t>
      </w:r>
      <w:r w:rsidR="00ED0E13">
        <w:t>security</w:t>
      </w:r>
      <w:r w:rsidR="00FB7B75">
        <w:t>,</w:t>
      </w:r>
      <w:r w:rsidR="00ED0E13">
        <w:t xml:space="preserve"> </w:t>
      </w:r>
      <w:r w:rsidRPr="00CA4BE7">
        <w:t xml:space="preserve">administrative </w:t>
      </w:r>
      <w:r w:rsidR="00FB7B75">
        <w:t>and data</w:t>
      </w:r>
      <w:r w:rsidR="00A55F58">
        <w:t xml:space="preserve"> functions</w:t>
      </w:r>
      <w:r w:rsidRPr="00CA4BE7">
        <w:t xml:space="preserve">. </w:t>
      </w:r>
      <w:r>
        <w:t>Standard HTTP</w:t>
      </w:r>
      <w:r w:rsidR="00ED0E13">
        <w:t>/HTTPS</w:t>
      </w:r>
      <w:r>
        <w:t xml:space="preserve"> verbs such as </w:t>
      </w:r>
      <w:r w:rsidRPr="001E40C7">
        <w:rPr>
          <w:rFonts w:ascii="Arial" w:hAnsi="Arial" w:cs="Arial"/>
          <w:color w:val="252525"/>
          <w:sz w:val="21"/>
          <w:szCs w:val="21"/>
          <w:shd w:val="clear" w:color="auto" w:fill="FFFFFF"/>
        </w:rPr>
        <w:t>G</w:t>
      </w:r>
      <w:r w:rsidR="00ED0E13">
        <w:rPr>
          <w:rFonts w:ascii="Arial" w:hAnsi="Arial" w:cs="Arial"/>
          <w:color w:val="252525"/>
          <w:sz w:val="21"/>
          <w:szCs w:val="21"/>
          <w:shd w:val="clear" w:color="auto" w:fill="FFFFFF"/>
        </w:rPr>
        <w:t>ET, POST, PUT, DELETE, etc., will</w:t>
      </w:r>
      <w:r w:rsidRPr="001E40C7">
        <w:rPr>
          <w:rFonts w:ascii="Arial" w:hAnsi="Arial" w:cs="Arial"/>
          <w:color w:val="252525"/>
          <w:sz w:val="21"/>
          <w:szCs w:val="21"/>
          <w:shd w:val="clear" w:color="auto" w:fill="FFFFFF"/>
        </w:rPr>
        <w:t xml:space="preserve"> be deployed for various functions.</w:t>
      </w:r>
    </w:p>
    <w:p w14:paraId="20467DD9" w14:textId="0625023A"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host: </w:t>
      </w:r>
      <w:r w:rsidR="00A55F58">
        <w:rPr>
          <w:rFonts w:ascii="Courier New" w:hAnsi="Courier New" w:cs="Courier New"/>
        </w:rPr>
        <w:t>ip:port</w:t>
      </w:r>
    </w:p>
    <w:p w14:paraId="4B56A4D4" w14:textId="073EA114" w:rsidR="00C26C45" w:rsidRPr="001E40C7" w:rsidRDefault="00A55F58"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Pr>
          <w:rFonts w:ascii="Courier New" w:hAnsi="Courier New" w:cs="Courier New"/>
        </w:rPr>
        <w:t xml:space="preserve">root context path: </w:t>
      </w:r>
      <w:r w:rsidR="000B15A1">
        <w:rPr>
          <w:rFonts w:ascii="Courier New" w:hAnsi="Courier New" w:cs="Courier New"/>
        </w:rPr>
        <w:t>ode</w:t>
      </w:r>
      <w:r>
        <w:rPr>
          <w:rFonts w:ascii="Courier New" w:hAnsi="Courier New" w:cs="Courier New"/>
        </w:rPr>
        <w:t>/api/rest</w:t>
      </w:r>
    </w:p>
    <w:p w14:paraId="55FE3F4B"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schemes:</w:t>
      </w:r>
    </w:p>
    <w:p w14:paraId="15CEF7C4"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w:t>
      </w:r>
    </w:p>
    <w:p w14:paraId="4003D3AC" w14:textId="77777777" w:rsidR="00C26C45" w:rsidRPr="001E40C7" w:rsidRDefault="00C26C45" w:rsidP="006820F5">
      <w:pPr>
        <w:pStyle w:val="ListParagraph"/>
        <w:numPr>
          <w:ilvl w:val="0"/>
          <w:numId w:val="6"/>
        </w:numPr>
        <w:pBdr>
          <w:top w:val="single" w:sz="4" w:space="1" w:color="auto"/>
          <w:left w:val="single" w:sz="4" w:space="4" w:color="auto"/>
          <w:bottom w:val="single" w:sz="4" w:space="1" w:color="auto"/>
          <w:right w:val="single" w:sz="4" w:space="4" w:color="auto"/>
        </w:pBdr>
        <w:shd w:val="clear" w:color="auto" w:fill="D9D9D9" w:themeFill="background1" w:themeFillShade="D9"/>
        <w:spacing w:before="0" w:after="0" w:line="240" w:lineRule="auto"/>
        <w:rPr>
          <w:rFonts w:ascii="Courier New" w:hAnsi="Courier New" w:cs="Courier New"/>
        </w:rPr>
      </w:pPr>
      <w:r w:rsidRPr="001E40C7">
        <w:rPr>
          <w:rFonts w:ascii="Courier New" w:hAnsi="Courier New" w:cs="Courier New"/>
        </w:rPr>
        <w:t xml:space="preserve">  - https</w:t>
      </w:r>
    </w:p>
    <w:p w14:paraId="66A3F204" w14:textId="77777777" w:rsidR="008D1F2E" w:rsidRDefault="008D1F2E" w:rsidP="008D1F2E">
      <w:bookmarkStart w:id="550" w:name="_Toc462052287"/>
    </w:p>
    <w:p w14:paraId="14D103C8" w14:textId="77777777" w:rsidR="00B54D4D" w:rsidRDefault="00B54D4D" w:rsidP="00B54D4D">
      <w:r>
        <w:t xml:space="preserve">ODE REST API documentation utilizes </w:t>
      </w:r>
      <w:hyperlink r:id="rId36" w:history="1">
        <w:r w:rsidRPr="00E470F4">
          <w:rPr>
            <w:rStyle w:val="Hyperlink"/>
          </w:rPr>
          <w:t>http://swagger.io/</w:t>
        </w:r>
      </w:hyperlink>
      <w:r>
        <w:t xml:space="preserve"> API documentation framework. The file containing the API documentation can be found in our GitHub repository’s docs folder: </w:t>
      </w:r>
      <w:hyperlink r:id="rId37" w:history="1">
        <w:r w:rsidRPr="00E470F4">
          <w:rPr>
            <w:rStyle w:val="Hyperlink"/>
          </w:rPr>
          <w:t>https://github.com/usdot-jpo-ode/jpo-ode/blob/develop/docs/ODESwagger.yaml</w:t>
        </w:r>
      </w:hyperlink>
      <w:r>
        <w:t xml:space="preserve">. A Swagger UI server will be stood up in the future to host this file but for the time being you may copy the file contents to the free </w:t>
      </w:r>
      <w:hyperlink r:id="rId38" w:anchor="!/" w:history="1">
        <w:r w:rsidRPr="00B54D4D">
          <w:rPr>
            <w:rStyle w:val="Hyperlink"/>
          </w:rPr>
          <w:t>Swagger Editor</w:t>
        </w:r>
      </w:hyperlink>
      <w:r>
        <w:t xml:space="preserve"> at </w:t>
      </w:r>
      <w:hyperlink r:id="rId39" w:anchor="!/" w:history="1">
        <w:r w:rsidRPr="00E470F4">
          <w:rPr>
            <w:rStyle w:val="Hyperlink"/>
          </w:rPr>
          <w:t>http://editor.swagger.io/#!/</w:t>
        </w:r>
      </w:hyperlink>
      <w:r>
        <w:t xml:space="preserve"> in order to view the REST API specifications.</w:t>
      </w:r>
      <w:r w:rsidR="00EA6F69">
        <w:t xml:space="preserve"> </w:t>
      </w:r>
      <w:r w:rsidR="00EA6F69">
        <w:fldChar w:fldCharType="begin"/>
      </w:r>
      <w:r w:rsidR="00EA6F69">
        <w:instrText xml:space="preserve"> REF _Ref476590854 \h </w:instrText>
      </w:r>
      <w:r w:rsidR="00EA6F69">
        <w:fldChar w:fldCharType="separate"/>
      </w:r>
      <w:r w:rsidR="00EA6F69">
        <w:t xml:space="preserve">Figure </w:t>
      </w:r>
      <w:r w:rsidR="00EA6F69">
        <w:rPr>
          <w:noProof/>
        </w:rPr>
        <w:t>2</w:t>
      </w:r>
      <w:r w:rsidR="00EA6F69">
        <w:fldChar w:fldCharType="end"/>
      </w:r>
      <w:r w:rsidR="00EA6F69">
        <w:t xml:space="preserve"> illustrates the outcome of this process.</w:t>
      </w:r>
    </w:p>
    <w:p w14:paraId="318AC083" w14:textId="77777777" w:rsidR="00B54D4D" w:rsidRDefault="00B54D4D" w:rsidP="00B54D4D"/>
    <w:p w14:paraId="3308258D" w14:textId="77777777" w:rsidR="00B54D4D" w:rsidRDefault="00B54D4D" w:rsidP="00CA4BB4">
      <w:pPr>
        <w:keepNext/>
      </w:pPr>
      <w:r>
        <w:rPr>
          <w:noProof/>
          <w:lang w:eastAsia="en-US"/>
        </w:rPr>
        <w:lastRenderedPageBreak/>
        <w:drawing>
          <wp:inline distT="0" distB="0" distL="0" distR="0" wp14:anchorId="2FECA42B" wp14:editId="2462D98B">
            <wp:extent cx="8229600" cy="5038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5038090"/>
                    </a:xfrm>
                    <a:prstGeom prst="rect">
                      <a:avLst/>
                    </a:prstGeom>
                  </pic:spPr>
                </pic:pic>
              </a:graphicData>
            </a:graphic>
          </wp:inline>
        </w:drawing>
      </w:r>
    </w:p>
    <w:p w14:paraId="1C5FABF5" w14:textId="10A22BDF" w:rsidR="00C26C45" w:rsidRPr="00886E1A" w:rsidRDefault="00B54D4D" w:rsidP="00886E1A">
      <w:pPr>
        <w:pStyle w:val="Caption"/>
      </w:pPr>
      <w:bookmarkStart w:id="551" w:name="_Ref476590854"/>
      <w:r>
        <w:t>Figure</w:t>
      </w:r>
      <w:r w:rsidR="00ED0E13">
        <w:t xml:space="preserve"> </w:t>
      </w:r>
      <w:fldSimple w:instr=" SEQ Figure \* ARABIC ">
        <w:r w:rsidR="00771AF3">
          <w:rPr>
            <w:noProof/>
          </w:rPr>
          <w:t>3</w:t>
        </w:r>
      </w:fldSimple>
      <w:bookmarkEnd w:id="551"/>
      <w:r w:rsidR="00ED0E13">
        <w:t xml:space="preserve"> - </w:t>
      </w:r>
      <w:r w:rsidR="00ED0E13" w:rsidRPr="001B7751">
        <w:t xml:space="preserve">ODE </w:t>
      </w:r>
      <w:r>
        <w:t>REST</w:t>
      </w:r>
      <w:bookmarkEnd w:id="550"/>
      <w:r w:rsidR="00ED0E13" w:rsidRPr="00886E1A">
        <w:t xml:space="preserve"> API </w:t>
      </w:r>
      <w:r>
        <w:t>Editor Tool</w:t>
      </w:r>
    </w:p>
    <w:p w14:paraId="4B1881A0" w14:textId="77777777" w:rsidR="00B54D4D" w:rsidRDefault="00B54D4D" w:rsidP="008D1F2E"/>
    <w:p w14:paraId="0631AB93" w14:textId="77777777" w:rsidR="00ED0E13" w:rsidRPr="00ED0E13" w:rsidRDefault="00ED0E13" w:rsidP="00ED0E13"/>
    <w:p w14:paraId="039DD5F4" w14:textId="38B68BCD" w:rsidR="005F7EB4" w:rsidRDefault="000B15A1" w:rsidP="005F7EB4">
      <w:pPr>
        <w:pStyle w:val="Heading3"/>
      </w:pPr>
      <w:bookmarkStart w:id="552" w:name="_Toc483908178"/>
      <w:commentRangeStart w:id="553"/>
      <w:r>
        <w:t>Upload BSM File</w:t>
      </w:r>
      <w:bookmarkEnd w:id="552"/>
    </w:p>
    <w:p w14:paraId="04D2A501" w14:textId="5FA8E741" w:rsidR="000B15A1" w:rsidRPr="000B15A1" w:rsidRDefault="00715139" w:rsidP="000B15A1">
      <w:ins w:id="554" w:author="Musavi, Hamid [USA]" w:date="2017-09-01T11:11:00Z">
        <w:r>
          <w:t>ODE Web UI uses the following http REST call to deposit a file to one of the supported upload directories.</w:t>
        </w:r>
      </w:ins>
    </w:p>
    <w:tbl>
      <w:tblPr>
        <w:tblStyle w:val="TableGrid"/>
        <w:tblW w:w="13045" w:type="dxa"/>
        <w:shd w:val="clear" w:color="auto" w:fill="D9D9D9" w:themeFill="background1" w:themeFillShade="D9"/>
        <w:tblLook w:val="04A0" w:firstRow="1" w:lastRow="0" w:firstColumn="1" w:lastColumn="0" w:noHBand="0" w:noVBand="1"/>
      </w:tblPr>
      <w:tblGrid>
        <w:gridCol w:w="1537"/>
        <w:gridCol w:w="11508"/>
      </w:tblGrid>
      <w:tr w:rsidR="005F7EB4" w:rsidRPr="008A6E46" w14:paraId="7FE0B92A" w14:textId="77777777" w:rsidTr="00F175E9">
        <w:tc>
          <w:tcPr>
            <w:tcW w:w="1537" w:type="dxa"/>
            <w:shd w:val="clear" w:color="auto" w:fill="D9D9D9" w:themeFill="background1" w:themeFillShade="D9"/>
          </w:tcPr>
          <w:p w14:paraId="7018570B" w14:textId="77777777" w:rsidR="005F7EB4" w:rsidRPr="008A6E46" w:rsidRDefault="005F7EB4" w:rsidP="006B30A2">
            <w:pPr>
              <w:rPr>
                <w:rFonts w:ascii="Courier New" w:hAnsi="Courier New" w:cs="Courier New"/>
                <w:b/>
              </w:rPr>
            </w:pPr>
            <w:r w:rsidRPr="008A6E46">
              <w:rPr>
                <w:rFonts w:ascii="Courier New" w:hAnsi="Courier New" w:cs="Courier New"/>
                <w:b/>
              </w:rPr>
              <w:t>Path</w:t>
            </w:r>
          </w:p>
        </w:tc>
        <w:tc>
          <w:tcPr>
            <w:tcW w:w="11508" w:type="dxa"/>
            <w:shd w:val="clear" w:color="auto" w:fill="D9D9D9" w:themeFill="background1" w:themeFillShade="D9"/>
          </w:tcPr>
          <w:p w14:paraId="70D03DD3" w14:textId="35CA8E93" w:rsidR="005F7EB4" w:rsidRPr="008A6E46" w:rsidRDefault="00D276F1" w:rsidP="00D276F1">
            <w:pPr>
              <w:rPr>
                <w:rFonts w:ascii="Courier New" w:hAnsi="Courier New" w:cs="Courier New"/>
              </w:rPr>
            </w:pPr>
            <w:r>
              <w:rPr>
                <w:rFonts w:ascii="Courier New" w:hAnsi="Courier New" w:cs="Courier New"/>
              </w:rPr>
              <w:t>upload</w:t>
            </w:r>
            <w:r w:rsidR="000B15A1">
              <w:rPr>
                <w:rFonts w:ascii="Courier New" w:hAnsi="Courier New" w:cs="Courier New"/>
              </w:rPr>
              <w:t>/</w:t>
            </w:r>
            <w:r>
              <w:rPr>
                <w:rFonts w:ascii="Courier New" w:hAnsi="Courier New" w:cs="Courier New"/>
              </w:rPr>
              <w:t xml:space="preserve">&lt;type: bsm </w:t>
            </w:r>
            <w:del w:id="555" w:author="Musavi, Hamid [USA]" w:date="2017-09-01T11:10:00Z">
              <w:r w:rsidDel="00BF058B">
                <w:rPr>
                  <w:rFonts w:ascii="Courier New" w:hAnsi="Courier New" w:cs="Courier New"/>
                </w:rPr>
                <w:delText>(or)</w:delText>
              </w:r>
            </w:del>
            <w:ins w:id="556" w:author="Musavi, Hamid [USA]" w:date="2017-09-01T11:10:00Z">
              <w:r w:rsidR="00BF058B">
                <w:rPr>
                  <w:rFonts w:ascii="Courier New" w:hAnsi="Courier New" w:cs="Courier New"/>
                </w:rPr>
                <w:t>|</w:t>
              </w:r>
            </w:ins>
            <w:r>
              <w:rPr>
                <w:rFonts w:ascii="Courier New" w:hAnsi="Courier New" w:cs="Courier New"/>
              </w:rPr>
              <w:t xml:space="preserve"> </w:t>
            </w:r>
            <w:del w:id="557" w:author="Musavi, Hamid [USA]" w:date="2017-09-01T11:10:00Z">
              <w:r w:rsidDel="00BF058B">
                <w:rPr>
                  <w:rFonts w:ascii="Courier New" w:hAnsi="Courier New" w:cs="Courier New"/>
                </w:rPr>
                <w:delText>messageFrame</w:delText>
              </w:r>
            </w:del>
            <w:ins w:id="558" w:author="Musavi, Hamid [USA]" w:date="2017-09-01T11:10:00Z">
              <w:r w:rsidR="00BF058B">
                <w:rPr>
                  <w:rFonts w:ascii="Courier New" w:hAnsi="Courier New" w:cs="Courier New"/>
                </w:rPr>
                <w:t>mf | bsmlog</w:t>
              </w:r>
            </w:ins>
            <w:r>
              <w:rPr>
                <w:rFonts w:ascii="Courier New" w:hAnsi="Courier New" w:cs="Courier New"/>
              </w:rPr>
              <w:t>&gt;</w:t>
            </w:r>
          </w:p>
        </w:tc>
      </w:tr>
      <w:tr w:rsidR="005F7EB4" w:rsidRPr="008A6E46" w14:paraId="57111CF8" w14:textId="77777777" w:rsidTr="00F175E9">
        <w:tc>
          <w:tcPr>
            <w:tcW w:w="1537" w:type="dxa"/>
            <w:shd w:val="clear" w:color="auto" w:fill="D9D9D9" w:themeFill="background1" w:themeFillShade="D9"/>
          </w:tcPr>
          <w:p w14:paraId="6B2C87A7" w14:textId="77777777" w:rsidR="005F7EB4" w:rsidRPr="008A6E46" w:rsidRDefault="005F7EB4" w:rsidP="006B30A2">
            <w:pPr>
              <w:rPr>
                <w:rFonts w:ascii="Courier New" w:hAnsi="Courier New" w:cs="Courier New"/>
                <w:b/>
              </w:rPr>
            </w:pPr>
            <w:r w:rsidRPr="008A6E46">
              <w:rPr>
                <w:rFonts w:ascii="Courier New" w:hAnsi="Courier New" w:cs="Courier New"/>
                <w:b/>
              </w:rPr>
              <w:t>Verb</w:t>
            </w:r>
          </w:p>
        </w:tc>
        <w:tc>
          <w:tcPr>
            <w:tcW w:w="11508" w:type="dxa"/>
            <w:shd w:val="clear" w:color="auto" w:fill="D9D9D9" w:themeFill="background1" w:themeFillShade="D9"/>
          </w:tcPr>
          <w:p w14:paraId="265CF433" w14:textId="198217AC" w:rsidR="005F7EB4" w:rsidRPr="008A6E46" w:rsidRDefault="005F7EB4" w:rsidP="000B15A1">
            <w:pPr>
              <w:rPr>
                <w:rFonts w:ascii="Courier New" w:hAnsi="Courier New" w:cs="Courier New"/>
              </w:rPr>
            </w:pPr>
            <w:r>
              <w:rPr>
                <w:rFonts w:ascii="Arial" w:hAnsi="Arial" w:cs="Arial"/>
                <w:color w:val="252525"/>
                <w:sz w:val="21"/>
                <w:szCs w:val="21"/>
                <w:shd w:val="clear" w:color="auto" w:fill="FFFFFF"/>
              </w:rPr>
              <w:t>POST</w:t>
            </w:r>
          </w:p>
        </w:tc>
      </w:tr>
      <w:tr w:rsidR="005F7EB4" w:rsidRPr="008A6E46" w14:paraId="3A5FC8D6" w14:textId="77777777" w:rsidTr="00F175E9">
        <w:tc>
          <w:tcPr>
            <w:tcW w:w="1537" w:type="dxa"/>
            <w:shd w:val="clear" w:color="auto" w:fill="D9D9D9" w:themeFill="background1" w:themeFillShade="D9"/>
          </w:tcPr>
          <w:p w14:paraId="46914B22" w14:textId="77777777" w:rsidR="005F7EB4" w:rsidRPr="008A6E46" w:rsidRDefault="005F7EB4" w:rsidP="006B30A2">
            <w:pPr>
              <w:rPr>
                <w:rFonts w:ascii="Courier New" w:hAnsi="Courier New" w:cs="Courier New"/>
              </w:rPr>
            </w:pPr>
            <w:r w:rsidRPr="008A6E46">
              <w:rPr>
                <w:rFonts w:ascii="Courier New" w:hAnsi="Courier New" w:cs="Courier New"/>
                <w:b/>
              </w:rPr>
              <w:t>Summary</w:t>
            </w:r>
          </w:p>
        </w:tc>
        <w:tc>
          <w:tcPr>
            <w:tcW w:w="11508" w:type="dxa"/>
            <w:shd w:val="clear" w:color="auto" w:fill="D9D9D9" w:themeFill="background1" w:themeFillShade="D9"/>
          </w:tcPr>
          <w:p w14:paraId="4EFC268D" w14:textId="7A36FC04" w:rsidR="005F7EB4" w:rsidRPr="008A6E46" w:rsidRDefault="000B15A1" w:rsidP="006B30A2">
            <w:pPr>
              <w:rPr>
                <w:rFonts w:ascii="Courier New" w:hAnsi="Courier New" w:cs="Courier New"/>
              </w:rPr>
            </w:pPr>
            <w:r>
              <w:rPr>
                <w:rFonts w:ascii="Courier New" w:hAnsi="Courier New" w:cs="Courier New"/>
              </w:rPr>
              <w:t>Service to upload a file containing BSM records</w:t>
            </w:r>
          </w:p>
        </w:tc>
      </w:tr>
      <w:tr w:rsidR="00F175E9" w:rsidRPr="008A6E46" w14:paraId="40AFFE67" w14:textId="77777777" w:rsidTr="00F175E9">
        <w:tc>
          <w:tcPr>
            <w:tcW w:w="1537" w:type="dxa"/>
            <w:shd w:val="clear" w:color="auto" w:fill="D9D9D9" w:themeFill="background1" w:themeFillShade="D9"/>
          </w:tcPr>
          <w:p w14:paraId="11C1357D" w14:textId="77777777" w:rsidR="00F175E9" w:rsidRPr="008A6E46" w:rsidRDefault="00F175E9" w:rsidP="006B30A2">
            <w:pPr>
              <w:rPr>
                <w:rFonts w:ascii="Courier New" w:hAnsi="Courier New" w:cs="Courier New"/>
                <w:b/>
              </w:rPr>
            </w:pPr>
            <w:r>
              <w:rPr>
                <w:rFonts w:ascii="Courier New" w:hAnsi="Courier New" w:cs="Courier New"/>
                <w:b/>
              </w:rPr>
              <w:t>Consumes</w:t>
            </w:r>
          </w:p>
        </w:tc>
        <w:tc>
          <w:tcPr>
            <w:tcW w:w="11508" w:type="dxa"/>
            <w:shd w:val="clear" w:color="auto" w:fill="D9D9D9" w:themeFill="background1" w:themeFillShade="D9"/>
          </w:tcPr>
          <w:p w14:paraId="3C2DB61B" w14:textId="25D725A5" w:rsidR="00F175E9" w:rsidRPr="008A6E46" w:rsidRDefault="00F175E9" w:rsidP="002C04F6">
            <w:pPr>
              <w:rPr>
                <w:rFonts w:ascii="Courier New" w:hAnsi="Courier New" w:cs="Courier New"/>
              </w:rPr>
            </w:pPr>
            <w:r w:rsidRPr="008A6E46">
              <w:rPr>
                <w:rFonts w:ascii="Courier New" w:hAnsi="Courier New" w:cs="Courier New"/>
              </w:rPr>
              <w:t xml:space="preserve">- </w:t>
            </w:r>
            <w:r w:rsidR="002C04F6">
              <w:rPr>
                <w:rFonts w:ascii="Courier New" w:hAnsi="Courier New" w:cs="Courier New"/>
              </w:rPr>
              <w:t>multi-part/file</w:t>
            </w:r>
          </w:p>
        </w:tc>
      </w:tr>
      <w:tr w:rsidR="000B15A1" w:rsidRPr="008A6E46" w14:paraId="3D6BB84E" w14:textId="77777777" w:rsidTr="00F175E9">
        <w:tc>
          <w:tcPr>
            <w:tcW w:w="1537" w:type="dxa"/>
            <w:shd w:val="clear" w:color="auto" w:fill="D9D9D9" w:themeFill="background1" w:themeFillShade="D9"/>
          </w:tcPr>
          <w:p w14:paraId="07A89CE0" w14:textId="77777777" w:rsidR="000B15A1" w:rsidRPr="008A6E46" w:rsidRDefault="000B15A1" w:rsidP="000B15A1">
            <w:pPr>
              <w:rPr>
                <w:rFonts w:ascii="Courier New" w:hAnsi="Courier New" w:cs="Courier New"/>
                <w:b/>
              </w:rPr>
            </w:pPr>
            <w:r w:rsidRPr="008A6E46">
              <w:rPr>
                <w:rFonts w:ascii="Courier New" w:hAnsi="Courier New" w:cs="Courier New"/>
                <w:b/>
              </w:rPr>
              <w:t>Produces</w:t>
            </w:r>
          </w:p>
        </w:tc>
        <w:tc>
          <w:tcPr>
            <w:tcW w:w="11508" w:type="dxa"/>
            <w:shd w:val="clear" w:color="auto" w:fill="D9D9D9" w:themeFill="background1" w:themeFillShade="D9"/>
          </w:tcPr>
          <w:p w14:paraId="6A96FCC3" w14:textId="3DF02352" w:rsidR="000B15A1" w:rsidRPr="008A6E46" w:rsidRDefault="000B15A1" w:rsidP="000B15A1">
            <w:pPr>
              <w:rPr>
                <w:rFonts w:ascii="Courier New" w:hAnsi="Courier New" w:cs="Courier New"/>
              </w:rPr>
            </w:pPr>
            <w:r w:rsidRPr="008A6E46">
              <w:rPr>
                <w:rFonts w:ascii="Courier New" w:hAnsi="Courier New" w:cs="Courier New"/>
              </w:rPr>
              <w:t xml:space="preserve">- </w:t>
            </w:r>
            <w:r>
              <w:rPr>
                <w:rFonts w:ascii="Courier New" w:hAnsi="Courier New" w:cs="Courier New"/>
              </w:rPr>
              <w:t>application/json</w:t>
            </w:r>
          </w:p>
        </w:tc>
      </w:tr>
      <w:tr w:rsidR="005F7EB4" w:rsidRPr="008A6E46" w14:paraId="6BFCC0DA" w14:textId="77777777" w:rsidTr="00F175E9">
        <w:tc>
          <w:tcPr>
            <w:tcW w:w="1537" w:type="dxa"/>
            <w:shd w:val="clear" w:color="auto" w:fill="D9D9D9" w:themeFill="background1" w:themeFillShade="D9"/>
          </w:tcPr>
          <w:p w14:paraId="688A5EA7" w14:textId="77777777" w:rsidR="005F7EB4" w:rsidRPr="008A6E46" w:rsidRDefault="005F7EB4" w:rsidP="006B30A2">
            <w:pPr>
              <w:rPr>
                <w:rFonts w:ascii="Courier New" w:hAnsi="Courier New" w:cs="Courier New"/>
                <w:b/>
              </w:rPr>
            </w:pPr>
            <w:r w:rsidRPr="008A6E46">
              <w:rPr>
                <w:rFonts w:ascii="Courier New" w:hAnsi="Courier New" w:cs="Courier New"/>
                <w:b/>
              </w:rPr>
              <w:t>Headers</w:t>
            </w:r>
          </w:p>
        </w:tc>
        <w:tc>
          <w:tcPr>
            <w:tcW w:w="11508" w:type="dxa"/>
            <w:shd w:val="clear" w:color="auto" w:fill="D9D9D9" w:themeFill="background1" w:themeFillShade="D9"/>
          </w:tcPr>
          <w:tbl>
            <w:tblPr>
              <w:tblStyle w:val="TableGrid"/>
              <w:tblW w:w="11228" w:type="dxa"/>
              <w:tblLook w:val="04A0" w:firstRow="1" w:lastRow="0" w:firstColumn="1" w:lastColumn="0" w:noHBand="0" w:noVBand="1"/>
            </w:tblPr>
            <w:tblGrid>
              <w:gridCol w:w="2125"/>
              <w:gridCol w:w="2989"/>
              <w:gridCol w:w="4841"/>
              <w:gridCol w:w="1273"/>
            </w:tblGrid>
            <w:tr w:rsidR="005F7EB4" w:rsidRPr="008A6E46" w14:paraId="03F35146" w14:textId="77777777" w:rsidTr="00F175E9">
              <w:tc>
                <w:tcPr>
                  <w:tcW w:w="2125" w:type="dxa"/>
                </w:tcPr>
                <w:p w14:paraId="1F5E101A"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89" w:type="dxa"/>
                </w:tcPr>
                <w:p w14:paraId="769C6A57"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4841" w:type="dxa"/>
                </w:tcPr>
                <w:p w14:paraId="69A894F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0367062C" w14:textId="77777777" w:rsidR="005F7EB4" w:rsidRDefault="005F7EB4" w:rsidP="006B30A2">
                  <w:pPr>
                    <w:rPr>
                      <w:rFonts w:ascii="Courier New" w:hAnsi="Courier New" w:cs="Courier New"/>
                      <w:b/>
                    </w:rPr>
                  </w:pPr>
                  <w:r w:rsidRPr="008A6E46">
                    <w:rPr>
                      <w:rFonts w:ascii="Courier New" w:hAnsi="Courier New" w:cs="Courier New"/>
                      <w:b/>
                    </w:rPr>
                    <w:t>Required</w:t>
                  </w:r>
                </w:p>
                <w:p w14:paraId="22647BEF" w14:textId="77777777" w:rsidR="005F7EB4" w:rsidRPr="008A6E46" w:rsidRDefault="005F7EB4" w:rsidP="006B30A2">
                  <w:pPr>
                    <w:rPr>
                      <w:rFonts w:ascii="Courier New" w:hAnsi="Courier New" w:cs="Courier New"/>
                      <w:b/>
                    </w:rPr>
                  </w:pPr>
                  <w:r>
                    <w:rPr>
                      <w:rFonts w:ascii="Courier New" w:hAnsi="Courier New" w:cs="Courier New"/>
                      <w:b/>
                    </w:rPr>
                    <w:t>(T | F)</w:t>
                  </w:r>
                </w:p>
              </w:tc>
            </w:tr>
            <w:tr w:rsidR="005F7EB4" w:rsidRPr="008A6E46" w14:paraId="2A4D89F1" w14:textId="77777777" w:rsidTr="00F175E9">
              <w:tc>
                <w:tcPr>
                  <w:tcW w:w="2125" w:type="dxa"/>
                </w:tcPr>
                <w:p w14:paraId="2881AEEA" w14:textId="1847E198" w:rsidR="005F7EB4" w:rsidRPr="008A6E46" w:rsidRDefault="000B15A1" w:rsidP="006B30A2">
                  <w:pPr>
                    <w:rPr>
                      <w:rFonts w:ascii="Courier New" w:hAnsi="Courier New" w:cs="Courier New"/>
                    </w:rPr>
                  </w:pPr>
                  <w:r>
                    <w:rPr>
                      <w:rFonts w:ascii="Courier New" w:hAnsi="Courier New" w:cs="Courier New"/>
                    </w:rPr>
                    <w:t>Token</w:t>
                  </w:r>
                </w:p>
              </w:tc>
              <w:tc>
                <w:tcPr>
                  <w:tcW w:w="2989" w:type="dxa"/>
                </w:tcPr>
                <w:p w14:paraId="12202199" w14:textId="0BDCEFB9" w:rsidR="005F7EB4" w:rsidRPr="008A6E46" w:rsidRDefault="000B15A1" w:rsidP="006B30A2">
                  <w:pPr>
                    <w:rPr>
                      <w:rFonts w:ascii="Courier New" w:hAnsi="Courier New" w:cs="Courier New"/>
                    </w:rPr>
                  </w:pPr>
                  <w:r>
                    <w:rPr>
                      <w:rFonts w:ascii="Courier New" w:hAnsi="Courier New" w:cs="Courier New"/>
                    </w:rPr>
                    <w:t>Value of token</w:t>
                  </w:r>
                </w:p>
              </w:tc>
              <w:tc>
                <w:tcPr>
                  <w:tcW w:w="4841" w:type="dxa"/>
                </w:tcPr>
                <w:p w14:paraId="75B5B535" w14:textId="03E8A4A1" w:rsidR="005F7EB4" w:rsidRPr="008A6E46" w:rsidRDefault="000B15A1" w:rsidP="006B30A2">
                  <w:pPr>
                    <w:rPr>
                      <w:rFonts w:ascii="Courier New" w:hAnsi="Courier New" w:cs="Courier New"/>
                    </w:rPr>
                  </w:pPr>
                  <w:r>
                    <w:rPr>
                      <w:rFonts w:ascii="Courier New" w:hAnsi="Courier New" w:cs="Courier New"/>
                    </w:rPr>
                    <w:t>Valid security token</w:t>
                  </w:r>
                </w:p>
              </w:tc>
              <w:tc>
                <w:tcPr>
                  <w:tcW w:w="1273" w:type="dxa"/>
                </w:tcPr>
                <w:p w14:paraId="56F5AF29" w14:textId="1E9B5527" w:rsidR="005F7EB4" w:rsidRPr="008A6E46" w:rsidRDefault="000B15A1" w:rsidP="006B30A2">
                  <w:pPr>
                    <w:rPr>
                      <w:rFonts w:ascii="Courier New" w:hAnsi="Courier New" w:cs="Courier New"/>
                    </w:rPr>
                  </w:pPr>
                  <w:r>
                    <w:rPr>
                      <w:rFonts w:ascii="Courier New" w:hAnsi="Courier New" w:cs="Courier New"/>
                    </w:rPr>
                    <w:t>True</w:t>
                  </w:r>
                </w:p>
              </w:tc>
            </w:tr>
          </w:tbl>
          <w:p w14:paraId="7BB1B86A" w14:textId="77777777" w:rsidR="005F7EB4" w:rsidRPr="008A6E46" w:rsidRDefault="005F7EB4" w:rsidP="006B30A2">
            <w:pPr>
              <w:rPr>
                <w:rFonts w:ascii="Courier New" w:hAnsi="Courier New" w:cs="Courier New"/>
                <w:b/>
              </w:rPr>
            </w:pPr>
          </w:p>
        </w:tc>
      </w:tr>
      <w:tr w:rsidR="005F7EB4" w:rsidRPr="008A6E46" w14:paraId="0B5D5734" w14:textId="77777777" w:rsidTr="00F175E9">
        <w:tc>
          <w:tcPr>
            <w:tcW w:w="1537" w:type="dxa"/>
            <w:shd w:val="clear" w:color="auto" w:fill="D9D9D9" w:themeFill="background1" w:themeFillShade="D9"/>
          </w:tcPr>
          <w:p w14:paraId="5A7F5F42" w14:textId="77777777" w:rsidR="005F7EB4" w:rsidRPr="008A6E46" w:rsidRDefault="005F7EB4" w:rsidP="006B30A2">
            <w:pPr>
              <w:rPr>
                <w:rFonts w:ascii="Courier New" w:hAnsi="Courier New" w:cs="Courier New"/>
                <w:b/>
              </w:rPr>
            </w:pPr>
            <w:r>
              <w:rPr>
                <w:rFonts w:ascii="Courier New" w:hAnsi="Courier New" w:cs="Courier New"/>
                <w:b/>
              </w:rPr>
              <w:t>Parameters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3601"/>
              <w:gridCol w:w="1273"/>
              <w:gridCol w:w="1246"/>
            </w:tblGrid>
            <w:tr w:rsidR="005F7EB4" w:rsidRPr="008A6E46" w14:paraId="1CB1C963" w14:textId="77777777" w:rsidTr="00F175E9">
              <w:tc>
                <w:tcPr>
                  <w:tcW w:w="2125" w:type="dxa"/>
                </w:tcPr>
                <w:p w14:paraId="63764EC0" w14:textId="77777777" w:rsidR="005F7EB4" w:rsidRPr="008A6E46" w:rsidRDefault="005F7EB4" w:rsidP="006B30A2">
                  <w:pPr>
                    <w:rPr>
                      <w:rFonts w:ascii="Courier New" w:hAnsi="Courier New" w:cs="Courier New"/>
                      <w:b/>
                    </w:rPr>
                  </w:pPr>
                  <w:r w:rsidRPr="008A6E46">
                    <w:rPr>
                      <w:rFonts w:ascii="Courier New" w:hAnsi="Courier New" w:cs="Courier New"/>
                      <w:b/>
                    </w:rPr>
                    <w:t>Name</w:t>
                  </w:r>
                </w:p>
              </w:tc>
              <w:tc>
                <w:tcPr>
                  <w:tcW w:w="2970" w:type="dxa"/>
                </w:tcPr>
                <w:p w14:paraId="4CB80B8B" w14:textId="77777777" w:rsidR="005F7EB4" w:rsidRPr="008A6E46" w:rsidRDefault="005F7EB4" w:rsidP="006B30A2">
                  <w:pPr>
                    <w:rPr>
                      <w:rFonts w:ascii="Courier New" w:hAnsi="Courier New" w:cs="Courier New"/>
                      <w:b/>
                    </w:rPr>
                  </w:pPr>
                  <w:r w:rsidRPr="008A6E46">
                    <w:rPr>
                      <w:rFonts w:ascii="Courier New" w:hAnsi="Courier New" w:cs="Courier New"/>
                      <w:b/>
                    </w:rPr>
                    <w:t>Value</w:t>
                  </w:r>
                </w:p>
              </w:tc>
              <w:tc>
                <w:tcPr>
                  <w:tcW w:w="3601" w:type="dxa"/>
                </w:tcPr>
                <w:p w14:paraId="4B9FADA2"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1273" w:type="dxa"/>
                </w:tcPr>
                <w:p w14:paraId="47D50D66" w14:textId="77777777" w:rsidR="005F7EB4" w:rsidRPr="008A6E46" w:rsidRDefault="005F7EB4" w:rsidP="006B30A2">
                  <w:pPr>
                    <w:rPr>
                      <w:rFonts w:ascii="Courier New" w:hAnsi="Courier New" w:cs="Courier New"/>
                      <w:b/>
                    </w:rPr>
                  </w:pPr>
                  <w:r w:rsidRPr="008A6E46">
                    <w:rPr>
                      <w:rFonts w:ascii="Courier New" w:hAnsi="Courier New" w:cs="Courier New"/>
                      <w:b/>
                    </w:rPr>
                    <w:t>Required</w:t>
                  </w:r>
                </w:p>
              </w:tc>
              <w:tc>
                <w:tcPr>
                  <w:tcW w:w="1246" w:type="dxa"/>
                </w:tcPr>
                <w:p w14:paraId="536FCAF6" w14:textId="77777777" w:rsidR="005F7EB4" w:rsidRDefault="005F7EB4" w:rsidP="006B30A2">
                  <w:pPr>
                    <w:rPr>
                      <w:rFonts w:ascii="Courier New" w:hAnsi="Courier New" w:cs="Courier New"/>
                      <w:b/>
                    </w:rPr>
                  </w:pPr>
                  <w:r>
                    <w:rPr>
                      <w:rFonts w:ascii="Courier New" w:hAnsi="Courier New" w:cs="Courier New"/>
                      <w:b/>
                    </w:rPr>
                    <w:t>In</w:t>
                  </w:r>
                </w:p>
                <w:p w14:paraId="02CA0F18" w14:textId="77777777" w:rsidR="005F7EB4" w:rsidRPr="008A6E46" w:rsidRDefault="005F7EB4" w:rsidP="006B30A2">
                  <w:pPr>
                    <w:rPr>
                      <w:rFonts w:ascii="Courier New" w:hAnsi="Courier New" w:cs="Courier New"/>
                      <w:b/>
                    </w:rPr>
                  </w:pPr>
                  <w:r>
                    <w:rPr>
                      <w:rFonts w:ascii="Courier New" w:hAnsi="Courier New" w:cs="Courier New"/>
                      <w:b/>
                    </w:rPr>
                    <w:t>(Q|B)</w:t>
                  </w:r>
                </w:p>
              </w:tc>
            </w:tr>
            <w:tr w:rsidR="005F7EB4" w:rsidRPr="008A6E46" w14:paraId="676F6F28" w14:textId="77777777" w:rsidTr="00F175E9">
              <w:tc>
                <w:tcPr>
                  <w:tcW w:w="2125" w:type="dxa"/>
                </w:tcPr>
                <w:p w14:paraId="6B87A13F" w14:textId="55EC7D10" w:rsidR="005F7EB4" w:rsidRPr="008A6E46" w:rsidRDefault="000B15A1" w:rsidP="006B30A2">
                  <w:pPr>
                    <w:rPr>
                      <w:rFonts w:ascii="Courier New" w:hAnsi="Courier New" w:cs="Courier New"/>
                    </w:rPr>
                  </w:pPr>
                  <w:r>
                    <w:rPr>
                      <w:rFonts w:ascii="Courier New" w:hAnsi="Courier New" w:cs="Courier New"/>
                    </w:rPr>
                    <w:t>type</w:t>
                  </w:r>
                </w:p>
              </w:tc>
              <w:tc>
                <w:tcPr>
                  <w:tcW w:w="2970" w:type="dxa"/>
                </w:tcPr>
                <w:p w14:paraId="4D41ED44" w14:textId="03D860A8" w:rsidR="005F7EB4" w:rsidRPr="008A6E46" w:rsidRDefault="00D276F1" w:rsidP="006B30A2">
                  <w:pPr>
                    <w:rPr>
                      <w:rFonts w:ascii="Courier New" w:hAnsi="Courier New" w:cs="Courier New"/>
                    </w:rPr>
                  </w:pPr>
                  <w:r>
                    <w:rPr>
                      <w:rFonts w:ascii="Courier New" w:hAnsi="Courier New" w:cs="Courier New"/>
                    </w:rPr>
                    <w:t xml:space="preserve">bsm | </w:t>
                  </w:r>
                  <w:del w:id="559" w:author="Musavi, Hamid [USA]" w:date="2017-09-01T11:10:00Z">
                    <w:r w:rsidDel="004C1E36">
                      <w:rPr>
                        <w:rFonts w:ascii="Courier New" w:hAnsi="Courier New" w:cs="Courier New"/>
                      </w:rPr>
                      <w:delText>messageFrame</w:delText>
                    </w:r>
                  </w:del>
                  <w:ins w:id="560" w:author="Musavi, Hamid [USA]" w:date="2017-09-01T11:10:00Z">
                    <w:r w:rsidR="004C1E36">
                      <w:rPr>
                        <w:rFonts w:ascii="Courier New" w:hAnsi="Courier New" w:cs="Courier New"/>
                      </w:rPr>
                      <w:t xml:space="preserve">mf | bsmlog </w:t>
                    </w:r>
                  </w:ins>
                </w:p>
              </w:tc>
              <w:tc>
                <w:tcPr>
                  <w:tcW w:w="3601" w:type="dxa"/>
                </w:tcPr>
                <w:p w14:paraId="75381B72" w14:textId="143D251C" w:rsidR="005F7EB4" w:rsidRPr="008A6E46" w:rsidRDefault="00D276F1" w:rsidP="00D276F1">
                  <w:pPr>
                    <w:rPr>
                      <w:rFonts w:ascii="Courier New" w:hAnsi="Courier New" w:cs="Courier New"/>
                    </w:rPr>
                  </w:pPr>
                  <w:r>
                    <w:rPr>
                      <w:rFonts w:ascii="Courier New" w:hAnsi="Courier New" w:cs="Courier New"/>
                    </w:rPr>
                    <w:t>The message format of BSM in uploaded file.</w:t>
                  </w:r>
                </w:p>
              </w:tc>
              <w:tc>
                <w:tcPr>
                  <w:tcW w:w="1273" w:type="dxa"/>
                </w:tcPr>
                <w:p w14:paraId="0481EB24" w14:textId="351A4C37" w:rsidR="005F7EB4" w:rsidRPr="008A6E46" w:rsidRDefault="000B15A1" w:rsidP="006B30A2">
                  <w:pPr>
                    <w:rPr>
                      <w:rFonts w:ascii="Courier New" w:hAnsi="Courier New" w:cs="Courier New"/>
                    </w:rPr>
                  </w:pPr>
                  <w:r>
                    <w:rPr>
                      <w:rFonts w:ascii="Courier New" w:hAnsi="Courier New" w:cs="Courier New"/>
                    </w:rPr>
                    <w:t>True</w:t>
                  </w:r>
                </w:p>
              </w:tc>
              <w:tc>
                <w:tcPr>
                  <w:tcW w:w="1246" w:type="dxa"/>
                </w:tcPr>
                <w:p w14:paraId="072667F9" w14:textId="5FA2F7C2" w:rsidR="005F7EB4" w:rsidRPr="008A6E46" w:rsidRDefault="000B15A1" w:rsidP="006B30A2">
                  <w:pPr>
                    <w:rPr>
                      <w:rFonts w:ascii="Courier New" w:hAnsi="Courier New" w:cs="Courier New"/>
                    </w:rPr>
                  </w:pPr>
                  <w:r>
                    <w:rPr>
                      <w:rFonts w:ascii="Courier New" w:hAnsi="Courier New" w:cs="Courier New"/>
                    </w:rPr>
                    <w:t>Q</w:t>
                  </w:r>
                </w:p>
              </w:tc>
            </w:tr>
          </w:tbl>
          <w:p w14:paraId="3908381C" w14:textId="77777777" w:rsidR="005F7EB4" w:rsidRPr="008A6E46" w:rsidRDefault="005F7EB4" w:rsidP="006B30A2">
            <w:pPr>
              <w:rPr>
                <w:rFonts w:ascii="Courier New" w:hAnsi="Courier New" w:cs="Courier New"/>
                <w:b/>
              </w:rPr>
            </w:pPr>
          </w:p>
        </w:tc>
      </w:tr>
      <w:tr w:rsidR="005F7EB4" w:rsidRPr="008A6E46" w14:paraId="13A35E6E" w14:textId="77777777" w:rsidTr="00F175E9">
        <w:tc>
          <w:tcPr>
            <w:tcW w:w="1537" w:type="dxa"/>
            <w:shd w:val="clear" w:color="auto" w:fill="D9D9D9" w:themeFill="background1" w:themeFillShade="D9"/>
          </w:tcPr>
          <w:p w14:paraId="16E70EE1" w14:textId="77777777" w:rsidR="005F7EB4" w:rsidRPr="008A6E46" w:rsidRDefault="005F7EB4" w:rsidP="006B30A2">
            <w:pPr>
              <w:rPr>
                <w:rFonts w:ascii="Courier New" w:hAnsi="Courier New" w:cs="Courier New"/>
                <w:b/>
              </w:rPr>
            </w:pPr>
            <w:r w:rsidRPr="008A6E46">
              <w:rPr>
                <w:rFonts w:ascii="Courier New" w:hAnsi="Courier New" w:cs="Courier New"/>
                <w:b/>
              </w:rPr>
              <w:t>Responses</w:t>
            </w:r>
          </w:p>
        </w:tc>
        <w:tc>
          <w:tcPr>
            <w:tcW w:w="11508" w:type="dxa"/>
            <w:shd w:val="clear" w:color="auto" w:fill="D9D9D9" w:themeFill="background1" w:themeFillShade="D9"/>
          </w:tcPr>
          <w:tbl>
            <w:tblPr>
              <w:tblStyle w:val="TableGrid"/>
              <w:tblW w:w="11215" w:type="dxa"/>
              <w:tblLook w:val="04A0" w:firstRow="1" w:lastRow="0" w:firstColumn="1" w:lastColumn="0" w:noHBand="0" w:noVBand="1"/>
            </w:tblPr>
            <w:tblGrid>
              <w:gridCol w:w="2125"/>
              <w:gridCol w:w="2970"/>
              <w:gridCol w:w="6120"/>
            </w:tblGrid>
            <w:tr w:rsidR="005F7EB4" w:rsidRPr="008A6E46" w14:paraId="58FF0EC8" w14:textId="77777777" w:rsidTr="00F175E9">
              <w:tc>
                <w:tcPr>
                  <w:tcW w:w="2125" w:type="dxa"/>
                </w:tcPr>
                <w:p w14:paraId="39328EED" w14:textId="77777777" w:rsidR="005F7EB4" w:rsidRPr="008A6E46" w:rsidRDefault="005F7EB4" w:rsidP="006B30A2">
                  <w:pPr>
                    <w:rPr>
                      <w:rFonts w:ascii="Courier New" w:hAnsi="Courier New" w:cs="Courier New"/>
                      <w:b/>
                    </w:rPr>
                  </w:pPr>
                  <w:r w:rsidRPr="008A6E46">
                    <w:rPr>
                      <w:rFonts w:ascii="Courier New" w:hAnsi="Courier New" w:cs="Courier New"/>
                      <w:b/>
                    </w:rPr>
                    <w:t>Code</w:t>
                  </w:r>
                </w:p>
              </w:tc>
              <w:tc>
                <w:tcPr>
                  <w:tcW w:w="2970" w:type="dxa"/>
                </w:tcPr>
                <w:p w14:paraId="63A1F4FC" w14:textId="77777777" w:rsidR="005F7EB4" w:rsidRPr="008A6E46" w:rsidRDefault="005F7EB4" w:rsidP="006B30A2">
                  <w:pPr>
                    <w:rPr>
                      <w:rFonts w:ascii="Courier New" w:hAnsi="Courier New" w:cs="Courier New"/>
                      <w:b/>
                    </w:rPr>
                  </w:pPr>
                  <w:r w:rsidRPr="008A6E46">
                    <w:rPr>
                      <w:rFonts w:ascii="Courier New" w:hAnsi="Courier New" w:cs="Courier New"/>
                      <w:b/>
                    </w:rPr>
                    <w:t>Description</w:t>
                  </w:r>
                </w:p>
              </w:tc>
              <w:tc>
                <w:tcPr>
                  <w:tcW w:w="6120" w:type="dxa"/>
                </w:tcPr>
                <w:p w14:paraId="57404E0C" w14:textId="77777777" w:rsidR="005F7EB4" w:rsidRPr="008A6E46" w:rsidRDefault="005F7EB4" w:rsidP="006B30A2">
                  <w:pPr>
                    <w:rPr>
                      <w:rFonts w:ascii="Courier New" w:hAnsi="Courier New" w:cs="Courier New"/>
                      <w:b/>
                    </w:rPr>
                  </w:pPr>
                  <w:r w:rsidRPr="008A6E46">
                    <w:rPr>
                      <w:rFonts w:ascii="Courier New" w:hAnsi="Courier New" w:cs="Courier New"/>
                      <w:b/>
                    </w:rPr>
                    <w:t>Schema</w:t>
                  </w:r>
                </w:p>
              </w:tc>
            </w:tr>
            <w:tr w:rsidR="005F7EB4" w:rsidRPr="008A6E46" w14:paraId="33A95CD9" w14:textId="77777777" w:rsidTr="00F175E9">
              <w:tc>
                <w:tcPr>
                  <w:tcW w:w="2125" w:type="dxa"/>
                </w:tcPr>
                <w:p w14:paraId="4BE6E220" w14:textId="63E6D1DF" w:rsidR="005F7EB4" w:rsidRPr="008A6E46" w:rsidRDefault="000B15A1" w:rsidP="006B30A2">
                  <w:pPr>
                    <w:rPr>
                      <w:rFonts w:ascii="Courier New" w:hAnsi="Courier New" w:cs="Courier New"/>
                      <w:b/>
                    </w:rPr>
                  </w:pPr>
                  <w:r>
                    <w:rPr>
                      <w:rFonts w:ascii="Courier New" w:hAnsi="Courier New" w:cs="Courier New"/>
                      <w:b/>
                    </w:rPr>
                    <w:t>200</w:t>
                  </w:r>
                </w:p>
              </w:tc>
              <w:tc>
                <w:tcPr>
                  <w:tcW w:w="2970" w:type="dxa"/>
                </w:tcPr>
                <w:p w14:paraId="737DCCCC" w14:textId="21983E7D" w:rsidR="005F7EB4" w:rsidRPr="008D1F2E" w:rsidRDefault="000B15A1" w:rsidP="006B30A2">
                  <w:pPr>
                    <w:rPr>
                      <w:rFonts w:ascii="Courier New" w:hAnsi="Courier New" w:cs="Courier New"/>
                    </w:rPr>
                  </w:pPr>
                  <w:r>
                    <w:rPr>
                      <w:rFonts w:ascii="Courier New" w:hAnsi="Courier New" w:cs="Courier New"/>
                    </w:rPr>
                    <w:t>Upload was successful</w:t>
                  </w:r>
                </w:p>
              </w:tc>
              <w:tc>
                <w:tcPr>
                  <w:tcW w:w="6120" w:type="dxa"/>
                </w:tcPr>
                <w:p w14:paraId="3C26B2E2" w14:textId="2B5016B4" w:rsidR="005F7EB4" w:rsidRPr="008A6E46" w:rsidRDefault="000B15A1" w:rsidP="006B30A2">
                  <w:pPr>
                    <w:rPr>
                      <w:rFonts w:ascii="Courier New" w:hAnsi="Courier New" w:cs="Courier New"/>
                    </w:rPr>
                  </w:pPr>
                  <w:r>
                    <w:rPr>
                      <w:rFonts w:ascii="Courier New" w:hAnsi="Courier New" w:cs="Courier New"/>
                    </w:rPr>
                    <w:t>{Status:success}</w:t>
                  </w:r>
                </w:p>
              </w:tc>
            </w:tr>
            <w:tr w:rsidR="005F7EB4" w:rsidRPr="008A6E46" w14:paraId="7FEC065B" w14:textId="77777777" w:rsidTr="00F175E9">
              <w:tc>
                <w:tcPr>
                  <w:tcW w:w="2125" w:type="dxa"/>
                </w:tcPr>
                <w:p w14:paraId="035BB505" w14:textId="77777777" w:rsidR="005F7EB4" w:rsidRPr="008A6E46" w:rsidRDefault="005F7EB4" w:rsidP="006B30A2">
                  <w:pPr>
                    <w:rPr>
                      <w:rFonts w:ascii="Courier New" w:hAnsi="Courier New" w:cs="Courier New"/>
                      <w:b/>
                    </w:rPr>
                  </w:pPr>
                  <w:r>
                    <w:rPr>
                      <w:rFonts w:ascii="Courier New" w:hAnsi="Courier New" w:cs="Courier New"/>
                      <w:b/>
                    </w:rPr>
                    <w:t>HTTP Status code</w:t>
                  </w:r>
                </w:p>
              </w:tc>
              <w:tc>
                <w:tcPr>
                  <w:tcW w:w="2970" w:type="dxa"/>
                </w:tcPr>
                <w:p w14:paraId="703C3F87" w14:textId="77777777" w:rsidR="005F7EB4" w:rsidRPr="008A6E46" w:rsidRDefault="005F7EB4" w:rsidP="006B30A2">
                  <w:pPr>
                    <w:rPr>
                      <w:rFonts w:ascii="Courier New" w:hAnsi="Courier New" w:cs="Courier New"/>
                    </w:rPr>
                  </w:pPr>
                  <w:r w:rsidRPr="008D1F2E">
                    <w:rPr>
                      <w:rFonts w:ascii="Courier New" w:hAnsi="Courier New" w:cs="Courier New"/>
                    </w:rPr>
                    <w:t>Description of the response</w:t>
                  </w:r>
                </w:p>
              </w:tc>
              <w:tc>
                <w:tcPr>
                  <w:tcW w:w="6120" w:type="dxa"/>
                </w:tcPr>
                <w:p w14:paraId="525E1F85" w14:textId="77777777" w:rsidR="005F7EB4" w:rsidRPr="008A6E46" w:rsidRDefault="005F7EB4" w:rsidP="006B30A2">
                  <w:pPr>
                    <w:rPr>
                      <w:rFonts w:ascii="Courier New" w:hAnsi="Courier New" w:cs="Courier New"/>
                      <w:b/>
                    </w:rPr>
                  </w:pPr>
                  <w:r>
                    <w:rPr>
                      <w:rFonts w:ascii="Courier New" w:hAnsi="Courier New" w:cs="Courier New"/>
                    </w:rPr>
                    <w:t>Schema of the response body</w:t>
                  </w:r>
                </w:p>
              </w:tc>
            </w:tr>
          </w:tbl>
          <w:p w14:paraId="1CBCD77C" w14:textId="77777777" w:rsidR="005F7EB4" w:rsidRPr="008A6E46" w:rsidRDefault="005F7EB4" w:rsidP="00ED0E13">
            <w:pPr>
              <w:keepNext/>
              <w:rPr>
                <w:rFonts w:ascii="Courier New" w:hAnsi="Courier New" w:cs="Courier New"/>
                <w:b/>
              </w:rPr>
            </w:pPr>
          </w:p>
        </w:tc>
      </w:tr>
    </w:tbl>
    <w:p w14:paraId="1FA9E79A" w14:textId="75FCA2F5" w:rsidR="005F7EB4" w:rsidRDefault="00ED0E13" w:rsidP="00ED0E13">
      <w:pPr>
        <w:pStyle w:val="Caption"/>
      </w:pPr>
      <w:r>
        <w:t xml:space="preserve">Table </w:t>
      </w:r>
      <w:fldSimple w:instr=" SEQ Table \* ARABIC ">
        <w:r w:rsidR="00C910EC">
          <w:rPr>
            <w:noProof/>
          </w:rPr>
          <w:t>3</w:t>
        </w:r>
      </w:fldSimple>
      <w:r>
        <w:t xml:space="preserve"> - Upload BSM File API</w:t>
      </w:r>
    </w:p>
    <w:p w14:paraId="76080C49" w14:textId="3A8FCEB7"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A prototype upload BSM File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minor modifications to comply with the above specifications. </w:t>
      </w:r>
      <w:commentRangeEnd w:id="553"/>
      <w:r w:rsidR="00A529B3">
        <w:rPr>
          <w:rStyle w:val="CommentReference"/>
        </w:rPr>
        <w:commentReference w:id="553"/>
      </w:r>
    </w:p>
    <w:p w14:paraId="142BF94F" w14:textId="77777777" w:rsidR="00ED0E13" w:rsidRPr="005F7EB4" w:rsidRDefault="00ED0E13" w:rsidP="005F7EB4"/>
    <w:p w14:paraId="3AAAD05A" w14:textId="7B800CD4" w:rsidR="00F44C7C" w:rsidRDefault="00F44C7C" w:rsidP="00F44C7C">
      <w:pPr>
        <w:pStyle w:val="Heading3"/>
      </w:pPr>
      <w:bookmarkStart w:id="561" w:name="_Toc483908179"/>
      <w:bookmarkStart w:id="562" w:name="_Toc462052289"/>
      <w:bookmarkStart w:id="563" w:name="_Ref471804513"/>
      <w:r>
        <w:lastRenderedPageBreak/>
        <w:t xml:space="preserve">MANAGE SNMP </w:t>
      </w:r>
      <w:r w:rsidRPr="00E35BF2">
        <w:t>API</w:t>
      </w:r>
      <w:bookmarkEnd w:id="561"/>
    </w:p>
    <w:p w14:paraId="4607E5B6"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sidRPr="005D79AB">
        <w:rPr>
          <w:rFonts w:ascii="Segoe UI" w:eastAsia="Times New Roman" w:hAnsi="Segoe UI" w:cs="Segoe UI"/>
          <w:color w:val="333333"/>
          <w:sz w:val="24"/>
          <w:szCs w:val="24"/>
          <w:shd w:val="clear" w:color="auto" w:fill="FFFFFF"/>
          <w:lang w:eastAsia="zh-CN"/>
        </w:rPr>
        <w:t>Over an SNMP Protocol, the ODE can ping and assess the health of an existing Road Side Unit to ensure the system is up and running. To trigger a specific heartbeat call, the ODE provides two separate interfaces to deploy a message to an RSU.</w:t>
      </w:r>
    </w:p>
    <w:p w14:paraId="380448DD" w14:textId="656D9BCF" w:rsidR="00F44C7C" w:rsidRDefault="00836EF5" w:rsidP="00F44C7C">
      <w:pPr>
        <w:pStyle w:val="Heading4"/>
      </w:pPr>
      <w:r>
        <w:t xml:space="preserve">MANAGE SNMP </w:t>
      </w:r>
      <w:r w:rsidRPr="00E35BF2">
        <w:t>API</w:t>
      </w:r>
      <w:r>
        <w:t xml:space="preserve"> - </w:t>
      </w:r>
      <w:r w:rsidR="00F44C7C">
        <w:t>Web Based View</w:t>
      </w:r>
    </w:p>
    <w:p w14:paraId="176C26A5"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r>
        <w:rPr>
          <w:rFonts w:ascii="Segoe UI" w:eastAsia="Times New Roman" w:hAnsi="Segoe UI" w:cs="Segoe UI"/>
          <w:color w:val="333333"/>
          <w:sz w:val="24"/>
          <w:szCs w:val="24"/>
          <w:shd w:val="clear" w:color="auto" w:fill="FFFFFF"/>
          <w:lang w:eastAsia="zh-CN"/>
        </w:rPr>
        <w:t>To connect</w:t>
      </w:r>
      <w:r w:rsidRPr="005D79AB">
        <w:rPr>
          <w:rFonts w:ascii="Segoe UI" w:eastAsia="Times New Roman" w:hAnsi="Segoe UI" w:cs="Segoe UI"/>
          <w:color w:val="333333"/>
          <w:sz w:val="24"/>
          <w:szCs w:val="24"/>
          <w:shd w:val="clear" w:color="auto" w:fill="FFFFFF"/>
          <w:lang w:eastAsia="zh-CN"/>
        </w:rPr>
        <w:t xml:space="preserve"> heartbeat service is through the existing web interface located at the root of the application. On it, a user will see a section for RSU SNMP Query and may enter in the same IP and OID information as the API Endpoint.</w:t>
      </w:r>
    </w:p>
    <w:p w14:paraId="2B13520C" w14:textId="77777777" w:rsidR="00F44C7C" w:rsidRDefault="00F44C7C" w:rsidP="00F44C7C">
      <w:pPr>
        <w:spacing w:before="0" w:after="0" w:line="240" w:lineRule="auto"/>
        <w:rPr>
          <w:rFonts w:ascii="Segoe UI" w:eastAsia="Times New Roman" w:hAnsi="Segoe UI" w:cs="Segoe UI"/>
          <w:color w:val="333333"/>
          <w:sz w:val="24"/>
          <w:szCs w:val="24"/>
          <w:shd w:val="clear" w:color="auto" w:fill="FFFFFF"/>
          <w:lang w:eastAsia="zh-CN"/>
        </w:rPr>
      </w:pPr>
    </w:p>
    <w:p w14:paraId="1F3F627D" w14:textId="77777777" w:rsidR="00F44C7C" w:rsidRPr="005D79AB" w:rsidRDefault="00F44C7C" w:rsidP="00F44C7C">
      <w:pPr>
        <w:spacing w:before="0" w:after="0"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en-US"/>
        </w:rPr>
        <w:drawing>
          <wp:inline distT="0" distB="0" distL="0" distR="0" wp14:anchorId="4C083A94" wp14:editId="72BC18A1">
            <wp:extent cx="5437505" cy="4017645"/>
            <wp:effectExtent l="0" t="0" r="0" b="0"/>
            <wp:docPr id="3" name="Picture 3" descr="../../Desktop/Screen%20Shot%202017-01-31%20at%208.2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7-01-31%20at%208.29.01%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7505" cy="4017645"/>
                    </a:xfrm>
                    <a:prstGeom prst="rect">
                      <a:avLst/>
                    </a:prstGeom>
                    <a:noFill/>
                    <a:ln>
                      <a:noFill/>
                    </a:ln>
                  </pic:spPr>
                </pic:pic>
              </a:graphicData>
            </a:graphic>
          </wp:inline>
        </w:drawing>
      </w:r>
    </w:p>
    <w:p w14:paraId="5DB21DDD" w14:textId="2A3E932F" w:rsidR="00F44C7C" w:rsidRDefault="00836EF5" w:rsidP="00F44C7C">
      <w:pPr>
        <w:pStyle w:val="Heading4"/>
      </w:pPr>
      <w:r>
        <w:t xml:space="preserve">MANAGE SNMP </w:t>
      </w:r>
      <w:r w:rsidRPr="00E35BF2">
        <w:t>API</w:t>
      </w:r>
      <w:r>
        <w:t xml:space="preserve"> – REST</w:t>
      </w:r>
      <w:commentRangeStart w:id="564"/>
      <w:r w:rsidR="00F44C7C">
        <w:t xml:space="preserve"> Interface</w:t>
      </w:r>
    </w:p>
    <w:p w14:paraId="153099EE" w14:textId="1D51428E" w:rsidR="00F44C7C" w:rsidRDefault="00F44C7C" w:rsidP="00F44C7C">
      <w:r>
        <w:lastRenderedPageBreak/>
        <w:t xml:space="preserve">To interface with the ODE through its </w:t>
      </w:r>
      <w:r w:rsidR="000B1601">
        <w:t>REST</w:t>
      </w:r>
      <w:r>
        <w:t xml:space="preserve"> </w:t>
      </w:r>
      <w:r w:rsidR="000B1601">
        <w:t>API</w:t>
      </w:r>
      <w:r>
        <w:t>, the client needs to use the following parameters:</w:t>
      </w:r>
    </w:p>
    <w:p w14:paraId="048DEF7E"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542978CF" w14:textId="77777777" w:rsidR="00F44C7C" w:rsidRPr="000D041D" w:rsidRDefault="00F44C7C" w:rsidP="00F44C7C">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basePath: /</w:t>
      </w:r>
      <w:r>
        <w:rPr>
          <w:rFonts w:ascii="Courier New" w:hAnsi="Courier New" w:cs="Courier New"/>
        </w:rPr>
        <w:t>rsuHeartbeat?ip=&lt;ip_address&gt;&amp;oid=&lt;oid_string&gt;</w:t>
      </w:r>
    </w:p>
    <w:p w14:paraId="560C7457" w14:textId="77777777" w:rsidR="00F44C7C" w:rsidRPr="00494632" w:rsidRDefault="00F44C7C" w:rsidP="00F44C7C">
      <w:r w:rsidRPr="00494632">
        <w:t>You should receive a detailed plain text response that looks like the following example. If the device is off, a 4 second timeout will occur and the ODE will indicate this with an "[ERROR] Empty response" message. (This specific OID returns the amount of time since the device was last powered on)</w:t>
      </w:r>
    </w:p>
    <w:p w14:paraId="2805D378" w14:textId="123C96C9" w:rsidR="00330DA4" w:rsidRDefault="00F44C7C" w:rsidP="00F44C7C">
      <w:pPr>
        <w:rPr>
          <w:rFonts w:ascii="Courier New" w:hAnsi="Courier New" w:cs="Courier New"/>
        </w:rPr>
      </w:pPr>
      <w:r w:rsidRPr="00494632">
        <w:rPr>
          <w:rFonts w:ascii="Courier New" w:hAnsi="Courier New" w:cs="Courier New"/>
        </w:rPr>
        <w:t>[1.3.6.1.2.1.1.3.0 = 0:05:12.59]</w:t>
      </w:r>
      <w:commentRangeEnd w:id="564"/>
      <w:r w:rsidR="00A529B3">
        <w:rPr>
          <w:rStyle w:val="CommentReference"/>
        </w:rPr>
        <w:commentReference w:id="564"/>
      </w:r>
    </w:p>
    <w:p w14:paraId="6D121423" w14:textId="0D922875" w:rsidR="00A176FA" w:rsidRDefault="00E6110E" w:rsidP="00A176FA">
      <w:pPr>
        <w:pStyle w:val="Heading3"/>
      </w:pPr>
      <w:bookmarkStart w:id="565" w:name="_Toc483908180"/>
      <w:r>
        <w:t xml:space="preserve">Traveler Information Message (TIM) </w:t>
      </w:r>
      <w:r w:rsidR="000B7E76">
        <w:t>Interface</w:t>
      </w:r>
      <w:bookmarkEnd w:id="565"/>
    </w:p>
    <w:p w14:paraId="7DAC2D78" w14:textId="31F9FC1D" w:rsidR="00E145C0" w:rsidRPr="00E145C0" w:rsidDel="0048033F" w:rsidRDefault="00E145C0" w:rsidP="00E145C0">
      <w:pPr>
        <w:rPr>
          <w:del w:id="566" w:author="Schwartz, Matthew [USA]" w:date="2017-08-28T15:10:00Z"/>
        </w:rPr>
      </w:pPr>
      <w:r>
        <w:t xml:space="preserve">Refer to the </w:t>
      </w:r>
      <w:hyperlink r:id="rId44" w:history="1">
        <w:r w:rsidRPr="00E145C0">
          <w:rPr>
            <w:rStyle w:val="Hyperlink"/>
          </w:rPr>
          <w:t>ODESwagger.yaml</w:t>
        </w:r>
      </w:hyperlink>
      <w:r>
        <w:t xml:space="preserve"> for details of the TIM interface.</w:t>
      </w:r>
    </w:p>
    <w:p w14:paraId="6727AD29" w14:textId="424E7CCD" w:rsidR="00C910EC" w:rsidDel="0048033F" w:rsidRDefault="00C910EC" w:rsidP="00C910EC">
      <w:pPr>
        <w:pStyle w:val="Caption"/>
        <w:keepNext/>
        <w:rPr>
          <w:del w:id="567" w:author="Schwartz, Matthew [USA]" w:date="2017-08-28T15:10:00Z"/>
        </w:rPr>
      </w:pPr>
      <w:del w:id="568" w:author="Schwartz, Matthew [USA]" w:date="2017-08-28T15:10:00Z">
        <w:r w:rsidDel="0048033F">
          <w:delText xml:space="preserve">Table </w:delText>
        </w:r>
        <w:r w:rsidR="00517F74" w:rsidDel="0048033F">
          <w:fldChar w:fldCharType="begin"/>
        </w:r>
        <w:r w:rsidR="00517F74" w:rsidDel="0048033F">
          <w:delInstrText xml:space="preserve"> SEQ Table \* ARABIC </w:delInstrText>
        </w:r>
        <w:r w:rsidR="00517F74" w:rsidDel="0048033F">
          <w:fldChar w:fldCharType="separate"/>
        </w:r>
        <w:r w:rsidDel="0048033F">
          <w:rPr>
            <w:noProof/>
          </w:rPr>
          <w:delText>4</w:delText>
        </w:r>
        <w:r w:rsidR="00517F74" w:rsidDel="0048033F">
          <w:rPr>
            <w:noProof/>
          </w:rPr>
          <w:fldChar w:fldCharType="end"/>
        </w:r>
        <w:r w:rsidDel="0048033F">
          <w:delText xml:space="preserve"> - Outbound TIM</w:delText>
        </w:r>
        <w:r w:rsidRPr="00F31334" w:rsidDel="0048033F">
          <w:delText xml:space="preserve"> Messages and Alerts</w:delText>
        </w:r>
      </w:del>
    </w:p>
    <w:tbl>
      <w:tblPr>
        <w:tblStyle w:val="GridTable4-Accent11"/>
        <w:tblW w:w="13239" w:type="dxa"/>
        <w:tblLayout w:type="fixed"/>
        <w:tblLook w:val="04A0" w:firstRow="1" w:lastRow="0" w:firstColumn="1" w:lastColumn="0" w:noHBand="0" w:noVBand="1"/>
      </w:tblPr>
      <w:tblGrid>
        <w:gridCol w:w="6807"/>
        <w:gridCol w:w="1879"/>
        <w:gridCol w:w="1209"/>
        <w:gridCol w:w="3344"/>
        <w:tblGridChange w:id="569">
          <w:tblGrid>
            <w:gridCol w:w="6807"/>
            <w:gridCol w:w="1879"/>
            <w:gridCol w:w="1209"/>
            <w:gridCol w:w="3344"/>
          </w:tblGrid>
        </w:tblGridChange>
      </w:tblGrid>
      <w:tr w:rsidR="009E0136" w:rsidDel="0048033F" w14:paraId="74BB8349" w14:textId="587B702A" w:rsidTr="00277F13">
        <w:trPr>
          <w:cnfStyle w:val="100000000000" w:firstRow="1" w:lastRow="0" w:firstColumn="0" w:lastColumn="0" w:oddVBand="0" w:evenVBand="0" w:oddHBand="0" w:evenHBand="0" w:firstRowFirstColumn="0" w:firstRowLastColumn="0" w:lastRowFirstColumn="0" w:lastRowLastColumn="0"/>
          <w:del w:id="570"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1D993764" w14:textId="40AAD4F0" w:rsidR="009E0136" w:rsidDel="0048033F" w:rsidRDefault="009E0136" w:rsidP="000578FE">
            <w:pPr>
              <w:rPr>
                <w:del w:id="571" w:author="Schwartz, Matthew [USA]" w:date="2017-08-28T15:09:00Z"/>
              </w:rPr>
            </w:pPr>
            <w:del w:id="572" w:author="Schwartz, Matthew [USA]" w:date="2017-08-28T15:09:00Z">
              <w:r w:rsidDel="0048033F">
                <w:delText>Message or Alert</w:delText>
              </w:r>
            </w:del>
          </w:p>
        </w:tc>
        <w:tc>
          <w:tcPr>
            <w:tcW w:w="1879" w:type="dxa"/>
          </w:tcPr>
          <w:p w14:paraId="19EEBAEB" w14:textId="74B7D061" w:rsidR="009E0136" w:rsidDel="0048033F" w:rsidRDefault="009E0136" w:rsidP="000578FE">
            <w:pPr>
              <w:cnfStyle w:val="100000000000" w:firstRow="1" w:lastRow="0" w:firstColumn="0" w:lastColumn="0" w:oddVBand="0" w:evenVBand="0" w:oddHBand="0" w:evenHBand="0" w:firstRowFirstColumn="0" w:firstRowLastColumn="0" w:lastRowFirstColumn="0" w:lastRowLastColumn="0"/>
              <w:rPr>
                <w:del w:id="573" w:author="Schwartz, Matthew [USA]" w:date="2017-08-28T15:09:00Z"/>
              </w:rPr>
            </w:pPr>
            <w:del w:id="574" w:author="Schwartz, Matthew [USA]" w:date="2017-08-28T15:09:00Z">
              <w:r w:rsidDel="0048033F">
                <w:delText>HTTP Response Code</w:delText>
              </w:r>
            </w:del>
          </w:p>
        </w:tc>
        <w:tc>
          <w:tcPr>
            <w:tcW w:w="1209" w:type="dxa"/>
          </w:tcPr>
          <w:p w14:paraId="768576B3" w14:textId="4AC2073C" w:rsidR="009E0136" w:rsidDel="0048033F" w:rsidRDefault="009E0136" w:rsidP="000578FE">
            <w:pPr>
              <w:cnfStyle w:val="100000000000" w:firstRow="1" w:lastRow="0" w:firstColumn="0" w:lastColumn="0" w:oddVBand="0" w:evenVBand="0" w:oddHBand="0" w:evenHBand="0" w:firstRowFirstColumn="0" w:firstRowLastColumn="0" w:lastRowFirstColumn="0" w:lastRowLastColumn="0"/>
              <w:rPr>
                <w:del w:id="575" w:author="Schwartz, Matthew [USA]" w:date="2017-08-28T15:09:00Z"/>
              </w:rPr>
            </w:pPr>
            <w:del w:id="576" w:author="Schwartz, Matthew [USA]" w:date="2017-08-28T15:09:00Z">
              <w:r w:rsidDel="0048033F">
                <w:delText>Success</w:delText>
              </w:r>
            </w:del>
          </w:p>
        </w:tc>
        <w:tc>
          <w:tcPr>
            <w:tcW w:w="3344" w:type="dxa"/>
          </w:tcPr>
          <w:p w14:paraId="7927AD1B" w14:textId="109C5527" w:rsidR="009E0136" w:rsidDel="0048033F" w:rsidRDefault="009E0136" w:rsidP="000578FE">
            <w:pPr>
              <w:cnfStyle w:val="100000000000" w:firstRow="1" w:lastRow="0" w:firstColumn="0" w:lastColumn="0" w:oddVBand="0" w:evenVBand="0" w:oddHBand="0" w:evenHBand="0" w:firstRowFirstColumn="0" w:firstRowLastColumn="0" w:lastRowFirstColumn="0" w:lastRowLastColumn="0"/>
              <w:rPr>
                <w:del w:id="577" w:author="Schwartz, Matthew [USA]" w:date="2017-08-28T15:09:00Z"/>
              </w:rPr>
            </w:pPr>
            <w:del w:id="578" w:author="Schwartz, Matthew [USA]" w:date="2017-08-28T15:09:00Z">
              <w:r w:rsidDel="0048033F">
                <w:delText>Criteria</w:delText>
              </w:r>
            </w:del>
          </w:p>
        </w:tc>
      </w:tr>
      <w:tr w:rsidR="00F55FBC" w:rsidDel="0048033F" w14:paraId="18B08175" w14:textId="7357DE3B" w:rsidTr="00277F13">
        <w:trPr>
          <w:cnfStyle w:val="000000100000" w:firstRow="0" w:lastRow="0" w:firstColumn="0" w:lastColumn="0" w:oddVBand="0" w:evenVBand="0" w:oddHBand="1" w:evenHBand="0" w:firstRowFirstColumn="0" w:firstRowLastColumn="0" w:lastRowFirstColumn="0" w:lastRowLastColumn="0"/>
          <w:del w:id="579"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58A86E79" w14:textId="128AE18A" w:rsidR="00F55FBC" w:rsidDel="0048033F" w:rsidRDefault="009C4661">
            <w:pPr>
              <w:rPr>
                <w:del w:id="580" w:author="Schwartz, Matthew [USA]" w:date="2017-08-28T15:09:00Z"/>
              </w:rPr>
            </w:pPr>
            <w:del w:id="581" w:author="Schwartz, Matthew [USA]" w:date="2017-08-28T15:09:00Z">
              <w:r w:rsidDel="0048033F">
                <w:delText>[Response List</w:delText>
              </w:r>
              <w:r w:rsidDel="0048033F">
                <w:rPr>
                  <w:rStyle w:val="Hyperlink"/>
                </w:rPr>
                <w:delText>]</w:delText>
              </w:r>
            </w:del>
          </w:p>
        </w:tc>
        <w:tc>
          <w:tcPr>
            <w:tcW w:w="1879" w:type="dxa"/>
          </w:tcPr>
          <w:p w14:paraId="50A2F88A" w14:textId="74FB1C48" w:rsidR="00F55FBC" w:rsidDel="0048033F" w:rsidRDefault="00F55FBC" w:rsidP="00F55FBC">
            <w:pPr>
              <w:cnfStyle w:val="000000100000" w:firstRow="0" w:lastRow="0" w:firstColumn="0" w:lastColumn="0" w:oddVBand="0" w:evenVBand="0" w:oddHBand="1" w:evenHBand="0" w:firstRowFirstColumn="0" w:firstRowLastColumn="0" w:lastRowFirstColumn="0" w:lastRowLastColumn="0"/>
              <w:rPr>
                <w:del w:id="582" w:author="Schwartz, Matthew [USA]" w:date="2017-08-28T15:09:00Z"/>
              </w:rPr>
            </w:pPr>
            <w:del w:id="583" w:author="Schwartz, Matthew [USA]" w:date="2017-08-28T15:09:00Z">
              <w:r w:rsidDel="0048033F">
                <w:delText>200</w:delText>
              </w:r>
            </w:del>
          </w:p>
        </w:tc>
        <w:tc>
          <w:tcPr>
            <w:tcW w:w="1209" w:type="dxa"/>
          </w:tcPr>
          <w:p w14:paraId="1725A525" w14:textId="6078FC5A" w:rsidR="00F55FBC" w:rsidDel="0048033F" w:rsidRDefault="00F55FBC" w:rsidP="00F55FBC">
            <w:pPr>
              <w:cnfStyle w:val="000000100000" w:firstRow="0" w:lastRow="0" w:firstColumn="0" w:lastColumn="0" w:oddVBand="0" w:evenVBand="0" w:oddHBand="1" w:evenHBand="0" w:firstRowFirstColumn="0" w:firstRowLastColumn="0" w:lastRowFirstColumn="0" w:lastRowLastColumn="0"/>
              <w:rPr>
                <w:del w:id="584" w:author="Schwartz, Matthew [USA]" w:date="2017-08-28T15:09:00Z"/>
              </w:rPr>
            </w:pPr>
            <w:del w:id="585" w:author="Schwartz, Matthew [USA]" w:date="2017-08-28T15:09:00Z">
              <w:r w:rsidDel="0048033F">
                <w:delText>true</w:delText>
              </w:r>
            </w:del>
          </w:p>
        </w:tc>
        <w:tc>
          <w:tcPr>
            <w:tcW w:w="3344" w:type="dxa"/>
          </w:tcPr>
          <w:p w14:paraId="1A3D3C35" w14:textId="1C75EED3" w:rsidR="00F55FBC" w:rsidDel="0048033F" w:rsidRDefault="009C4661" w:rsidP="00F55FBC">
            <w:pPr>
              <w:cnfStyle w:val="000000100000" w:firstRow="0" w:lastRow="0" w:firstColumn="0" w:lastColumn="0" w:oddVBand="0" w:evenVBand="0" w:oddHBand="1" w:evenHBand="0" w:firstRowFirstColumn="0" w:firstRowLastColumn="0" w:lastRowFirstColumn="0" w:lastRowLastColumn="0"/>
              <w:rPr>
                <w:del w:id="586" w:author="Schwartz, Matthew [USA]" w:date="2017-08-28T15:09:00Z"/>
              </w:rPr>
            </w:pPr>
            <w:del w:id="587" w:author="Schwartz, Matthew [USA]" w:date="2017-08-28T15:09:00Z">
              <w:r w:rsidDel="0048033F">
                <w:delText>Traveler Information Message was submitted successfully to one more specified RSUs and SDW. See the response for details of which RSUs or SDW received or failed to receive the message.</w:delText>
              </w:r>
            </w:del>
          </w:p>
        </w:tc>
      </w:tr>
      <w:tr w:rsidR="009E0136" w:rsidDel="0048033F" w14:paraId="758C9B99" w14:textId="7529E13B" w:rsidTr="00277F13">
        <w:trPr>
          <w:del w:id="588"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21B4EE39" w14:textId="0CF56583" w:rsidR="009E0136" w:rsidDel="0048033F" w:rsidRDefault="009E0136" w:rsidP="000578FE">
            <w:pPr>
              <w:rPr>
                <w:del w:id="589" w:author="Schwartz, Matthew [USA]" w:date="2017-08-28T15:09:00Z"/>
              </w:rPr>
            </w:pPr>
            <w:del w:id="590" w:author="Schwartz, Matthew [USA]" w:date="2017-08-28T15:09:00Z">
              <w:r w:rsidRPr="000578FE" w:rsidDel="0048033F">
                <w:delText>Endpoint received null request</w:delText>
              </w:r>
            </w:del>
          </w:p>
        </w:tc>
        <w:tc>
          <w:tcPr>
            <w:tcW w:w="1879" w:type="dxa"/>
          </w:tcPr>
          <w:p w14:paraId="3523BB9A" w14:textId="3D44119B" w:rsidR="009E0136" w:rsidDel="0048033F" w:rsidRDefault="009E0136" w:rsidP="000578FE">
            <w:pPr>
              <w:cnfStyle w:val="000000000000" w:firstRow="0" w:lastRow="0" w:firstColumn="0" w:lastColumn="0" w:oddVBand="0" w:evenVBand="0" w:oddHBand="0" w:evenHBand="0" w:firstRowFirstColumn="0" w:firstRowLastColumn="0" w:lastRowFirstColumn="0" w:lastRowLastColumn="0"/>
              <w:rPr>
                <w:del w:id="591" w:author="Schwartz, Matthew [USA]" w:date="2017-08-28T15:09:00Z"/>
              </w:rPr>
            </w:pPr>
            <w:del w:id="592" w:author="Schwartz, Matthew [USA]" w:date="2017-08-28T15:09:00Z">
              <w:r w:rsidDel="0048033F">
                <w:delText>400</w:delText>
              </w:r>
            </w:del>
          </w:p>
        </w:tc>
        <w:tc>
          <w:tcPr>
            <w:tcW w:w="1209" w:type="dxa"/>
          </w:tcPr>
          <w:p w14:paraId="36E0D3F2" w14:textId="776437EE" w:rsidR="009E0136" w:rsidRPr="000578FE" w:rsidDel="0048033F" w:rsidRDefault="009E0136">
            <w:pPr>
              <w:cnfStyle w:val="000000000000" w:firstRow="0" w:lastRow="0" w:firstColumn="0" w:lastColumn="0" w:oddVBand="0" w:evenVBand="0" w:oddHBand="0" w:evenHBand="0" w:firstRowFirstColumn="0" w:firstRowLastColumn="0" w:lastRowFirstColumn="0" w:lastRowLastColumn="0"/>
              <w:rPr>
                <w:del w:id="593" w:author="Schwartz, Matthew [USA]" w:date="2017-08-28T15:09:00Z"/>
              </w:rPr>
            </w:pPr>
            <w:del w:id="594" w:author="Schwartz, Matthew [USA]" w:date="2017-08-28T15:09:00Z">
              <w:r w:rsidDel="0048033F">
                <w:delText>false</w:delText>
              </w:r>
            </w:del>
          </w:p>
        </w:tc>
        <w:tc>
          <w:tcPr>
            <w:tcW w:w="3344" w:type="dxa"/>
          </w:tcPr>
          <w:p w14:paraId="6A2FABF3" w14:textId="5AC29062" w:rsidR="009E0136" w:rsidDel="0048033F" w:rsidRDefault="009E0136" w:rsidP="000578FE">
            <w:pPr>
              <w:cnfStyle w:val="000000000000" w:firstRow="0" w:lastRow="0" w:firstColumn="0" w:lastColumn="0" w:oddVBand="0" w:evenVBand="0" w:oddHBand="0" w:evenHBand="0" w:firstRowFirstColumn="0" w:firstRowLastColumn="0" w:lastRowFirstColumn="0" w:lastRowLastColumn="0"/>
              <w:rPr>
                <w:del w:id="595" w:author="Schwartz, Matthew [USA]" w:date="2017-08-28T15:09:00Z"/>
              </w:rPr>
            </w:pPr>
            <w:del w:id="596" w:author="Schwartz, Matthew [USA]" w:date="2017-08-28T15:09:00Z">
              <w:r w:rsidDel="0048033F">
                <w:delText>Request body is empty.</w:delText>
              </w:r>
            </w:del>
          </w:p>
        </w:tc>
      </w:tr>
      <w:tr w:rsidR="009E0136" w:rsidDel="0048033F" w14:paraId="173BEE01" w14:textId="7CC0CD08" w:rsidTr="00277F13">
        <w:trPr>
          <w:cnfStyle w:val="000000100000" w:firstRow="0" w:lastRow="0" w:firstColumn="0" w:lastColumn="0" w:oddVBand="0" w:evenVBand="0" w:oddHBand="1" w:evenHBand="0" w:firstRowFirstColumn="0" w:firstRowLastColumn="0" w:lastRowFirstColumn="0" w:lastRowLastColumn="0"/>
          <w:del w:id="597"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78593E5B" w14:textId="62B28845" w:rsidR="009E0136" w:rsidRPr="000578FE" w:rsidDel="0048033F" w:rsidRDefault="004C424E">
            <w:pPr>
              <w:rPr>
                <w:del w:id="598" w:author="Schwartz, Matthew [USA]" w:date="2017-08-28T15:09:00Z"/>
              </w:rPr>
            </w:pPr>
            <w:del w:id="599" w:author="Schwartz, Matthew [USA]" w:date="2017-08-28T15:09:00Z">
              <w:r w:rsidDel="0048033F">
                <w:delText>Invalid</w:delText>
              </w:r>
              <w:r w:rsidR="009E0136" w:rsidRPr="000578FE" w:rsidDel="0048033F">
                <w:delText xml:space="preserve"> </w:delText>
              </w:r>
              <w:r w:rsidDel="0048033F">
                <w:delText>Request Body</w:delText>
              </w:r>
            </w:del>
          </w:p>
        </w:tc>
        <w:tc>
          <w:tcPr>
            <w:tcW w:w="1879" w:type="dxa"/>
          </w:tcPr>
          <w:p w14:paraId="12BA0E5D" w14:textId="7622B85F" w:rsidR="009E0136" w:rsidDel="0048033F" w:rsidRDefault="009E0136" w:rsidP="000578FE">
            <w:pPr>
              <w:cnfStyle w:val="000000100000" w:firstRow="0" w:lastRow="0" w:firstColumn="0" w:lastColumn="0" w:oddVBand="0" w:evenVBand="0" w:oddHBand="1" w:evenHBand="0" w:firstRowFirstColumn="0" w:firstRowLastColumn="0" w:lastRowFirstColumn="0" w:lastRowLastColumn="0"/>
              <w:rPr>
                <w:del w:id="600" w:author="Schwartz, Matthew [USA]" w:date="2017-08-28T15:09:00Z"/>
              </w:rPr>
            </w:pPr>
            <w:del w:id="601" w:author="Schwartz, Matthew [USA]" w:date="2017-08-28T15:09:00Z">
              <w:r w:rsidDel="0048033F">
                <w:delText>400</w:delText>
              </w:r>
            </w:del>
          </w:p>
        </w:tc>
        <w:tc>
          <w:tcPr>
            <w:tcW w:w="1209" w:type="dxa"/>
          </w:tcPr>
          <w:p w14:paraId="06C5CF72" w14:textId="2D0817A3" w:rsidR="009E0136" w:rsidRPr="001F788C" w:rsidDel="0048033F" w:rsidRDefault="009E0136" w:rsidP="000578FE">
            <w:pPr>
              <w:cnfStyle w:val="000000100000" w:firstRow="0" w:lastRow="0" w:firstColumn="0" w:lastColumn="0" w:oddVBand="0" w:evenVBand="0" w:oddHBand="1" w:evenHBand="0" w:firstRowFirstColumn="0" w:firstRowLastColumn="0" w:lastRowFirstColumn="0" w:lastRowLastColumn="0"/>
              <w:rPr>
                <w:del w:id="602" w:author="Schwartz, Matthew [USA]" w:date="2017-08-28T15:09:00Z"/>
              </w:rPr>
            </w:pPr>
            <w:del w:id="603" w:author="Schwartz, Matthew [USA]" w:date="2017-08-28T15:09:00Z">
              <w:r w:rsidDel="0048033F">
                <w:delText>false</w:delText>
              </w:r>
            </w:del>
          </w:p>
        </w:tc>
        <w:tc>
          <w:tcPr>
            <w:tcW w:w="3344" w:type="dxa"/>
          </w:tcPr>
          <w:p w14:paraId="6DB3EABB" w14:textId="2A7F9D43" w:rsidR="009E0136" w:rsidDel="0048033F" w:rsidRDefault="001B14F4">
            <w:pPr>
              <w:cnfStyle w:val="000000100000" w:firstRow="0" w:lastRow="0" w:firstColumn="0" w:lastColumn="0" w:oddVBand="0" w:evenVBand="0" w:oddHBand="1" w:evenHBand="0" w:firstRowFirstColumn="0" w:firstRowLastColumn="0" w:lastRowFirstColumn="0" w:lastRowLastColumn="0"/>
              <w:rPr>
                <w:del w:id="604" w:author="Schwartz, Matthew [USA]" w:date="2017-08-28T15:09:00Z"/>
              </w:rPr>
            </w:pPr>
            <w:del w:id="605" w:author="Schwartz, Matthew [USA]" w:date="2017-08-28T15:09:00Z">
              <w:r w:rsidDel="0048033F">
                <w:delText>R</w:delText>
              </w:r>
              <w:r w:rsidR="009E0136" w:rsidRPr="001708B7" w:rsidDel="0048033F">
                <w:delText>equest body is not a valid JSON object</w:delText>
              </w:r>
              <w:r w:rsidR="009E0136" w:rsidDel="0048033F">
                <w:delText xml:space="preserve"> or </w:delText>
              </w:r>
              <w:r w:rsidR="009E0136" w:rsidRPr="001708B7" w:rsidDel="0048033F">
                <w:delText xml:space="preserve">not a valid </w:delText>
              </w:r>
              <w:r w:rsidR="00AF27F0" w:rsidDel="0048033F">
                <w:delText xml:space="preserve">TIM </w:delText>
              </w:r>
              <w:r w:rsidR="004C424E" w:rsidDel="0048033F">
                <w:delText>schema</w:delText>
              </w:r>
            </w:del>
          </w:p>
        </w:tc>
      </w:tr>
      <w:tr w:rsidR="009E0136" w:rsidDel="0048033F" w14:paraId="617C6336" w14:textId="1D5781EF" w:rsidTr="00277F13">
        <w:trPr>
          <w:del w:id="606"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359A7540" w14:textId="0B86A6DE" w:rsidR="009E0136" w:rsidRPr="000578FE" w:rsidDel="0048033F" w:rsidRDefault="00B32D46">
            <w:pPr>
              <w:rPr>
                <w:del w:id="607" w:author="Schwartz, Matthew [USA]" w:date="2017-08-28T15:09:00Z"/>
              </w:rPr>
            </w:pPr>
            <w:del w:id="608" w:author="Schwartz, Matthew [USA]" w:date="2017-08-28T15:09:00Z">
              <w:r w:rsidRPr="00B32D46" w:rsidDel="0048033F">
                <w:delText>Invalid Traveler Information Message data value in the request</w:delText>
              </w:r>
            </w:del>
          </w:p>
        </w:tc>
        <w:tc>
          <w:tcPr>
            <w:tcW w:w="1879" w:type="dxa"/>
          </w:tcPr>
          <w:p w14:paraId="0190DA0B" w14:textId="47BC48F9" w:rsidR="009E0136" w:rsidDel="0048033F" w:rsidRDefault="007B44EC" w:rsidP="000578FE">
            <w:pPr>
              <w:cnfStyle w:val="000000000000" w:firstRow="0" w:lastRow="0" w:firstColumn="0" w:lastColumn="0" w:oddVBand="0" w:evenVBand="0" w:oddHBand="0" w:evenHBand="0" w:firstRowFirstColumn="0" w:firstRowLastColumn="0" w:lastRowFirstColumn="0" w:lastRowLastColumn="0"/>
              <w:rPr>
                <w:del w:id="609" w:author="Schwartz, Matthew [USA]" w:date="2017-08-28T15:09:00Z"/>
              </w:rPr>
            </w:pPr>
            <w:del w:id="610" w:author="Schwartz, Matthew [USA]" w:date="2017-08-28T15:09:00Z">
              <w:r w:rsidDel="0048033F">
                <w:delText>500</w:delText>
              </w:r>
            </w:del>
          </w:p>
        </w:tc>
        <w:tc>
          <w:tcPr>
            <w:tcW w:w="1209" w:type="dxa"/>
          </w:tcPr>
          <w:p w14:paraId="2D09778B" w14:textId="1D484663" w:rsidR="009E0136" w:rsidDel="0048033F" w:rsidRDefault="009E0136" w:rsidP="000578FE">
            <w:pPr>
              <w:cnfStyle w:val="000000000000" w:firstRow="0" w:lastRow="0" w:firstColumn="0" w:lastColumn="0" w:oddVBand="0" w:evenVBand="0" w:oddHBand="0" w:evenHBand="0" w:firstRowFirstColumn="0" w:firstRowLastColumn="0" w:lastRowFirstColumn="0" w:lastRowLastColumn="0"/>
              <w:rPr>
                <w:del w:id="611" w:author="Schwartz, Matthew [USA]" w:date="2017-08-28T15:09:00Z"/>
              </w:rPr>
            </w:pPr>
            <w:del w:id="612" w:author="Schwartz, Matthew [USA]" w:date="2017-08-28T15:09:00Z">
              <w:r w:rsidDel="0048033F">
                <w:delText>false</w:delText>
              </w:r>
            </w:del>
          </w:p>
        </w:tc>
        <w:tc>
          <w:tcPr>
            <w:tcW w:w="3344" w:type="dxa"/>
          </w:tcPr>
          <w:p w14:paraId="5F3BD507" w14:textId="78C0F3D7" w:rsidR="009E0136" w:rsidRPr="001708B7" w:rsidDel="0048033F" w:rsidRDefault="009E0136">
            <w:pPr>
              <w:cnfStyle w:val="000000000000" w:firstRow="0" w:lastRow="0" w:firstColumn="0" w:lastColumn="0" w:oddVBand="0" w:evenVBand="0" w:oddHBand="0" w:evenHBand="0" w:firstRowFirstColumn="0" w:firstRowLastColumn="0" w:lastRowFirstColumn="0" w:lastRowLastColumn="0"/>
              <w:rPr>
                <w:del w:id="613" w:author="Schwartz, Matthew [USA]" w:date="2017-08-28T15:09:00Z"/>
              </w:rPr>
            </w:pPr>
            <w:del w:id="614" w:author="Schwartz, Matthew [USA]" w:date="2017-08-28T15:09:00Z">
              <w:r w:rsidRPr="001708B7" w:rsidDel="0048033F">
                <w:delText xml:space="preserve">ODE was unable to build a valid TIM message from </w:delText>
              </w:r>
              <w:r w:rsidR="004C424E" w:rsidDel="0048033F">
                <w:delText>the request</w:delText>
              </w:r>
              <w:r w:rsidR="001B14F4" w:rsidDel="0048033F">
                <w:delText xml:space="preserve"> data</w:delText>
              </w:r>
              <w:r w:rsidR="00B32D46" w:rsidDel="0048033F">
                <w:delText>. One or more data elements may be invalid or out of range.</w:delText>
              </w:r>
            </w:del>
          </w:p>
        </w:tc>
      </w:tr>
      <w:tr w:rsidR="007B44EC" w:rsidDel="0048033F" w14:paraId="07C13448" w14:textId="52C9A99B" w:rsidTr="0048033F">
        <w:tblPrEx>
          <w:tblW w:w="13239" w:type="dxa"/>
          <w:tblLayout w:type="fixed"/>
          <w:tblPrExChange w:id="615" w:author="Schwartz, Matthew [USA]" w:date="2017-08-28T15:10:00Z">
            <w:tblPrEx>
              <w:tblW w:w="13239" w:type="dxa"/>
              <w:tblLayout w:type="fixed"/>
            </w:tblPrEx>
          </w:tblPrExChange>
        </w:tblPrEx>
        <w:trPr>
          <w:cnfStyle w:val="000000100000" w:firstRow="0" w:lastRow="0" w:firstColumn="0" w:lastColumn="0" w:oddVBand="0" w:evenVBand="0" w:oddHBand="1" w:evenHBand="0" w:firstRowFirstColumn="0" w:firstRowLastColumn="0" w:lastRowFirstColumn="0" w:lastRowLastColumn="0"/>
          <w:del w:id="616"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Change w:id="617" w:author="Schwartz, Matthew [USA]" w:date="2017-08-28T15:10:00Z">
              <w:tcPr>
                <w:tcW w:w="0" w:type="dxa"/>
              </w:tcPr>
            </w:tcPrChange>
          </w:tcPr>
          <w:p w14:paraId="7AE7E7B6" w14:textId="412066FF" w:rsidR="007B44EC" w:rsidRPr="00B32D46" w:rsidDel="0048033F" w:rsidRDefault="007B44EC" w:rsidP="007B44EC">
            <w:pPr>
              <w:cnfStyle w:val="001000100000" w:firstRow="0" w:lastRow="0" w:firstColumn="1" w:lastColumn="0" w:oddVBand="0" w:evenVBand="0" w:oddHBand="1" w:evenHBand="0" w:firstRowFirstColumn="0" w:firstRowLastColumn="0" w:lastRowFirstColumn="0" w:lastRowLastColumn="0"/>
              <w:rPr>
                <w:del w:id="618" w:author="Schwartz, Matthew [USA]" w:date="2017-08-28T15:09:00Z"/>
              </w:rPr>
            </w:pPr>
            <w:del w:id="619" w:author="Schwartz, Matthew [USA]" w:date="2017-08-28T15:09:00Z">
              <w:r w:rsidRPr="007B44EC" w:rsidDel="0048033F">
                <w:delText>Internal Error: OssTravelerMessageBuilder#encodeTravelerInformationToHex returned null</w:delText>
              </w:r>
            </w:del>
          </w:p>
        </w:tc>
        <w:tc>
          <w:tcPr>
            <w:tcW w:w="1879" w:type="dxa"/>
            <w:tcPrChange w:id="620" w:author="Schwartz, Matthew [USA]" w:date="2017-08-28T15:10:00Z">
              <w:tcPr>
                <w:tcW w:w="0" w:type="dxa"/>
              </w:tcPr>
            </w:tcPrChange>
          </w:tcPr>
          <w:p w14:paraId="2DB11CA4" w14:textId="131C0ED2" w:rsidR="007B44EC" w:rsidDel="0048033F" w:rsidRDefault="007B44EC" w:rsidP="007B44EC">
            <w:pPr>
              <w:cnfStyle w:val="000000100000" w:firstRow="0" w:lastRow="0" w:firstColumn="0" w:lastColumn="0" w:oddVBand="0" w:evenVBand="0" w:oddHBand="1" w:evenHBand="0" w:firstRowFirstColumn="0" w:firstRowLastColumn="0" w:lastRowFirstColumn="0" w:lastRowLastColumn="0"/>
              <w:rPr>
                <w:del w:id="621" w:author="Schwartz, Matthew [USA]" w:date="2017-08-28T15:09:00Z"/>
              </w:rPr>
            </w:pPr>
          </w:p>
        </w:tc>
        <w:tc>
          <w:tcPr>
            <w:tcW w:w="0" w:type="dxa"/>
            <w:tcPrChange w:id="622" w:author="Schwartz, Matthew [USA]" w:date="2017-08-28T15:10:00Z">
              <w:tcPr>
                <w:tcW w:w="1209" w:type="dxa"/>
              </w:tcPr>
            </w:tcPrChange>
          </w:tcPr>
          <w:p w14:paraId="7EA48C3A" w14:textId="36713B06" w:rsidR="007B44EC" w:rsidDel="0048033F" w:rsidRDefault="007B44EC" w:rsidP="007B44EC">
            <w:pPr>
              <w:cnfStyle w:val="000000100000" w:firstRow="0" w:lastRow="0" w:firstColumn="0" w:lastColumn="0" w:oddVBand="0" w:evenVBand="0" w:oddHBand="1" w:evenHBand="0" w:firstRowFirstColumn="0" w:firstRowLastColumn="0" w:lastRowFirstColumn="0" w:lastRowLastColumn="0"/>
              <w:rPr>
                <w:del w:id="623" w:author="Schwartz, Matthew [USA]" w:date="2017-08-28T15:09:00Z"/>
              </w:rPr>
            </w:pPr>
          </w:p>
        </w:tc>
        <w:tc>
          <w:tcPr>
            <w:tcW w:w="0" w:type="dxa"/>
            <w:tcPrChange w:id="624" w:author="Schwartz, Matthew [USA]" w:date="2017-08-28T15:10:00Z">
              <w:tcPr>
                <w:tcW w:w="3344" w:type="dxa"/>
              </w:tcPr>
            </w:tcPrChange>
          </w:tcPr>
          <w:p w14:paraId="09A4864F" w14:textId="30F21984" w:rsidR="007B44EC" w:rsidRPr="001708B7" w:rsidDel="0048033F" w:rsidRDefault="007B44EC" w:rsidP="007B44EC">
            <w:pPr>
              <w:cnfStyle w:val="000000100000" w:firstRow="0" w:lastRow="0" w:firstColumn="0" w:lastColumn="0" w:oddVBand="0" w:evenVBand="0" w:oddHBand="1" w:evenHBand="0" w:firstRowFirstColumn="0" w:firstRowLastColumn="0" w:lastRowFirstColumn="0" w:lastRowLastColumn="0"/>
              <w:rPr>
                <w:del w:id="625" w:author="Schwartz, Matthew [USA]" w:date="2017-08-28T15:09:00Z"/>
              </w:rPr>
            </w:pPr>
            <w:del w:id="626" w:author="Schwartz, Matthew [USA]" w:date="2017-08-28T15:09:00Z">
              <w:r w:rsidDel="0048033F">
                <w:delText>Internal error occurred. Check application logs to determine cause.</w:delText>
              </w:r>
            </w:del>
          </w:p>
        </w:tc>
      </w:tr>
      <w:tr w:rsidR="007B44EC" w:rsidDel="0048033F" w14:paraId="72EA11DD" w14:textId="2703437B" w:rsidTr="00277F13">
        <w:trPr>
          <w:del w:id="627"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3FE072B7" w14:textId="1D7C722F" w:rsidR="007B44EC" w:rsidRPr="001708B7" w:rsidDel="0048033F" w:rsidRDefault="007B44EC" w:rsidP="007B44EC">
            <w:pPr>
              <w:rPr>
                <w:del w:id="628" w:author="Schwartz, Matthew [USA]" w:date="2017-08-28T15:09:00Z"/>
              </w:rPr>
            </w:pPr>
            <w:del w:id="629" w:author="Schwartz, Matthew [USA]" w:date="2017-08-28T15:09:00Z">
              <w:r w:rsidRPr="000A1A07" w:rsidDel="0048033F">
                <w:delText xml:space="preserve">Failed to encode </w:delText>
              </w:r>
              <w:r w:rsidDel="0048033F">
                <w:delText>Traveler Information Message</w:delText>
              </w:r>
            </w:del>
          </w:p>
        </w:tc>
        <w:tc>
          <w:tcPr>
            <w:tcW w:w="1879" w:type="dxa"/>
          </w:tcPr>
          <w:p w14:paraId="209D9A38" w14:textId="4A352481"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630" w:author="Schwartz, Matthew [USA]" w:date="2017-08-28T15:09:00Z"/>
              </w:rPr>
            </w:pPr>
            <w:del w:id="631" w:author="Schwartz, Matthew [USA]" w:date="2017-08-28T15:09:00Z">
              <w:r w:rsidDel="0048033F">
                <w:delText>400</w:delText>
              </w:r>
            </w:del>
          </w:p>
        </w:tc>
        <w:tc>
          <w:tcPr>
            <w:tcW w:w="1209" w:type="dxa"/>
          </w:tcPr>
          <w:p w14:paraId="5932119C" w14:textId="73C641E0"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632" w:author="Schwartz, Matthew [USA]" w:date="2017-08-28T15:09:00Z"/>
              </w:rPr>
            </w:pPr>
            <w:del w:id="633" w:author="Schwartz, Matthew [USA]" w:date="2017-08-28T15:09:00Z">
              <w:r w:rsidDel="0048033F">
                <w:delText>false</w:delText>
              </w:r>
            </w:del>
          </w:p>
        </w:tc>
        <w:tc>
          <w:tcPr>
            <w:tcW w:w="3344" w:type="dxa"/>
          </w:tcPr>
          <w:p w14:paraId="70DA8182" w14:textId="17DA267D" w:rsidR="007B44EC" w:rsidRPr="001708B7" w:rsidDel="0048033F" w:rsidRDefault="007B44EC" w:rsidP="007B44EC">
            <w:pPr>
              <w:cnfStyle w:val="000000000000" w:firstRow="0" w:lastRow="0" w:firstColumn="0" w:lastColumn="0" w:oddVBand="0" w:evenVBand="0" w:oddHBand="0" w:evenHBand="0" w:firstRowFirstColumn="0" w:firstRowLastColumn="0" w:lastRowFirstColumn="0" w:lastRowLastColumn="0"/>
              <w:rPr>
                <w:del w:id="634" w:author="Schwartz, Matthew [USA]" w:date="2017-08-28T15:09:00Z"/>
              </w:rPr>
            </w:pPr>
            <w:del w:id="635" w:author="Schwartz, Matthew [USA]" w:date="2017-08-28T15:09:00Z">
              <w:r w:rsidDel="0048033F">
                <w:delText>Internal Error: Unable to encode a TIM PDU</w:delText>
              </w:r>
            </w:del>
          </w:p>
        </w:tc>
      </w:tr>
      <w:tr w:rsidR="007B44EC" w:rsidDel="0048033F" w14:paraId="149A0851" w14:textId="448306EC" w:rsidTr="0048033F">
        <w:tblPrEx>
          <w:tblW w:w="13239" w:type="dxa"/>
          <w:tblLayout w:type="fixed"/>
          <w:tblPrExChange w:id="636" w:author="Schwartz, Matthew [USA]" w:date="2017-08-28T15:10:00Z">
            <w:tblPrEx>
              <w:tblW w:w="13239" w:type="dxa"/>
              <w:tblLayout w:type="fixed"/>
            </w:tblPrEx>
          </w:tblPrExChange>
        </w:tblPrEx>
        <w:trPr>
          <w:cnfStyle w:val="000000100000" w:firstRow="0" w:lastRow="0" w:firstColumn="0" w:lastColumn="0" w:oddVBand="0" w:evenVBand="0" w:oddHBand="1" w:evenHBand="0" w:firstRowFirstColumn="0" w:firstRowLastColumn="0" w:lastRowFirstColumn="0" w:lastRowLastColumn="0"/>
          <w:del w:id="637"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Change w:id="638" w:author="Schwartz, Matthew [USA]" w:date="2017-08-28T15:10:00Z">
              <w:tcPr>
                <w:tcW w:w="0" w:type="dxa"/>
              </w:tcPr>
            </w:tcPrChange>
          </w:tcPr>
          <w:p w14:paraId="6CD71D76" w14:textId="434096C2" w:rsidR="007B44EC" w:rsidRPr="000A1A07" w:rsidDel="0048033F" w:rsidRDefault="006A2C46" w:rsidP="007B44EC">
            <w:pPr>
              <w:cnfStyle w:val="001000100000" w:firstRow="0" w:lastRow="0" w:firstColumn="1" w:lastColumn="0" w:oddVBand="0" w:evenVBand="0" w:oddHBand="1" w:evenHBand="0" w:firstRowFirstColumn="0" w:firstRowLastColumn="0" w:lastRowFirstColumn="0" w:lastRowLastColumn="0"/>
              <w:rPr>
                <w:del w:id="639" w:author="Schwartz, Matthew [USA]" w:date="2017-08-28T15:09:00Z"/>
              </w:rPr>
            </w:pPr>
            <w:del w:id="640" w:author="Schwartz, Matthew [USA]" w:date="2017-08-28T15:09:00Z">
              <w:r w:rsidDel="0048033F">
                <w:delText>[Response List]</w:delText>
              </w:r>
            </w:del>
          </w:p>
        </w:tc>
        <w:tc>
          <w:tcPr>
            <w:tcW w:w="1879" w:type="dxa"/>
            <w:tcPrChange w:id="641" w:author="Schwartz, Matthew [USA]" w:date="2017-08-28T15:10:00Z">
              <w:tcPr>
                <w:tcW w:w="0" w:type="dxa"/>
              </w:tcPr>
            </w:tcPrChange>
          </w:tcPr>
          <w:p w14:paraId="139235F9" w14:textId="1FE4587C" w:rsidR="007B44EC" w:rsidDel="0048033F" w:rsidRDefault="00B90300" w:rsidP="007B44EC">
            <w:pPr>
              <w:cnfStyle w:val="000000100000" w:firstRow="0" w:lastRow="0" w:firstColumn="0" w:lastColumn="0" w:oddVBand="0" w:evenVBand="0" w:oddHBand="1" w:evenHBand="0" w:firstRowFirstColumn="0" w:firstRowLastColumn="0" w:lastRowFirstColumn="0" w:lastRowLastColumn="0"/>
              <w:rPr>
                <w:del w:id="642" w:author="Schwartz, Matthew [USA]" w:date="2017-08-28T15:09:00Z"/>
              </w:rPr>
            </w:pPr>
            <w:del w:id="643" w:author="Schwartz, Matthew [USA]" w:date="2017-08-28T15:09:00Z">
              <w:r w:rsidDel="0048033F">
                <w:delText>500</w:delText>
              </w:r>
            </w:del>
          </w:p>
        </w:tc>
        <w:tc>
          <w:tcPr>
            <w:tcW w:w="0" w:type="dxa"/>
            <w:tcPrChange w:id="644" w:author="Schwartz, Matthew [USA]" w:date="2017-08-28T15:10:00Z">
              <w:tcPr>
                <w:tcW w:w="1209" w:type="dxa"/>
              </w:tcPr>
            </w:tcPrChange>
          </w:tcPr>
          <w:p w14:paraId="6B2D5FE8" w14:textId="162355E1" w:rsidR="007B44EC" w:rsidDel="0048033F" w:rsidRDefault="00B90300" w:rsidP="007B44EC">
            <w:pPr>
              <w:cnfStyle w:val="000000100000" w:firstRow="0" w:lastRow="0" w:firstColumn="0" w:lastColumn="0" w:oddVBand="0" w:evenVBand="0" w:oddHBand="1" w:evenHBand="0" w:firstRowFirstColumn="0" w:firstRowLastColumn="0" w:lastRowFirstColumn="0" w:lastRowLastColumn="0"/>
              <w:rPr>
                <w:del w:id="645" w:author="Schwartz, Matthew [USA]" w:date="2017-08-28T15:09:00Z"/>
              </w:rPr>
            </w:pPr>
            <w:del w:id="646" w:author="Schwartz, Matthew [USA]" w:date="2017-08-28T15:09:00Z">
              <w:r w:rsidDel="0048033F">
                <w:delText>false</w:delText>
              </w:r>
            </w:del>
          </w:p>
        </w:tc>
        <w:tc>
          <w:tcPr>
            <w:tcW w:w="0" w:type="dxa"/>
            <w:tcPrChange w:id="647" w:author="Schwartz, Matthew [USA]" w:date="2017-08-28T15:10:00Z">
              <w:tcPr>
                <w:tcW w:w="3344" w:type="dxa"/>
              </w:tcPr>
            </w:tcPrChange>
          </w:tcPr>
          <w:p w14:paraId="32A5326B" w14:textId="72405C90" w:rsidR="007B44EC" w:rsidDel="0048033F" w:rsidRDefault="00B90300" w:rsidP="007B44EC">
            <w:pPr>
              <w:cnfStyle w:val="000000100000" w:firstRow="0" w:lastRow="0" w:firstColumn="0" w:lastColumn="0" w:oddVBand="0" w:evenVBand="0" w:oddHBand="1" w:evenHBand="0" w:firstRowFirstColumn="0" w:firstRowLastColumn="0" w:lastRowFirstColumn="0" w:lastRowLastColumn="0"/>
              <w:rPr>
                <w:del w:id="648" w:author="Schwartz, Matthew [USA]" w:date="2017-08-28T15:09:00Z"/>
              </w:rPr>
            </w:pPr>
            <w:del w:id="649" w:author="Schwartz, Matthew [USA]" w:date="2017-08-28T15:09:00Z">
              <w:r w:rsidDel="0048033F">
                <w:delText>Did not success to send data to all specified RSUs. See the response body for details. Possible error messages in the response list include:</w:delText>
              </w:r>
            </w:del>
          </w:p>
          <w:p w14:paraId="2F0EB8FB" w14:textId="7292F6ED" w:rsidR="00B90300" w:rsidDel="0048033F" w:rsidRDefault="00B90300" w:rsidP="00277F1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del w:id="650" w:author="Schwartz, Matthew [USA]" w:date="2017-08-28T15:09:00Z"/>
              </w:rPr>
            </w:pPr>
            <w:del w:id="651" w:author="Schwartz, Matthew [USA]" w:date="2017-08-28T15:09:00Z">
              <w:r w:rsidRPr="00B90300" w:rsidDel="0048033F">
                <w:delText>No response from RSU IP=</w:delText>
              </w:r>
              <w:r w:rsidDel="0048033F">
                <w:delText>&lt;RSU IP address&gt;</w:delText>
              </w:r>
            </w:del>
          </w:p>
          <w:p w14:paraId="46C527F0" w14:textId="64A2617E" w:rsidR="00B90300" w:rsidRPr="00B90300" w:rsidDel="0048033F" w:rsidRDefault="00B90300" w:rsidP="00277F13">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del w:id="652" w:author="Schwartz, Matthew [USA]" w:date="2017-08-28T15:09:00Z"/>
              </w:rPr>
            </w:pPr>
            <w:del w:id="653" w:author="Schwartz, Matthew [USA]" w:date="2017-08-28T15:09:00Z">
              <w:r w:rsidRPr="00B90300" w:rsidDel="0048033F">
                <w:delText>SNMP deposit failed, error code=</w:delText>
              </w:r>
              <w:r w:rsidDel="0048033F">
                <w:delText>&lt;SNMP error status code&gt; (&lt;SNMP error message&gt;)</w:delText>
              </w:r>
            </w:del>
          </w:p>
        </w:tc>
      </w:tr>
      <w:tr w:rsidR="007B44EC" w:rsidDel="0048033F" w14:paraId="1543BEE8" w14:textId="5531557B" w:rsidTr="00277F13">
        <w:trPr>
          <w:del w:id="654" w:author="Schwartz, Matthew [USA]" w:date="2017-08-28T15:09:00Z"/>
        </w:trPr>
        <w:tc>
          <w:tcPr>
            <w:cnfStyle w:val="001000000000" w:firstRow="0" w:lastRow="0" w:firstColumn="1" w:lastColumn="0" w:oddVBand="0" w:evenVBand="0" w:oddHBand="0" w:evenHBand="0" w:firstRowFirstColumn="0" w:firstRowLastColumn="0" w:lastRowFirstColumn="0" w:lastRowLastColumn="0"/>
            <w:tcW w:w="6807" w:type="dxa"/>
          </w:tcPr>
          <w:p w14:paraId="5498F4B1" w14:textId="71AD7801" w:rsidR="007B44EC" w:rsidDel="0048033F" w:rsidRDefault="003B0FB9">
            <w:pPr>
              <w:rPr>
                <w:del w:id="655" w:author="Schwartz, Matthew [USA]" w:date="2017-08-28T15:09:00Z"/>
              </w:rPr>
            </w:pPr>
            <w:del w:id="656" w:author="Schwartz, Matthew [USA]" w:date="2017-08-28T15:09:00Z">
              <w:r w:rsidDel="0048033F">
                <w:delText>Error</w:delText>
              </w:r>
              <w:r w:rsidR="00B90300" w:rsidDel="0048033F">
                <w:delText xml:space="preserve"> depositing to</w:delText>
              </w:r>
              <w:r w:rsidR="007B44EC" w:rsidDel="0048033F">
                <w:delText xml:space="preserve"> SDW</w:delText>
              </w:r>
            </w:del>
          </w:p>
        </w:tc>
        <w:tc>
          <w:tcPr>
            <w:tcW w:w="1879" w:type="dxa"/>
          </w:tcPr>
          <w:p w14:paraId="0AF00E42" w14:textId="26E1AA43" w:rsidR="007B44EC" w:rsidDel="0048033F" w:rsidRDefault="003B0FB9" w:rsidP="007B44EC">
            <w:pPr>
              <w:cnfStyle w:val="000000000000" w:firstRow="0" w:lastRow="0" w:firstColumn="0" w:lastColumn="0" w:oddVBand="0" w:evenVBand="0" w:oddHBand="0" w:evenHBand="0" w:firstRowFirstColumn="0" w:firstRowLastColumn="0" w:lastRowFirstColumn="0" w:lastRowLastColumn="0"/>
              <w:rPr>
                <w:del w:id="657" w:author="Schwartz, Matthew [USA]" w:date="2017-08-28T15:09:00Z"/>
              </w:rPr>
            </w:pPr>
            <w:del w:id="658" w:author="Schwartz, Matthew [USA]" w:date="2017-08-28T15:09:00Z">
              <w:r w:rsidDel="0048033F">
                <w:delText>500</w:delText>
              </w:r>
            </w:del>
          </w:p>
        </w:tc>
        <w:tc>
          <w:tcPr>
            <w:tcW w:w="1209" w:type="dxa"/>
          </w:tcPr>
          <w:p w14:paraId="365FB94B" w14:textId="3A4D9565"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659" w:author="Schwartz, Matthew [USA]" w:date="2017-08-28T15:09:00Z"/>
              </w:rPr>
            </w:pPr>
            <w:del w:id="660" w:author="Schwartz, Matthew [USA]" w:date="2017-08-28T15:09:00Z">
              <w:r w:rsidDel="0048033F">
                <w:delText>false</w:delText>
              </w:r>
            </w:del>
          </w:p>
        </w:tc>
        <w:tc>
          <w:tcPr>
            <w:tcW w:w="3344" w:type="dxa"/>
          </w:tcPr>
          <w:p w14:paraId="11543862" w14:textId="4D69215A" w:rsidR="007B44EC" w:rsidDel="0048033F" w:rsidRDefault="007B44EC" w:rsidP="007B44EC">
            <w:pPr>
              <w:cnfStyle w:val="000000000000" w:firstRow="0" w:lastRow="0" w:firstColumn="0" w:lastColumn="0" w:oddVBand="0" w:evenVBand="0" w:oddHBand="0" w:evenHBand="0" w:firstRowFirstColumn="0" w:firstRowLastColumn="0" w:lastRowFirstColumn="0" w:lastRowLastColumn="0"/>
              <w:rPr>
                <w:del w:id="661" w:author="Schwartz, Matthew [USA]" w:date="2017-08-28T15:09:00Z"/>
              </w:rPr>
            </w:pPr>
            <w:del w:id="662" w:author="Schwartz, Matthew [USA]" w:date="2017-08-28T15:09:00Z">
              <w:r w:rsidDel="0048033F">
                <w:delText>RSU responded with error or failed to send data to RSUs and SDW</w:delText>
              </w:r>
            </w:del>
          </w:p>
        </w:tc>
      </w:tr>
    </w:tbl>
    <w:p w14:paraId="79407A7C" w14:textId="297BDD67" w:rsidR="00836EF5" w:rsidRDefault="00836EF5" w:rsidP="00A176FA"/>
    <w:p w14:paraId="515950AD" w14:textId="771E548E" w:rsidR="00E145C0" w:rsidRDefault="00E6110E" w:rsidP="00E145C0">
      <w:pPr>
        <w:pStyle w:val="Heading3"/>
      </w:pPr>
      <w:bookmarkStart w:id="663" w:name="_Toc483908181"/>
      <w:r>
        <w:t>Probe Data Management Messages (</w:t>
      </w:r>
      <w:r w:rsidR="00E145C0">
        <w:t>PDM</w:t>
      </w:r>
      <w:r>
        <w:t>)</w:t>
      </w:r>
      <w:r w:rsidR="00E145C0">
        <w:t xml:space="preserve"> Interface</w:t>
      </w:r>
      <w:bookmarkEnd w:id="663"/>
    </w:p>
    <w:p w14:paraId="6011D2F1" w14:textId="0FC5CB5C" w:rsidR="00C910EC" w:rsidRPr="00E145C0" w:rsidDel="0048033F" w:rsidRDefault="00C910EC" w:rsidP="00C910EC">
      <w:pPr>
        <w:rPr>
          <w:del w:id="664" w:author="Schwartz, Matthew [USA]" w:date="2017-08-28T15:10:00Z"/>
        </w:rPr>
      </w:pPr>
      <w:r>
        <w:t xml:space="preserve">Refer to the </w:t>
      </w:r>
      <w:hyperlink r:id="rId45" w:history="1">
        <w:r w:rsidRPr="00E145C0">
          <w:rPr>
            <w:rStyle w:val="Hyperlink"/>
          </w:rPr>
          <w:t>ODESwagger.yaml</w:t>
        </w:r>
      </w:hyperlink>
      <w:r>
        <w:t xml:space="preserve"> for details of the PDM interface.</w:t>
      </w:r>
    </w:p>
    <w:p w14:paraId="66A0EE23" w14:textId="2BE41D28" w:rsidR="00E145C0" w:rsidDel="0048033F" w:rsidRDefault="00E145C0" w:rsidP="00E145C0">
      <w:pPr>
        <w:rPr>
          <w:del w:id="665" w:author="Schwartz, Matthew [USA]" w:date="2017-08-28T15:10:00Z"/>
        </w:rPr>
      </w:pPr>
    </w:p>
    <w:p w14:paraId="21181B2B" w14:textId="6112D333" w:rsidR="00C910EC" w:rsidDel="0048033F" w:rsidRDefault="00C910EC" w:rsidP="00C910EC">
      <w:pPr>
        <w:pStyle w:val="Caption"/>
        <w:keepNext/>
        <w:rPr>
          <w:del w:id="666" w:author="Schwartz, Matthew [USA]" w:date="2017-08-28T15:10:00Z"/>
        </w:rPr>
      </w:pPr>
      <w:del w:id="667" w:author="Schwartz, Matthew [USA]" w:date="2017-08-28T15:10:00Z">
        <w:r w:rsidDel="0048033F">
          <w:delText xml:space="preserve">Table </w:delText>
        </w:r>
        <w:r w:rsidR="00517F74" w:rsidDel="0048033F">
          <w:fldChar w:fldCharType="begin"/>
        </w:r>
        <w:r w:rsidR="00517F74" w:rsidDel="0048033F">
          <w:delInstrText xml:space="preserve"> SEQ Table \* ARABIC </w:delInstrText>
        </w:r>
        <w:r w:rsidR="00517F74" w:rsidDel="0048033F">
          <w:fldChar w:fldCharType="separate"/>
        </w:r>
        <w:r w:rsidDel="0048033F">
          <w:rPr>
            <w:noProof/>
          </w:rPr>
          <w:delText>5</w:delText>
        </w:r>
        <w:r w:rsidR="00517F74" w:rsidDel="0048033F">
          <w:rPr>
            <w:noProof/>
          </w:rPr>
          <w:fldChar w:fldCharType="end"/>
        </w:r>
        <w:r w:rsidDel="0048033F">
          <w:delText xml:space="preserve"> - Probe Data Management Messages and Alerts</w:delText>
        </w:r>
      </w:del>
    </w:p>
    <w:tbl>
      <w:tblPr>
        <w:tblStyle w:val="GridTable4-Accent11"/>
        <w:tblW w:w="13239" w:type="dxa"/>
        <w:tblLayout w:type="fixed"/>
        <w:tblLook w:val="04A0" w:firstRow="1" w:lastRow="0" w:firstColumn="1" w:lastColumn="0" w:noHBand="0" w:noVBand="1"/>
      </w:tblPr>
      <w:tblGrid>
        <w:gridCol w:w="6807"/>
        <w:gridCol w:w="1879"/>
        <w:gridCol w:w="1209"/>
        <w:gridCol w:w="3344"/>
      </w:tblGrid>
      <w:tr w:rsidR="009C4661" w:rsidDel="0048033F" w14:paraId="2A2BAA79" w14:textId="6C74635D" w:rsidTr="002253B4">
        <w:trPr>
          <w:cnfStyle w:val="100000000000" w:firstRow="1" w:lastRow="0" w:firstColumn="0" w:lastColumn="0" w:oddVBand="0" w:evenVBand="0" w:oddHBand="0" w:evenHBand="0" w:firstRowFirstColumn="0" w:firstRowLastColumn="0" w:lastRowFirstColumn="0" w:lastRowLastColumn="0"/>
          <w:del w:id="668"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4B2C04DA" w14:textId="3F48E451" w:rsidR="009C4661" w:rsidDel="0048033F" w:rsidRDefault="009C4661" w:rsidP="002253B4">
            <w:pPr>
              <w:rPr>
                <w:del w:id="669" w:author="Schwartz, Matthew [USA]" w:date="2017-08-28T15:10:00Z"/>
              </w:rPr>
            </w:pPr>
            <w:del w:id="670" w:author="Schwartz, Matthew [USA]" w:date="2017-08-28T15:10:00Z">
              <w:r w:rsidDel="0048033F">
                <w:delText>Message or Alert</w:delText>
              </w:r>
            </w:del>
          </w:p>
        </w:tc>
        <w:tc>
          <w:tcPr>
            <w:tcW w:w="1879" w:type="dxa"/>
          </w:tcPr>
          <w:p w14:paraId="72C2F0CA" w14:textId="6A6BD7B5" w:rsidR="009C4661" w:rsidDel="0048033F" w:rsidRDefault="009C4661" w:rsidP="002253B4">
            <w:pPr>
              <w:cnfStyle w:val="100000000000" w:firstRow="1" w:lastRow="0" w:firstColumn="0" w:lastColumn="0" w:oddVBand="0" w:evenVBand="0" w:oddHBand="0" w:evenHBand="0" w:firstRowFirstColumn="0" w:firstRowLastColumn="0" w:lastRowFirstColumn="0" w:lastRowLastColumn="0"/>
              <w:rPr>
                <w:del w:id="671" w:author="Schwartz, Matthew [USA]" w:date="2017-08-28T15:10:00Z"/>
              </w:rPr>
            </w:pPr>
            <w:del w:id="672" w:author="Schwartz, Matthew [USA]" w:date="2017-08-28T15:10:00Z">
              <w:r w:rsidDel="0048033F">
                <w:delText>HTTP Response Code</w:delText>
              </w:r>
            </w:del>
          </w:p>
        </w:tc>
        <w:tc>
          <w:tcPr>
            <w:tcW w:w="1209" w:type="dxa"/>
          </w:tcPr>
          <w:p w14:paraId="3B9C6E2B" w14:textId="463F2441" w:rsidR="009C4661" w:rsidDel="0048033F" w:rsidRDefault="009C4661" w:rsidP="002253B4">
            <w:pPr>
              <w:cnfStyle w:val="100000000000" w:firstRow="1" w:lastRow="0" w:firstColumn="0" w:lastColumn="0" w:oddVBand="0" w:evenVBand="0" w:oddHBand="0" w:evenHBand="0" w:firstRowFirstColumn="0" w:firstRowLastColumn="0" w:lastRowFirstColumn="0" w:lastRowLastColumn="0"/>
              <w:rPr>
                <w:del w:id="673" w:author="Schwartz, Matthew [USA]" w:date="2017-08-28T15:10:00Z"/>
              </w:rPr>
            </w:pPr>
            <w:del w:id="674" w:author="Schwartz, Matthew [USA]" w:date="2017-08-28T15:10:00Z">
              <w:r w:rsidDel="0048033F">
                <w:delText>Success</w:delText>
              </w:r>
            </w:del>
          </w:p>
        </w:tc>
        <w:tc>
          <w:tcPr>
            <w:tcW w:w="3344" w:type="dxa"/>
          </w:tcPr>
          <w:p w14:paraId="7B3B39F7" w14:textId="7F5EA1DC" w:rsidR="009C4661" w:rsidDel="0048033F" w:rsidRDefault="009C4661" w:rsidP="002253B4">
            <w:pPr>
              <w:cnfStyle w:val="100000000000" w:firstRow="1" w:lastRow="0" w:firstColumn="0" w:lastColumn="0" w:oddVBand="0" w:evenVBand="0" w:oddHBand="0" w:evenHBand="0" w:firstRowFirstColumn="0" w:firstRowLastColumn="0" w:lastRowFirstColumn="0" w:lastRowLastColumn="0"/>
              <w:rPr>
                <w:del w:id="675" w:author="Schwartz, Matthew [USA]" w:date="2017-08-28T15:10:00Z"/>
              </w:rPr>
            </w:pPr>
            <w:del w:id="676" w:author="Schwartz, Matthew [USA]" w:date="2017-08-28T15:10:00Z">
              <w:r w:rsidDel="0048033F">
                <w:delText>Criteria</w:delText>
              </w:r>
            </w:del>
          </w:p>
        </w:tc>
      </w:tr>
      <w:tr w:rsidR="00196A0A" w:rsidDel="0048033F" w14:paraId="5D40EC0F" w14:textId="016EC978" w:rsidTr="002253B4">
        <w:trPr>
          <w:cnfStyle w:val="000000100000" w:firstRow="0" w:lastRow="0" w:firstColumn="0" w:lastColumn="0" w:oddVBand="0" w:evenVBand="0" w:oddHBand="1" w:evenHBand="0" w:firstRowFirstColumn="0" w:firstRowLastColumn="0" w:lastRowFirstColumn="0" w:lastRowLastColumn="0"/>
          <w:del w:id="677"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6837B39B" w14:textId="483DF8D2" w:rsidR="00262CBA" w:rsidDel="0048033F" w:rsidRDefault="00262CBA" w:rsidP="00262CBA">
            <w:pPr>
              <w:rPr>
                <w:del w:id="678" w:author="Schwartz, Matthew [USA]" w:date="2017-08-28T15:10:00Z"/>
              </w:rPr>
            </w:pPr>
            <w:del w:id="679" w:author="Schwartz, Matthew [USA]" w:date="2017-08-28T15:10:00Z">
              <w:r w:rsidDel="0048033F">
                <w:delText>[Response List</w:delText>
              </w:r>
              <w:r w:rsidDel="0048033F">
                <w:rPr>
                  <w:rStyle w:val="Hyperlink"/>
                </w:rPr>
                <w:delText>]</w:delText>
              </w:r>
            </w:del>
          </w:p>
        </w:tc>
        <w:tc>
          <w:tcPr>
            <w:tcW w:w="1879" w:type="dxa"/>
          </w:tcPr>
          <w:p w14:paraId="3BF21E5F" w14:textId="0C7F75AC" w:rsidR="00262CBA" w:rsidDel="0048033F" w:rsidRDefault="00262CBA" w:rsidP="00262CBA">
            <w:pPr>
              <w:cnfStyle w:val="000000100000" w:firstRow="0" w:lastRow="0" w:firstColumn="0" w:lastColumn="0" w:oddVBand="0" w:evenVBand="0" w:oddHBand="1" w:evenHBand="0" w:firstRowFirstColumn="0" w:firstRowLastColumn="0" w:lastRowFirstColumn="0" w:lastRowLastColumn="0"/>
              <w:rPr>
                <w:del w:id="680" w:author="Schwartz, Matthew [USA]" w:date="2017-08-28T15:10:00Z"/>
              </w:rPr>
            </w:pPr>
            <w:del w:id="681" w:author="Schwartz, Matthew [USA]" w:date="2017-08-28T15:10:00Z">
              <w:r w:rsidDel="0048033F">
                <w:delText>200</w:delText>
              </w:r>
            </w:del>
          </w:p>
        </w:tc>
        <w:tc>
          <w:tcPr>
            <w:tcW w:w="1209" w:type="dxa"/>
          </w:tcPr>
          <w:p w14:paraId="5283ECEA" w14:textId="10D1F1BF" w:rsidR="00262CBA" w:rsidDel="0048033F" w:rsidRDefault="00262CBA" w:rsidP="00262CBA">
            <w:pPr>
              <w:cnfStyle w:val="000000100000" w:firstRow="0" w:lastRow="0" w:firstColumn="0" w:lastColumn="0" w:oddVBand="0" w:evenVBand="0" w:oddHBand="1" w:evenHBand="0" w:firstRowFirstColumn="0" w:firstRowLastColumn="0" w:lastRowFirstColumn="0" w:lastRowLastColumn="0"/>
              <w:rPr>
                <w:del w:id="682" w:author="Schwartz, Matthew [USA]" w:date="2017-08-28T15:10:00Z"/>
              </w:rPr>
            </w:pPr>
            <w:del w:id="683" w:author="Schwartz, Matthew [USA]" w:date="2017-08-28T15:10:00Z">
              <w:r w:rsidDel="0048033F">
                <w:delText>true</w:delText>
              </w:r>
            </w:del>
          </w:p>
        </w:tc>
        <w:tc>
          <w:tcPr>
            <w:tcW w:w="3344" w:type="dxa"/>
          </w:tcPr>
          <w:p w14:paraId="2A24B503" w14:textId="20AF5579" w:rsidR="00262CBA" w:rsidDel="0048033F" w:rsidRDefault="00262CBA" w:rsidP="00262CBA">
            <w:pPr>
              <w:cnfStyle w:val="000000100000" w:firstRow="0" w:lastRow="0" w:firstColumn="0" w:lastColumn="0" w:oddVBand="0" w:evenVBand="0" w:oddHBand="1" w:evenHBand="0" w:firstRowFirstColumn="0" w:firstRowLastColumn="0" w:lastRowFirstColumn="0" w:lastRowLastColumn="0"/>
              <w:rPr>
                <w:del w:id="684" w:author="Schwartz, Matthew [USA]" w:date="2017-08-28T15:10:00Z"/>
              </w:rPr>
            </w:pPr>
            <w:del w:id="685" w:author="Schwartz, Matthew [USA]" w:date="2017-08-28T15:10:00Z">
              <w:r w:rsidDel="0048033F">
                <w:delText>Traveler Information Message was submitted successfully to one more specified RSUs and SDW. See the response for details of which RSUs or SDW received or failed to receive the message.</w:delText>
              </w:r>
            </w:del>
          </w:p>
        </w:tc>
      </w:tr>
      <w:tr w:rsidR="009C4661" w:rsidDel="0048033F" w14:paraId="0A0680A2" w14:textId="5229F305" w:rsidTr="002253B4">
        <w:trPr>
          <w:del w:id="686"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1EACEF97" w14:textId="641FCD41" w:rsidR="009C4661" w:rsidDel="0048033F" w:rsidRDefault="009C4661" w:rsidP="002253B4">
            <w:pPr>
              <w:rPr>
                <w:del w:id="687" w:author="Schwartz, Matthew [USA]" w:date="2017-08-28T15:10:00Z"/>
              </w:rPr>
            </w:pPr>
            <w:del w:id="688" w:author="Schwartz, Matthew [USA]" w:date="2017-08-28T15:10:00Z">
              <w:r w:rsidRPr="000578FE" w:rsidDel="0048033F">
                <w:delText>Endpoint received null request</w:delText>
              </w:r>
            </w:del>
          </w:p>
        </w:tc>
        <w:tc>
          <w:tcPr>
            <w:tcW w:w="1879" w:type="dxa"/>
          </w:tcPr>
          <w:p w14:paraId="6B703C29" w14:textId="331222C6" w:rsidR="009C4661" w:rsidDel="0048033F" w:rsidRDefault="009C4661" w:rsidP="002253B4">
            <w:pPr>
              <w:cnfStyle w:val="000000000000" w:firstRow="0" w:lastRow="0" w:firstColumn="0" w:lastColumn="0" w:oddVBand="0" w:evenVBand="0" w:oddHBand="0" w:evenHBand="0" w:firstRowFirstColumn="0" w:firstRowLastColumn="0" w:lastRowFirstColumn="0" w:lastRowLastColumn="0"/>
              <w:rPr>
                <w:del w:id="689" w:author="Schwartz, Matthew [USA]" w:date="2017-08-28T15:10:00Z"/>
              </w:rPr>
            </w:pPr>
            <w:del w:id="690" w:author="Schwartz, Matthew [USA]" w:date="2017-08-28T15:10:00Z">
              <w:r w:rsidDel="0048033F">
                <w:delText>400</w:delText>
              </w:r>
            </w:del>
          </w:p>
        </w:tc>
        <w:tc>
          <w:tcPr>
            <w:tcW w:w="1209" w:type="dxa"/>
          </w:tcPr>
          <w:p w14:paraId="4BC0D599" w14:textId="21F3CE49" w:rsidR="009C4661" w:rsidRPr="000578FE" w:rsidDel="0048033F" w:rsidRDefault="009C4661" w:rsidP="002253B4">
            <w:pPr>
              <w:cnfStyle w:val="000000000000" w:firstRow="0" w:lastRow="0" w:firstColumn="0" w:lastColumn="0" w:oddVBand="0" w:evenVBand="0" w:oddHBand="0" w:evenHBand="0" w:firstRowFirstColumn="0" w:firstRowLastColumn="0" w:lastRowFirstColumn="0" w:lastRowLastColumn="0"/>
              <w:rPr>
                <w:del w:id="691" w:author="Schwartz, Matthew [USA]" w:date="2017-08-28T15:10:00Z"/>
              </w:rPr>
            </w:pPr>
            <w:del w:id="692" w:author="Schwartz, Matthew [USA]" w:date="2017-08-28T15:10:00Z">
              <w:r w:rsidDel="0048033F">
                <w:delText>false</w:delText>
              </w:r>
            </w:del>
          </w:p>
        </w:tc>
        <w:tc>
          <w:tcPr>
            <w:tcW w:w="3344" w:type="dxa"/>
          </w:tcPr>
          <w:p w14:paraId="3FCF2D38" w14:textId="213D9280" w:rsidR="009C4661" w:rsidDel="0048033F" w:rsidRDefault="009C4661" w:rsidP="002253B4">
            <w:pPr>
              <w:cnfStyle w:val="000000000000" w:firstRow="0" w:lastRow="0" w:firstColumn="0" w:lastColumn="0" w:oddVBand="0" w:evenVBand="0" w:oddHBand="0" w:evenHBand="0" w:firstRowFirstColumn="0" w:firstRowLastColumn="0" w:lastRowFirstColumn="0" w:lastRowLastColumn="0"/>
              <w:rPr>
                <w:del w:id="693" w:author="Schwartz, Matthew [USA]" w:date="2017-08-28T15:10:00Z"/>
              </w:rPr>
            </w:pPr>
            <w:del w:id="694" w:author="Schwartz, Matthew [USA]" w:date="2017-08-28T15:10:00Z">
              <w:r w:rsidDel="0048033F">
                <w:delText>Request body is empty.</w:delText>
              </w:r>
            </w:del>
          </w:p>
        </w:tc>
      </w:tr>
      <w:tr w:rsidR="009C4661" w:rsidDel="0048033F" w14:paraId="0D31C4AE" w14:textId="040B6220" w:rsidTr="002253B4">
        <w:trPr>
          <w:cnfStyle w:val="000000100000" w:firstRow="0" w:lastRow="0" w:firstColumn="0" w:lastColumn="0" w:oddVBand="0" w:evenVBand="0" w:oddHBand="1" w:evenHBand="0" w:firstRowFirstColumn="0" w:firstRowLastColumn="0" w:lastRowFirstColumn="0" w:lastRowLastColumn="0"/>
          <w:del w:id="695"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36817EAD" w14:textId="6DCEA07C" w:rsidR="009C4661" w:rsidRPr="000578FE" w:rsidDel="0048033F" w:rsidRDefault="009C4661" w:rsidP="002253B4">
            <w:pPr>
              <w:rPr>
                <w:del w:id="696" w:author="Schwartz, Matthew [USA]" w:date="2017-08-28T15:10:00Z"/>
              </w:rPr>
            </w:pPr>
            <w:del w:id="697" w:author="Schwartz, Matthew [USA]" w:date="2017-08-28T15:10:00Z">
              <w:r w:rsidDel="0048033F">
                <w:delText>Invalid</w:delText>
              </w:r>
              <w:r w:rsidRPr="000578FE" w:rsidDel="0048033F">
                <w:delText xml:space="preserve"> </w:delText>
              </w:r>
              <w:r w:rsidDel="0048033F">
                <w:delText>Request Body</w:delText>
              </w:r>
            </w:del>
          </w:p>
        </w:tc>
        <w:tc>
          <w:tcPr>
            <w:tcW w:w="1879" w:type="dxa"/>
          </w:tcPr>
          <w:p w14:paraId="20E572B0" w14:textId="2AEF94A8" w:rsidR="009C4661" w:rsidDel="0048033F" w:rsidRDefault="009C4661" w:rsidP="002253B4">
            <w:pPr>
              <w:cnfStyle w:val="000000100000" w:firstRow="0" w:lastRow="0" w:firstColumn="0" w:lastColumn="0" w:oddVBand="0" w:evenVBand="0" w:oddHBand="1" w:evenHBand="0" w:firstRowFirstColumn="0" w:firstRowLastColumn="0" w:lastRowFirstColumn="0" w:lastRowLastColumn="0"/>
              <w:rPr>
                <w:del w:id="698" w:author="Schwartz, Matthew [USA]" w:date="2017-08-28T15:10:00Z"/>
              </w:rPr>
            </w:pPr>
            <w:del w:id="699" w:author="Schwartz, Matthew [USA]" w:date="2017-08-28T15:10:00Z">
              <w:r w:rsidDel="0048033F">
                <w:delText>400</w:delText>
              </w:r>
            </w:del>
          </w:p>
        </w:tc>
        <w:tc>
          <w:tcPr>
            <w:tcW w:w="1209" w:type="dxa"/>
          </w:tcPr>
          <w:p w14:paraId="1D6D9A7D" w14:textId="1DF42DB0" w:rsidR="009C4661" w:rsidRPr="001F788C" w:rsidDel="0048033F" w:rsidRDefault="009C4661" w:rsidP="002253B4">
            <w:pPr>
              <w:cnfStyle w:val="000000100000" w:firstRow="0" w:lastRow="0" w:firstColumn="0" w:lastColumn="0" w:oddVBand="0" w:evenVBand="0" w:oddHBand="1" w:evenHBand="0" w:firstRowFirstColumn="0" w:firstRowLastColumn="0" w:lastRowFirstColumn="0" w:lastRowLastColumn="0"/>
              <w:rPr>
                <w:del w:id="700" w:author="Schwartz, Matthew [USA]" w:date="2017-08-28T15:10:00Z"/>
              </w:rPr>
            </w:pPr>
            <w:del w:id="701" w:author="Schwartz, Matthew [USA]" w:date="2017-08-28T15:10:00Z">
              <w:r w:rsidDel="0048033F">
                <w:delText>false</w:delText>
              </w:r>
            </w:del>
          </w:p>
        </w:tc>
        <w:tc>
          <w:tcPr>
            <w:tcW w:w="3344" w:type="dxa"/>
          </w:tcPr>
          <w:p w14:paraId="10CC6B01" w14:textId="0D1F479F" w:rsidR="009C4661" w:rsidDel="0048033F" w:rsidRDefault="009C4661" w:rsidP="002253B4">
            <w:pPr>
              <w:cnfStyle w:val="000000100000" w:firstRow="0" w:lastRow="0" w:firstColumn="0" w:lastColumn="0" w:oddVBand="0" w:evenVBand="0" w:oddHBand="1" w:evenHBand="0" w:firstRowFirstColumn="0" w:firstRowLastColumn="0" w:lastRowFirstColumn="0" w:lastRowLastColumn="0"/>
              <w:rPr>
                <w:del w:id="702" w:author="Schwartz, Matthew [USA]" w:date="2017-08-28T15:10:00Z"/>
              </w:rPr>
            </w:pPr>
            <w:del w:id="703" w:author="Schwartz, Matthew [USA]" w:date="2017-08-28T15:10:00Z">
              <w:r w:rsidDel="0048033F">
                <w:delText>R</w:delText>
              </w:r>
              <w:r w:rsidRPr="001708B7" w:rsidDel="0048033F">
                <w:delText>equest body is not a valid JSON object</w:delText>
              </w:r>
              <w:r w:rsidDel="0048033F">
                <w:delText xml:space="preserve"> or </w:delText>
              </w:r>
              <w:r w:rsidRPr="001708B7" w:rsidDel="0048033F">
                <w:delText xml:space="preserve">not a valid </w:delText>
              </w:r>
              <w:r w:rsidR="00AF27F0" w:rsidDel="0048033F">
                <w:delText xml:space="preserve">PDM </w:delText>
              </w:r>
              <w:r w:rsidDel="0048033F">
                <w:delText>schema</w:delText>
              </w:r>
            </w:del>
          </w:p>
        </w:tc>
      </w:tr>
      <w:tr w:rsidR="00196A0A" w:rsidDel="0048033F" w14:paraId="689FADFC" w14:textId="5A856C1D" w:rsidTr="002253B4">
        <w:trPr>
          <w:del w:id="704" w:author="Schwartz, Matthew [USA]" w:date="2017-08-28T15:10:00Z"/>
        </w:trPr>
        <w:tc>
          <w:tcPr>
            <w:cnfStyle w:val="001000000000" w:firstRow="0" w:lastRow="0" w:firstColumn="1" w:lastColumn="0" w:oddVBand="0" w:evenVBand="0" w:oddHBand="0" w:evenHBand="0" w:firstRowFirstColumn="0" w:firstRowLastColumn="0" w:lastRowFirstColumn="0" w:lastRowLastColumn="0"/>
            <w:tcW w:w="6807" w:type="dxa"/>
          </w:tcPr>
          <w:p w14:paraId="59C62FA2" w14:textId="3D41D897" w:rsidR="00262CBA" w:rsidRPr="000A1A07" w:rsidDel="0048033F" w:rsidRDefault="00262CBA" w:rsidP="00262CBA">
            <w:pPr>
              <w:rPr>
                <w:del w:id="705" w:author="Schwartz, Matthew [USA]" w:date="2017-08-28T15:10:00Z"/>
              </w:rPr>
            </w:pPr>
            <w:del w:id="706" w:author="Schwartz, Matthew [USA]" w:date="2017-08-28T15:10:00Z">
              <w:r w:rsidDel="0048033F">
                <w:delText>[Response List]</w:delText>
              </w:r>
            </w:del>
          </w:p>
        </w:tc>
        <w:tc>
          <w:tcPr>
            <w:tcW w:w="1879" w:type="dxa"/>
          </w:tcPr>
          <w:p w14:paraId="231E4A05" w14:textId="221EE9C8" w:rsidR="00262CBA" w:rsidDel="0048033F" w:rsidRDefault="00262CBA" w:rsidP="00262CBA">
            <w:pPr>
              <w:cnfStyle w:val="000000000000" w:firstRow="0" w:lastRow="0" w:firstColumn="0" w:lastColumn="0" w:oddVBand="0" w:evenVBand="0" w:oddHBand="0" w:evenHBand="0" w:firstRowFirstColumn="0" w:firstRowLastColumn="0" w:lastRowFirstColumn="0" w:lastRowLastColumn="0"/>
              <w:rPr>
                <w:del w:id="707" w:author="Schwartz, Matthew [USA]" w:date="2017-08-28T15:10:00Z"/>
              </w:rPr>
            </w:pPr>
            <w:del w:id="708" w:author="Schwartz, Matthew [USA]" w:date="2017-08-28T15:10:00Z">
              <w:r w:rsidDel="0048033F">
                <w:delText>500</w:delText>
              </w:r>
            </w:del>
          </w:p>
        </w:tc>
        <w:tc>
          <w:tcPr>
            <w:tcW w:w="1209" w:type="dxa"/>
          </w:tcPr>
          <w:p w14:paraId="5C0A786F" w14:textId="16FB57BA" w:rsidR="00262CBA" w:rsidDel="0048033F" w:rsidRDefault="00262CBA" w:rsidP="00262CBA">
            <w:pPr>
              <w:cnfStyle w:val="000000000000" w:firstRow="0" w:lastRow="0" w:firstColumn="0" w:lastColumn="0" w:oddVBand="0" w:evenVBand="0" w:oddHBand="0" w:evenHBand="0" w:firstRowFirstColumn="0" w:firstRowLastColumn="0" w:lastRowFirstColumn="0" w:lastRowLastColumn="0"/>
              <w:rPr>
                <w:del w:id="709" w:author="Schwartz, Matthew [USA]" w:date="2017-08-28T15:10:00Z"/>
              </w:rPr>
            </w:pPr>
            <w:del w:id="710" w:author="Schwartz, Matthew [USA]" w:date="2017-08-28T15:10:00Z">
              <w:r w:rsidDel="0048033F">
                <w:delText>false</w:delText>
              </w:r>
            </w:del>
          </w:p>
        </w:tc>
        <w:tc>
          <w:tcPr>
            <w:tcW w:w="3344" w:type="dxa"/>
          </w:tcPr>
          <w:p w14:paraId="18BB1344" w14:textId="069FC0F4" w:rsidR="00262CBA" w:rsidDel="0048033F" w:rsidRDefault="00262CBA" w:rsidP="00262CBA">
            <w:pPr>
              <w:cnfStyle w:val="000000000000" w:firstRow="0" w:lastRow="0" w:firstColumn="0" w:lastColumn="0" w:oddVBand="0" w:evenVBand="0" w:oddHBand="0" w:evenHBand="0" w:firstRowFirstColumn="0" w:firstRowLastColumn="0" w:lastRowFirstColumn="0" w:lastRowLastColumn="0"/>
              <w:rPr>
                <w:del w:id="711" w:author="Schwartz, Matthew [USA]" w:date="2017-08-28T15:10:00Z"/>
              </w:rPr>
            </w:pPr>
            <w:del w:id="712" w:author="Schwartz, Matthew [USA]" w:date="2017-08-28T15:10:00Z">
              <w:r w:rsidDel="0048033F">
                <w:delText>Did not success to send data to all specified RSUs. See the response body for details. Possible error messages in the response list include:</w:delText>
              </w:r>
            </w:del>
          </w:p>
          <w:p w14:paraId="5BDEE27B" w14:textId="2DB041EE" w:rsidR="00262CBA" w:rsidDel="0048033F" w:rsidRDefault="00262CBA" w:rsidP="00262CBA">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del w:id="713" w:author="Schwartz, Matthew [USA]" w:date="2017-08-28T15:10:00Z"/>
              </w:rPr>
            </w:pPr>
            <w:del w:id="714" w:author="Schwartz, Matthew [USA]" w:date="2017-08-28T15:10:00Z">
              <w:r w:rsidRPr="00B90300" w:rsidDel="0048033F">
                <w:delText>No response from RSU IP=</w:delText>
              </w:r>
              <w:r w:rsidDel="0048033F">
                <w:delText>&lt;RSU IP address&gt;</w:delText>
              </w:r>
            </w:del>
          </w:p>
          <w:p w14:paraId="10A36D2A" w14:textId="214E7905" w:rsidR="00262CBA" w:rsidRPr="00A93F39" w:rsidDel="0048033F" w:rsidRDefault="00262CBA" w:rsidP="00262CBA">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del w:id="715" w:author="Schwartz, Matthew [USA]" w:date="2017-08-28T15:10:00Z"/>
              </w:rPr>
            </w:pPr>
            <w:del w:id="716" w:author="Schwartz, Matthew [USA]" w:date="2017-08-28T15:10:00Z">
              <w:r w:rsidRPr="00B90300" w:rsidDel="0048033F">
                <w:delText>SNMP deposit failed, error code=</w:delText>
              </w:r>
              <w:r w:rsidDel="0048033F">
                <w:delText>&lt;SNMP error status code&gt; (&lt;SNMP error message&gt;)</w:delText>
              </w:r>
            </w:del>
          </w:p>
        </w:tc>
      </w:tr>
    </w:tbl>
    <w:p w14:paraId="0010FAE4" w14:textId="77777777" w:rsidR="00C910EC" w:rsidRPr="00E145C0" w:rsidRDefault="00C910EC" w:rsidP="00E145C0"/>
    <w:p w14:paraId="4E6D5A99" w14:textId="019420F2" w:rsidR="00C26C45" w:rsidRDefault="00C26C45" w:rsidP="00B05D2B">
      <w:pPr>
        <w:pStyle w:val="Heading2"/>
      </w:pPr>
      <w:bookmarkStart w:id="717" w:name="_Toc483908182"/>
      <w:r w:rsidRPr="00E35BF2">
        <w:t>ODE Streaming API</w:t>
      </w:r>
      <w:bookmarkEnd w:id="562"/>
      <w:bookmarkEnd w:id="563"/>
      <w:bookmarkEnd w:id="717"/>
    </w:p>
    <w:p w14:paraId="76E423BD" w14:textId="2E55A511" w:rsidR="008F6EBA" w:rsidRDefault="008F6EBA" w:rsidP="00C26C45">
      <w:r>
        <w:t>ODE client applications will be able to subscribe to data stream</w:t>
      </w:r>
      <w:r w:rsidR="00ED0E13">
        <w:t>s</w:t>
      </w:r>
      <w:r>
        <w:t xml:space="preserve"> via two distinct </w:t>
      </w:r>
      <w:r w:rsidR="00ED0E13">
        <w:t xml:space="preserve">but dependent </w:t>
      </w:r>
      <w:r>
        <w:t>interfaces.</w:t>
      </w:r>
    </w:p>
    <w:p w14:paraId="539B646B" w14:textId="68ED8CF5" w:rsidR="008F6EBA" w:rsidRDefault="00ED0E13" w:rsidP="006820F5">
      <w:pPr>
        <w:pStyle w:val="ListParagraph"/>
        <w:numPr>
          <w:ilvl w:val="0"/>
          <w:numId w:val="18"/>
        </w:numPr>
      </w:pPr>
      <w:r>
        <w:t>Clients may interface d</w:t>
      </w:r>
      <w:r w:rsidR="008F6EBA">
        <w:t xml:space="preserve">irectly </w:t>
      </w:r>
      <w:r>
        <w:t xml:space="preserve">or through proxies </w:t>
      </w:r>
      <w:r w:rsidR="008F6EBA">
        <w:t>with Kafka brokers to subscribe to a well-known topic</w:t>
      </w:r>
      <w:r>
        <w:t xml:space="preserve">s. See section </w:t>
      </w:r>
      <w:r>
        <w:fldChar w:fldCharType="begin"/>
      </w:r>
      <w:r>
        <w:instrText xml:space="preserve"> REF _Ref471811829 \r \h </w:instrText>
      </w:r>
      <w:r>
        <w:fldChar w:fldCharType="separate"/>
      </w:r>
      <w:r w:rsidR="00244E15">
        <w:t>7.3.1</w:t>
      </w:r>
      <w:r>
        <w:fldChar w:fldCharType="end"/>
      </w:r>
      <w:r>
        <w:t xml:space="preserve"> for details.</w:t>
      </w:r>
    </w:p>
    <w:p w14:paraId="3B24FF38" w14:textId="16C09187" w:rsidR="00C26C45" w:rsidRDefault="00ED0E13" w:rsidP="006820F5">
      <w:pPr>
        <w:pStyle w:val="ListParagraph"/>
        <w:numPr>
          <w:ilvl w:val="0"/>
          <w:numId w:val="18"/>
        </w:numPr>
      </w:pPr>
      <w:r>
        <w:t xml:space="preserve">Clients may </w:t>
      </w:r>
      <w:r w:rsidR="008F6EBA">
        <w:t xml:space="preserve">Interface </w:t>
      </w:r>
      <w:r>
        <w:t xml:space="preserve">directly with </w:t>
      </w:r>
      <w:r w:rsidR="008F6EBA">
        <w:t xml:space="preserve">ODE through </w:t>
      </w:r>
      <w:r>
        <w:t xml:space="preserve">ODE provided </w:t>
      </w:r>
      <w:r w:rsidR="00C26C45" w:rsidRPr="00A01CE9">
        <w:t>WebSocket</w:t>
      </w:r>
      <w:r w:rsidR="00C26C45" w:rsidRPr="00AB6331">
        <w:t xml:space="preserve"> </w:t>
      </w:r>
      <w:r w:rsidR="00C26C45">
        <w:t xml:space="preserve">interface </w:t>
      </w:r>
      <w:r w:rsidR="00C26C45" w:rsidRPr="00AB6331">
        <w:t>as defined by RFC 6455</w:t>
      </w:r>
      <w:r w:rsidR="00C26C45">
        <w:t xml:space="preserve"> (</w:t>
      </w:r>
      <w:hyperlink r:id="rId46" w:history="1">
        <w:r w:rsidR="00C26C45" w:rsidRPr="00A129BE">
          <w:rPr>
            <w:rStyle w:val="Hyperlink"/>
          </w:rPr>
          <w:t>http://tools.ietf.org/html/rfc6455</w:t>
        </w:r>
      </w:hyperlink>
      <w:r w:rsidR="00C26C45">
        <w:t xml:space="preserve"> ). </w:t>
      </w:r>
      <w:r>
        <w:t xml:space="preserve">See section </w:t>
      </w:r>
      <w:r>
        <w:fldChar w:fldCharType="begin"/>
      </w:r>
      <w:r>
        <w:instrText xml:space="preserve"> REF _Ref471811864 \r \h </w:instrText>
      </w:r>
      <w:r>
        <w:fldChar w:fldCharType="separate"/>
      </w:r>
      <w:r w:rsidR="00244E15">
        <w:t>7.3.2</w:t>
      </w:r>
      <w:r>
        <w:fldChar w:fldCharType="end"/>
      </w:r>
      <w:r>
        <w:t xml:space="preserve"> for details.</w:t>
      </w:r>
    </w:p>
    <w:p w14:paraId="785A6D2F" w14:textId="401B9571" w:rsidR="00F01B77" w:rsidRDefault="00F01B77" w:rsidP="00F01B77">
      <w:pPr>
        <w:pStyle w:val="Heading3"/>
      </w:pPr>
      <w:bookmarkStart w:id="718" w:name="_Ref471811829"/>
      <w:bookmarkStart w:id="719" w:name="_Toc483908183"/>
      <w:r>
        <w:t>Direct Kafka Interface</w:t>
      </w:r>
      <w:bookmarkEnd w:id="718"/>
      <w:bookmarkEnd w:id="719"/>
    </w:p>
    <w:p w14:paraId="6D995ACC" w14:textId="77777777" w:rsidR="00F01B77" w:rsidRDefault="008F6EBA" w:rsidP="00C26C45">
      <w:r>
        <w:t>To interface with Kafka directly, the client needs to know the list of available Kafka brokers and the name of the topic that will contain the data.</w:t>
      </w:r>
      <w:r w:rsidR="00F01B77">
        <w:t xml:space="preserve"> The client application may use any of the following methods to access Kafka topics:</w:t>
      </w:r>
    </w:p>
    <w:p w14:paraId="6DC35EF3" w14:textId="4E5C43BA" w:rsidR="008F6EBA" w:rsidRDefault="00F01B77" w:rsidP="006820F5">
      <w:pPr>
        <w:pStyle w:val="ListParagraph"/>
        <w:numPr>
          <w:ilvl w:val="0"/>
          <w:numId w:val="21"/>
        </w:numPr>
      </w:pPr>
      <w:r>
        <w:lastRenderedPageBreak/>
        <w:t>Native Kafka API (C, Java, Python, etc.)</w:t>
      </w:r>
    </w:p>
    <w:p w14:paraId="3AB1B43C" w14:textId="581ACF81" w:rsidR="00F01B77" w:rsidRDefault="00F01B77" w:rsidP="006820F5">
      <w:pPr>
        <w:pStyle w:val="ListParagraph"/>
        <w:numPr>
          <w:ilvl w:val="0"/>
          <w:numId w:val="21"/>
        </w:numPr>
      </w:pPr>
      <w:r>
        <w:t xml:space="preserve">Kafka API RESTful Proxy such as: </w:t>
      </w:r>
      <w:hyperlink r:id="rId47" w:history="1">
        <w:r w:rsidRPr="00184028">
          <w:rPr>
            <w:rStyle w:val="Hyperlink"/>
          </w:rPr>
          <w:t>https://www.confluent.io/blog/a-comprehensive-open-source-rest-proxy-for-kafka/</w:t>
        </w:r>
      </w:hyperlink>
      <w:r>
        <w:t xml:space="preserve"> </w:t>
      </w:r>
    </w:p>
    <w:p w14:paraId="449F1FEB" w14:textId="39EBADB9" w:rsidR="00F01B77" w:rsidRDefault="00F01B77" w:rsidP="006820F5">
      <w:pPr>
        <w:pStyle w:val="ListParagraph"/>
        <w:numPr>
          <w:ilvl w:val="0"/>
          <w:numId w:val="21"/>
        </w:numPr>
      </w:pPr>
      <w:r>
        <w:t xml:space="preserve">Kafka API WebSocket Proxy such as: </w:t>
      </w:r>
      <w:hyperlink r:id="rId48" w:history="1">
        <w:r w:rsidRPr="00184028">
          <w:rPr>
            <w:rStyle w:val="Hyperlink"/>
          </w:rPr>
          <w:t>https://github.com/b/kafka-websocket/blob/master/pom.xml</w:t>
        </w:r>
      </w:hyperlink>
      <w:r>
        <w:t xml:space="preserve"> </w:t>
      </w:r>
    </w:p>
    <w:p w14:paraId="3A6246A1" w14:textId="0F4211A8" w:rsidR="00F01B77" w:rsidRDefault="00F01B77" w:rsidP="00C26C45">
      <w:r>
        <w:t xml:space="preserve">A sample Java client will be available in the ODE source repository under </w:t>
      </w:r>
      <w:r w:rsidRPr="00F01B77">
        <w:t>jpo-ode-consumer-example</w:t>
      </w:r>
      <w:r>
        <w:t xml:space="preserve"> project.</w:t>
      </w:r>
    </w:p>
    <w:p w14:paraId="32947F86" w14:textId="77777777" w:rsidR="008461B4" w:rsidRDefault="00FA5D0B" w:rsidP="008461B4">
      <w:pPr>
        <w:pStyle w:val="Heading4"/>
      </w:pPr>
      <w:bookmarkStart w:id="720" w:name="_Ref471811864"/>
      <w:r>
        <w:t xml:space="preserve">Kafka Publish/Subscribe Topics </w:t>
      </w:r>
    </w:p>
    <w:p w14:paraId="05ECF919" w14:textId="77777777" w:rsidR="00FA5D0B" w:rsidRDefault="00FA5D0B" w:rsidP="00FA5D0B">
      <w:r>
        <w:t>The following table contains the name of the topics and the type of data in each topic.</w:t>
      </w:r>
    </w:p>
    <w:tbl>
      <w:tblPr>
        <w:tblStyle w:val="GridTable4-Accent11"/>
        <w:tblW w:w="0" w:type="auto"/>
        <w:tblLook w:val="04A0" w:firstRow="1" w:lastRow="0" w:firstColumn="1" w:lastColumn="0" w:noHBand="0" w:noVBand="1"/>
      </w:tblPr>
      <w:tblGrid>
        <w:gridCol w:w="4311"/>
        <w:gridCol w:w="6950"/>
        <w:gridCol w:w="1689"/>
      </w:tblGrid>
      <w:tr w:rsidR="006916B6" w:rsidRPr="00FA5D0B" w14:paraId="22EF592C" w14:textId="47405D1C" w:rsidTr="00134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6F1CD725" w14:textId="77777777" w:rsidR="006916B6" w:rsidRPr="00FA5D0B" w:rsidRDefault="006916B6" w:rsidP="00AD06BA">
            <w:r w:rsidRPr="00FA5D0B">
              <w:t>Topic Name</w:t>
            </w:r>
          </w:p>
        </w:tc>
        <w:tc>
          <w:tcPr>
            <w:tcW w:w="6184" w:type="dxa"/>
          </w:tcPr>
          <w:p w14:paraId="4076A6F2" w14:textId="7777777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rsidRPr="00FA5D0B">
              <w:t>Data Type</w:t>
            </w:r>
          </w:p>
        </w:tc>
        <w:tc>
          <w:tcPr>
            <w:tcW w:w="1797" w:type="dxa"/>
          </w:tcPr>
          <w:p w14:paraId="0B40E80C" w14:textId="44A3C687" w:rsidR="006916B6" w:rsidRPr="00FA5D0B" w:rsidRDefault="006916B6" w:rsidP="00AD06BA">
            <w:pPr>
              <w:cnfStyle w:val="100000000000" w:firstRow="1" w:lastRow="0" w:firstColumn="0" w:lastColumn="0" w:oddVBand="0" w:evenVBand="0" w:oddHBand="0" w:evenHBand="0" w:firstRowFirstColumn="0" w:firstRowLastColumn="0" w:lastRowFirstColumn="0" w:lastRowLastColumn="0"/>
            </w:pPr>
            <w:r>
              <w:t>Format</w:t>
            </w:r>
          </w:p>
        </w:tc>
      </w:tr>
      <w:tr w:rsidR="006916B6" w:rsidRPr="00FA5D0B" w14:paraId="3B2E6C16" w14:textId="5412C4E9"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533CBCDB" w14:textId="204E7BBC" w:rsidR="006916B6" w:rsidRPr="00FA5D0B" w:rsidRDefault="006916B6" w:rsidP="00AD06BA">
            <w:pPr>
              <w:rPr>
                <w:rFonts w:ascii="Courier New" w:hAnsi="Courier New" w:cs="Courier New"/>
              </w:rPr>
            </w:pPr>
            <w:r w:rsidRPr="00FA5D0B">
              <w:rPr>
                <w:rFonts w:ascii="Courier New" w:hAnsi="Courier New" w:cs="Courier New"/>
              </w:rPr>
              <w:t>topic.</w:t>
            </w:r>
            <w:ins w:id="721" w:author="Schwartz, Matthew [USA]" w:date="2017-08-28T15:05:00Z">
              <w:r w:rsidR="00702B8B">
                <w:rPr>
                  <w:rFonts w:ascii="Courier New" w:hAnsi="Courier New" w:cs="Courier New"/>
                </w:rPr>
                <w:t>j</w:t>
              </w:r>
            </w:ins>
            <w:del w:id="722" w:author="Schwartz, Matthew [USA]" w:date="2017-08-28T15:05:00Z">
              <w:r w:rsidRPr="00FA5D0B" w:rsidDel="00702B8B">
                <w:rPr>
                  <w:rFonts w:ascii="Courier New" w:hAnsi="Courier New" w:cs="Courier New"/>
                </w:rPr>
                <w:delText>J</w:delText>
              </w:r>
            </w:del>
            <w:r w:rsidRPr="00FA5D0B">
              <w:rPr>
                <w:rFonts w:ascii="Courier New" w:hAnsi="Courier New" w:cs="Courier New"/>
              </w:rPr>
              <w:t>2735Bsm</w:t>
            </w:r>
          </w:p>
        </w:tc>
        <w:tc>
          <w:tcPr>
            <w:tcW w:w="6184" w:type="dxa"/>
          </w:tcPr>
          <w:p w14:paraId="5C260F86" w14:textId="77777777"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b/>
              </w:rPr>
            </w:pPr>
            <w:r w:rsidRPr="00FA5D0B">
              <w:rPr>
                <w:rFonts w:ascii="Courier New" w:hAnsi="Courier New" w:cs="Courier New"/>
              </w:rPr>
              <w:t>us.dot.its.jpo.ode.plugin.j2735.J2735Bsm</w:t>
            </w:r>
          </w:p>
        </w:tc>
        <w:tc>
          <w:tcPr>
            <w:tcW w:w="1797" w:type="dxa"/>
          </w:tcPr>
          <w:p w14:paraId="6F191375" w14:textId="3BF8E5FD" w:rsidR="006916B6" w:rsidRPr="00FA5D0B" w:rsidRDefault="006916B6" w:rsidP="00FA5D0B">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Serial</w:t>
            </w:r>
            <w:r w:rsidR="0007578F">
              <w:rPr>
                <w:rFonts w:ascii="Courier New" w:hAnsi="Courier New" w:cs="Courier New"/>
              </w:rPr>
              <w:t>ized POJO</w:t>
            </w:r>
          </w:p>
        </w:tc>
      </w:tr>
      <w:tr w:rsidR="006916B6" w:rsidRPr="00FA5D0B" w14:paraId="5D8B6656"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7676CEF3" w14:textId="4D9A42D8" w:rsidR="006916B6" w:rsidRPr="00FA5D0B" w:rsidRDefault="00702B8B" w:rsidP="00AD06BA">
            <w:pPr>
              <w:rPr>
                <w:rFonts w:ascii="Courier New" w:hAnsi="Courier New" w:cs="Courier New"/>
              </w:rPr>
            </w:pPr>
            <w:ins w:id="723" w:author="Schwartz, Matthew [USA]" w:date="2017-08-28T15:04:00Z">
              <w:r>
                <w:rPr>
                  <w:rFonts w:ascii="Courier New" w:hAnsi="Courier New" w:cs="Courier New"/>
                </w:rPr>
                <w:t>topic.</w:t>
              </w:r>
            </w:ins>
            <w:r w:rsidR="00CB4AD1" w:rsidRPr="00CB4AD1">
              <w:rPr>
                <w:rFonts w:ascii="Courier New" w:hAnsi="Courier New" w:cs="Courier New"/>
              </w:rPr>
              <w:t>j2735RawBsmJson</w:t>
            </w:r>
          </w:p>
        </w:tc>
        <w:tc>
          <w:tcPr>
            <w:tcW w:w="6184" w:type="dxa"/>
          </w:tcPr>
          <w:p w14:paraId="46EE408E" w14:textId="5D13933E" w:rsidR="006916B6" w:rsidRPr="00FA5D0B" w:rsidRDefault="006916B6" w:rsidP="00FA5D0B">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FA5D0B">
              <w:rPr>
                <w:rFonts w:ascii="Courier New" w:hAnsi="Courier New" w:cs="Courier New"/>
              </w:rPr>
              <w:t>us.dot.its.jpo.ode.plugin.j2735.J2735Bsm</w:t>
            </w:r>
          </w:p>
        </w:tc>
        <w:tc>
          <w:tcPr>
            <w:tcW w:w="1797" w:type="dxa"/>
          </w:tcPr>
          <w:p w14:paraId="3D2F603A" w14:textId="5304A1D7" w:rsidR="006916B6" w:rsidRDefault="006916B6" w:rsidP="00FA5D0B">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JSON</w:t>
            </w:r>
          </w:p>
        </w:tc>
      </w:tr>
      <w:tr w:rsidR="00CB4AD1" w:rsidRPr="00FA5D0B" w:rsidDel="00702B8B" w14:paraId="7CD9BE76" w14:textId="718DD714" w:rsidTr="00134262">
        <w:trPr>
          <w:cnfStyle w:val="000000100000" w:firstRow="0" w:lastRow="0" w:firstColumn="0" w:lastColumn="0" w:oddVBand="0" w:evenVBand="0" w:oddHBand="1" w:evenHBand="0" w:firstRowFirstColumn="0" w:firstRowLastColumn="0" w:lastRowFirstColumn="0" w:lastRowLastColumn="0"/>
          <w:del w:id="724" w:author="Schwartz, Matthew [USA]" w:date="2017-08-28T15:05:00Z"/>
        </w:trPr>
        <w:tc>
          <w:tcPr>
            <w:cnfStyle w:val="001000000000" w:firstRow="0" w:lastRow="0" w:firstColumn="1" w:lastColumn="0" w:oddVBand="0" w:evenVBand="0" w:oddHBand="0" w:evenHBand="0" w:firstRowFirstColumn="0" w:firstRowLastColumn="0" w:lastRowFirstColumn="0" w:lastRowLastColumn="0"/>
            <w:tcW w:w="4969" w:type="dxa"/>
          </w:tcPr>
          <w:p w14:paraId="2433A2AE" w14:textId="4DA7F3D9" w:rsidR="00CB4AD1" w:rsidRPr="00CB4AD1" w:rsidDel="00702B8B" w:rsidRDefault="00CB4AD1" w:rsidP="00AD06BA">
            <w:pPr>
              <w:rPr>
                <w:del w:id="725" w:author="Schwartz, Matthew [USA]" w:date="2017-08-28T15:05:00Z"/>
                <w:rFonts w:ascii="Courier New" w:hAnsi="Courier New" w:cs="Courier New"/>
              </w:rPr>
            </w:pPr>
            <w:del w:id="726" w:author="Schwartz, Matthew [USA]" w:date="2017-08-28T15:05:00Z">
              <w:r w:rsidRPr="00CB4AD1" w:rsidDel="00702B8B">
                <w:rPr>
                  <w:rFonts w:ascii="Courier New" w:hAnsi="Courier New" w:cs="Courier New"/>
                </w:rPr>
                <w:delText>j2735BsmFilteredJson</w:delText>
              </w:r>
            </w:del>
          </w:p>
        </w:tc>
        <w:tc>
          <w:tcPr>
            <w:tcW w:w="6184" w:type="dxa"/>
          </w:tcPr>
          <w:p w14:paraId="6BF4A6AE" w14:textId="3F42AC6A" w:rsidR="00CB4AD1" w:rsidRPr="00FA5D0B" w:rsidDel="00702B8B" w:rsidRDefault="00134262" w:rsidP="00FA5D0B">
            <w:pPr>
              <w:keepNext/>
              <w:cnfStyle w:val="000000100000" w:firstRow="0" w:lastRow="0" w:firstColumn="0" w:lastColumn="0" w:oddVBand="0" w:evenVBand="0" w:oddHBand="1" w:evenHBand="0" w:firstRowFirstColumn="0" w:firstRowLastColumn="0" w:lastRowFirstColumn="0" w:lastRowLastColumn="0"/>
              <w:rPr>
                <w:del w:id="727" w:author="Schwartz, Matthew [USA]" w:date="2017-08-28T15:05:00Z"/>
                <w:rFonts w:ascii="Courier New" w:hAnsi="Courier New" w:cs="Courier New"/>
              </w:rPr>
            </w:pPr>
            <w:del w:id="728" w:author="Schwartz, Matthew [USA]" w:date="2017-08-28T15:05:00Z">
              <w:r w:rsidRPr="00FA5D0B" w:rsidDel="00702B8B">
                <w:rPr>
                  <w:rFonts w:ascii="Courier New" w:hAnsi="Courier New" w:cs="Courier New"/>
                </w:rPr>
                <w:delText>us.dot.its.jpo.ode.plugin.j2735.J2735Bsm</w:delText>
              </w:r>
            </w:del>
          </w:p>
        </w:tc>
        <w:tc>
          <w:tcPr>
            <w:tcW w:w="1797" w:type="dxa"/>
          </w:tcPr>
          <w:p w14:paraId="23AB4744" w14:textId="7BDD3D83" w:rsidR="00CB4AD1" w:rsidDel="00702B8B" w:rsidRDefault="00134262" w:rsidP="00FA5D0B">
            <w:pPr>
              <w:keepNext/>
              <w:cnfStyle w:val="000000100000" w:firstRow="0" w:lastRow="0" w:firstColumn="0" w:lastColumn="0" w:oddVBand="0" w:evenVBand="0" w:oddHBand="1" w:evenHBand="0" w:firstRowFirstColumn="0" w:firstRowLastColumn="0" w:lastRowFirstColumn="0" w:lastRowLastColumn="0"/>
              <w:rPr>
                <w:del w:id="729" w:author="Schwartz, Matthew [USA]" w:date="2017-08-28T15:05:00Z"/>
                <w:rFonts w:ascii="Courier New" w:hAnsi="Courier New" w:cs="Courier New"/>
              </w:rPr>
            </w:pPr>
            <w:del w:id="730" w:author="Schwartz, Matthew [USA]" w:date="2017-08-28T15:05:00Z">
              <w:r w:rsidDel="00702B8B">
                <w:rPr>
                  <w:rFonts w:ascii="Courier New" w:hAnsi="Courier New" w:cs="Courier New"/>
                </w:rPr>
                <w:delText>JSON</w:delText>
              </w:r>
            </w:del>
          </w:p>
        </w:tc>
      </w:tr>
      <w:tr w:rsidR="00134262" w:rsidRPr="00FA5D0B" w14:paraId="296157FF" w14:textId="77777777" w:rsidTr="00134262">
        <w:tc>
          <w:tcPr>
            <w:cnfStyle w:val="001000000000" w:firstRow="0" w:lastRow="0" w:firstColumn="1" w:lastColumn="0" w:oddVBand="0" w:evenVBand="0" w:oddHBand="0" w:evenHBand="0" w:firstRowFirstColumn="0" w:firstRowLastColumn="0" w:lastRowFirstColumn="0" w:lastRowLastColumn="0"/>
            <w:tcW w:w="4969" w:type="dxa"/>
          </w:tcPr>
          <w:p w14:paraId="277D2CC8" w14:textId="3F894AD2" w:rsidR="00134262" w:rsidRPr="00CB4AD1" w:rsidRDefault="00702B8B" w:rsidP="00134262">
            <w:pPr>
              <w:rPr>
                <w:rFonts w:ascii="Courier New" w:hAnsi="Courier New" w:cs="Courier New"/>
              </w:rPr>
            </w:pPr>
            <w:ins w:id="731" w:author="Schwartz, Matthew [USA]" w:date="2017-08-28T15:04:00Z">
              <w:r>
                <w:rPr>
                  <w:rFonts w:ascii="Courier New" w:hAnsi="Courier New" w:cs="Courier New"/>
                </w:rPr>
                <w:t>topic.</w:t>
              </w:r>
            </w:ins>
            <w:r w:rsidR="00134262" w:rsidRPr="00CB4AD1">
              <w:rPr>
                <w:rFonts w:ascii="Courier New" w:hAnsi="Courier New" w:cs="Courier New"/>
              </w:rPr>
              <w:t>OdeBsmPojo</w:t>
            </w:r>
          </w:p>
        </w:tc>
        <w:tc>
          <w:tcPr>
            <w:tcW w:w="6184" w:type="dxa"/>
          </w:tcPr>
          <w:p w14:paraId="082BCCDA" w14:textId="0583713B" w:rsidR="00134262" w:rsidRPr="00FA5D0B" w:rsidRDefault="00134262"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134262">
              <w:rPr>
                <w:rFonts w:ascii="Courier New" w:hAnsi="Courier New" w:cs="Courier New"/>
              </w:rPr>
              <w:t>us.dot.its.jpo.ode.model.OdeBsmData</w:t>
            </w:r>
          </w:p>
        </w:tc>
        <w:tc>
          <w:tcPr>
            <w:tcW w:w="1797" w:type="dxa"/>
          </w:tcPr>
          <w:p w14:paraId="135E72A8" w14:textId="3B40D6BB" w:rsidR="00134262" w:rsidRDefault="00134262" w:rsidP="00134262">
            <w:pPr>
              <w:keepNext/>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Serialized POJO</w:t>
            </w:r>
          </w:p>
        </w:tc>
      </w:tr>
      <w:tr w:rsidR="00134262" w:rsidRPr="00FA5D0B" w14:paraId="10AC89FF" w14:textId="77777777" w:rsidTr="001342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9" w:type="dxa"/>
          </w:tcPr>
          <w:p w14:paraId="3E389474" w14:textId="687DF069" w:rsidR="00134262" w:rsidRPr="00CB4AD1" w:rsidRDefault="00702B8B" w:rsidP="00134262">
            <w:pPr>
              <w:rPr>
                <w:rFonts w:ascii="Courier New" w:hAnsi="Courier New" w:cs="Courier New"/>
              </w:rPr>
            </w:pPr>
            <w:ins w:id="732" w:author="Schwartz, Matthew [USA]" w:date="2017-08-28T15:04:00Z">
              <w:r>
                <w:rPr>
                  <w:rFonts w:ascii="Courier New" w:hAnsi="Courier New" w:cs="Courier New"/>
                </w:rPr>
                <w:t>topic.</w:t>
              </w:r>
            </w:ins>
            <w:r w:rsidR="00134262" w:rsidRPr="00CB4AD1">
              <w:rPr>
                <w:rFonts w:ascii="Courier New" w:hAnsi="Courier New" w:cs="Courier New"/>
              </w:rPr>
              <w:t>OdeBsmJson</w:t>
            </w:r>
          </w:p>
        </w:tc>
        <w:tc>
          <w:tcPr>
            <w:tcW w:w="6184" w:type="dxa"/>
          </w:tcPr>
          <w:p w14:paraId="1BA3FD36" w14:textId="6F22225F" w:rsidR="00134262" w:rsidRPr="00FA5D0B"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134262">
              <w:rPr>
                <w:rFonts w:ascii="Courier New" w:hAnsi="Courier New" w:cs="Courier New"/>
              </w:rPr>
              <w:t>us.dot.its.jpo.ode.model.OdeBsmData</w:t>
            </w:r>
          </w:p>
        </w:tc>
        <w:tc>
          <w:tcPr>
            <w:tcW w:w="1797" w:type="dxa"/>
          </w:tcPr>
          <w:p w14:paraId="7D35B6A3" w14:textId="417AAA5C" w:rsidR="00134262" w:rsidRDefault="00134262" w:rsidP="00134262">
            <w:pPr>
              <w:keepNext/>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JSON</w:t>
            </w:r>
          </w:p>
        </w:tc>
      </w:tr>
      <w:tr w:rsidR="00702B8B" w:rsidRPr="00FA5D0B" w14:paraId="0C28A6D7" w14:textId="77777777" w:rsidTr="00134262">
        <w:trPr>
          <w:ins w:id="733"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2D2600F8" w14:textId="6D22533D" w:rsidR="00702B8B" w:rsidRPr="00CB4AD1" w:rsidRDefault="00702B8B" w:rsidP="00134262">
            <w:pPr>
              <w:rPr>
                <w:ins w:id="734" w:author="Schwartz, Matthew [USA]" w:date="2017-08-28T15:04:00Z"/>
                <w:rFonts w:ascii="Courier New" w:hAnsi="Courier New" w:cs="Courier New"/>
              </w:rPr>
            </w:pPr>
            <w:ins w:id="735" w:author="Schwartz, Matthew [USA]" w:date="2017-08-28T15:05:00Z">
              <w:r w:rsidRPr="00702B8B">
                <w:rPr>
                  <w:rFonts w:ascii="Courier New" w:hAnsi="Courier New" w:cs="Courier New"/>
                </w:rPr>
                <w:t>topic.FilteredOdeBsmJson</w:t>
              </w:r>
            </w:ins>
          </w:p>
        </w:tc>
        <w:tc>
          <w:tcPr>
            <w:tcW w:w="6184" w:type="dxa"/>
          </w:tcPr>
          <w:p w14:paraId="25FFFE3D" w14:textId="55B963D0" w:rsidR="00702B8B" w:rsidRPr="00134262" w:rsidRDefault="00702B8B" w:rsidP="00134262">
            <w:pPr>
              <w:keepNext/>
              <w:cnfStyle w:val="000000000000" w:firstRow="0" w:lastRow="0" w:firstColumn="0" w:lastColumn="0" w:oddVBand="0" w:evenVBand="0" w:oddHBand="0" w:evenHBand="0" w:firstRowFirstColumn="0" w:firstRowLastColumn="0" w:lastRowFirstColumn="0" w:lastRowLastColumn="0"/>
              <w:rPr>
                <w:ins w:id="736" w:author="Schwartz, Matthew [USA]" w:date="2017-08-28T15:04:00Z"/>
                <w:rFonts w:ascii="Courier New" w:hAnsi="Courier New" w:cs="Courier New"/>
              </w:rPr>
            </w:pPr>
            <w:ins w:id="737" w:author="Schwartz, Matthew [USA]" w:date="2017-08-28T15:05:00Z">
              <w:r w:rsidRPr="00134262">
                <w:rPr>
                  <w:rFonts w:ascii="Courier New" w:hAnsi="Courier New" w:cs="Courier New"/>
                </w:rPr>
                <w:t>us.dot.its.jpo.ode.model.OdeBsmData</w:t>
              </w:r>
            </w:ins>
          </w:p>
        </w:tc>
        <w:tc>
          <w:tcPr>
            <w:tcW w:w="1797" w:type="dxa"/>
          </w:tcPr>
          <w:p w14:paraId="68C94353" w14:textId="53EF7FEA" w:rsidR="00702B8B" w:rsidRDefault="00702B8B" w:rsidP="00134262">
            <w:pPr>
              <w:keepNext/>
              <w:cnfStyle w:val="000000000000" w:firstRow="0" w:lastRow="0" w:firstColumn="0" w:lastColumn="0" w:oddVBand="0" w:evenVBand="0" w:oddHBand="0" w:evenHBand="0" w:firstRowFirstColumn="0" w:firstRowLastColumn="0" w:lastRowFirstColumn="0" w:lastRowLastColumn="0"/>
              <w:rPr>
                <w:ins w:id="738" w:author="Schwartz, Matthew [USA]" w:date="2017-08-28T15:04:00Z"/>
                <w:rFonts w:ascii="Courier New" w:hAnsi="Courier New" w:cs="Courier New"/>
              </w:rPr>
            </w:pPr>
            <w:ins w:id="739" w:author="Schwartz, Matthew [USA]" w:date="2017-08-28T15:05:00Z">
              <w:r>
                <w:rPr>
                  <w:rFonts w:ascii="Courier New" w:hAnsi="Courier New" w:cs="Courier New"/>
                </w:rPr>
                <w:t>Filtered JSON</w:t>
              </w:r>
            </w:ins>
          </w:p>
        </w:tc>
      </w:tr>
      <w:tr w:rsidR="00702B8B" w:rsidRPr="00FA5D0B" w14:paraId="5D00DE22" w14:textId="77777777" w:rsidTr="00134262">
        <w:trPr>
          <w:cnfStyle w:val="000000100000" w:firstRow="0" w:lastRow="0" w:firstColumn="0" w:lastColumn="0" w:oddVBand="0" w:evenVBand="0" w:oddHBand="1" w:evenHBand="0" w:firstRowFirstColumn="0" w:firstRowLastColumn="0" w:lastRowFirstColumn="0" w:lastRowLastColumn="0"/>
          <w:ins w:id="740"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5A078ED8" w14:textId="2538EA78" w:rsidR="00702B8B" w:rsidRPr="00CB4AD1" w:rsidRDefault="0048033F" w:rsidP="00134262">
            <w:pPr>
              <w:rPr>
                <w:ins w:id="741" w:author="Schwartz, Matthew [USA]" w:date="2017-08-28T15:04:00Z"/>
                <w:rFonts w:ascii="Courier New" w:hAnsi="Courier New" w:cs="Courier New"/>
              </w:rPr>
            </w:pPr>
            <w:ins w:id="742" w:author="Schwartz, Matthew [USA]" w:date="2017-08-28T15:06:00Z">
              <w:r w:rsidRPr="0048033F">
                <w:rPr>
                  <w:rFonts w:ascii="Courier New" w:hAnsi="Courier New" w:cs="Courier New"/>
                </w:rPr>
                <w:t>topic.OdeTimPojo</w:t>
              </w:r>
            </w:ins>
          </w:p>
        </w:tc>
        <w:tc>
          <w:tcPr>
            <w:tcW w:w="6184" w:type="dxa"/>
          </w:tcPr>
          <w:p w14:paraId="6EFFEAEE" w14:textId="5470D4FC" w:rsidR="00702B8B" w:rsidRPr="00134262" w:rsidRDefault="0048033F" w:rsidP="00134262">
            <w:pPr>
              <w:keepNext/>
              <w:cnfStyle w:val="000000100000" w:firstRow="0" w:lastRow="0" w:firstColumn="0" w:lastColumn="0" w:oddVBand="0" w:evenVBand="0" w:oddHBand="1" w:evenHBand="0" w:firstRowFirstColumn="0" w:firstRowLastColumn="0" w:lastRowFirstColumn="0" w:lastRowLastColumn="0"/>
              <w:rPr>
                <w:ins w:id="743" w:author="Schwartz, Matthew [USA]" w:date="2017-08-28T15:04:00Z"/>
                <w:rFonts w:ascii="Courier New" w:hAnsi="Courier New" w:cs="Courier New"/>
              </w:rPr>
            </w:pPr>
            <w:ins w:id="744" w:author="Schwartz, Matthew [USA]" w:date="2017-08-28T15:07:00Z">
              <w:r w:rsidRPr="0048033F">
                <w:rPr>
                  <w:rFonts w:ascii="Courier New" w:hAnsi="Courier New" w:cs="Courier New"/>
                </w:rPr>
                <w:t>us.dot.its.jpo.ode.model.OdeTravelerInformationData</w:t>
              </w:r>
            </w:ins>
          </w:p>
        </w:tc>
        <w:tc>
          <w:tcPr>
            <w:tcW w:w="1797" w:type="dxa"/>
          </w:tcPr>
          <w:p w14:paraId="6AE48CF7" w14:textId="49050ADB" w:rsidR="00702B8B" w:rsidRDefault="0048033F" w:rsidP="00134262">
            <w:pPr>
              <w:keepNext/>
              <w:cnfStyle w:val="000000100000" w:firstRow="0" w:lastRow="0" w:firstColumn="0" w:lastColumn="0" w:oddVBand="0" w:evenVBand="0" w:oddHBand="1" w:evenHBand="0" w:firstRowFirstColumn="0" w:firstRowLastColumn="0" w:lastRowFirstColumn="0" w:lastRowLastColumn="0"/>
              <w:rPr>
                <w:ins w:id="745" w:author="Schwartz, Matthew [USA]" w:date="2017-08-28T15:04:00Z"/>
                <w:rFonts w:ascii="Courier New" w:hAnsi="Courier New" w:cs="Courier New"/>
              </w:rPr>
            </w:pPr>
            <w:ins w:id="746" w:author="Schwartz, Matthew [USA]" w:date="2017-08-28T15:07:00Z">
              <w:r>
                <w:rPr>
                  <w:rFonts w:ascii="Courier New" w:hAnsi="Courier New" w:cs="Courier New"/>
                </w:rPr>
                <w:t>Serialized POJO</w:t>
              </w:r>
            </w:ins>
          </w:p>
        </w:tc>
      </w:tr>
      <w:tr w:rsidR="00702B8B" w:rsidRPr="00FA5D0B" w14:paraId="7039D702" w14:textId="77777777" w:rsidTr="00134262">
        <w:trPr>
          <w:ins w:id="747"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29BC692B" w14:textId="129A090B" w:rsidR="00702B8B" w:rsidRPr="00CB4AD1" w:rsidRDefault="0048033F" w:rsidP="00134262">
            <w:pPr>
              <w:rPr>
                <w:ins w:id="748" w:author="Schwartz, Matthew [USA]" w:date="2017-08-28T15:04:00Z"/>
                <w:rFonts w:ascii="Courier New" w:hAnsi="Courier New" w:cs="Courier New"/>
              </w:rPr>
            </w:pPr>
            <w:ins w:id="749" w:author="Schwartz, Matthew [USA]" w:date="2017-08-28T15:06:00Z">
              <w:r w:rsidRPr="0048033F">
                <w:rPr>
                  <w:rFonts w:ascii="Courier New" w:hAnsi="Courier New" w:cs="Courier New"/>
                </w:rPr>
                <w:t>topic.OdeTimJson</w:t>
              </w:r>
            </w:ins>
          </w:p>
        </w:tc>
        <w:tc>
          <w:tcPr>
            <w:tcW w:w="6184" w:type="dxa"/>
          </w:tcPr>
          <w:p w14:paraId="3C1B5AE2" w14:textId="640CA41E" w:rsidR="00702B8B" w:rsidRPr="00134262" w:rsidRDefault="0048033F" w:rsidP="00134262">
            <w:pPr>
              <w:keepNext/>
              <w:cnfStyle w:val="000000000000" w:firstRow="0" w:lastRow="0" w:firstColumn="0" w:lastColumn="0" w:oddVBand="0" w:evenVBand="0" w:oddHBand="0" w:evenHBand="0" w:firstRowFirstColumn="0" w:firstRowLastColumn="0" w:lastRowFirstColumn="0" w:lastRowLastColumn="0"/>
              <w:rPr>
                <w:ins w:id="750" w:author="Schwartz, Matthew [USA]" w:date="2017-08-28T15:04:00Z"/>
                <w:rFonts w:ascii="Courier New" w:hAnsi="Courier New" w:cs="Courier New"/>
              </w:rPr>
            </w:pPr>
            <w:ins w:id="751" w:author="Schwartz, Matthew [USA]" w:date="2017-08-28T15:07:00Z">
              <w:r w:rsidRPr="0048033F">
                <w:rPr>
                  <w:rFonts w:ascii="Courier New" w:hAnsi="Courier New" w:cs="Courier New"/>
                </w:rPr>
                <w:t>us.dot.its.jpo.ode.model.OdeTravelerInformationData</w:t>
              </w:r>
            </w:ins>
          </w:p>
        </w:tc>
        <w:tc>
          <w:tcPr>
            <w:tcW w:w="1797" w:type="dxa"/>
          </w:tcPr>
          <w:p w14:paraId="007A55CA" w14:textId="54010DA1" w:rsidR="00702B8B" w:rsidRDefault="0048033F" w:rsidP="00134262">
            <w:pPr>
              <w:keepNext/>
              <w:cnfStyle w:val="000000000000" w:firstRow="0" w:lastRow="0" w:firstColumn="0" w:lastColumn="0" w:oddVBand="0" w:evenVBand="0" w:oddHBand="0" w:evenHBand="0" w:firstRowFirstColumn="0" w:firstRowLastColumn="0" w:lastRowFirstColumn="0" w:lastRowLastColumn="0"/>
              <w:rPr>
                <w:ins w:id="752" w:author="Schwartz, Matthew [USA]" w:date="2017-08-28T15:04:00Z"/>
                <w:rFonts w:ascii="Courier New" w:hAnsi="Courier New" w:cs="Courier New"/>
              </w:rPr>
            </w:pPr>
            <w:ins w:id="753" w:author="Schwartz, Matthew [USA]" w:date="2017-08-28T15:07:00Z">
              <w:r>
                <w:rPr>
                  <w:rFonts w:ascii="Courier New" w:hAnsi="Courier New" w:cs="Courier New"/>
                </w:rPr>
                <w:t>JSON</w:t>
              </w:r>
            </w:ins>
          </w:p>
        </w:tc>
      </w:tr>
      <w:tr w:rsidR="00702B8B" w:rsidRPr="00FA5D0B" w14:paraId="02BB5C57" w14:textId="77777777" w:rsidTr="00134262">
        <w:trPr>
          <w:cnfStyle w:val="000000100000" w:firstRow="0" w:lastRow="0" w:firstColumn="0" w:lastColumn="0" w:oddVBand="0" w:evenVBand="0" w:oddHBand="1" w:evenHBand="0" w:firstRowFirstColumn="0" w:firstRowLastColumn="0" w:lastRowFirstColumn="0" w:lastRowLastColumn="0"/>
          <w:ins w:id="754"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2A354A52" w14:textId="77777777" w:rsidR="00702B8B" w:rsidRPr="00CB4AD1" w:rsidRDefault="00702B8B" w:rsidP="00134262">
            <w:pPr>
              <w:rPr>
                <w:ins w:id="755" w:author="Schwartz, Matthew [USA]" w:date="2017-08-28T15:04:00Z"/>
                <w:rFonts w:ascii="Courier New" w:hAnsi="Courier New" w:cs="Courier New"/>
              </w:rPr>
            </w:pPr>
          </w:p>
        </w:tc>
        <w:tc>
          <w:tcPr>
            <w:tcW w:w="6184" w:type="dxa"/>
          </w:tcPr>
          <w:p w14:paraId="5970F059" w14:textId="77777777" w:rsidR="00702B8B" w:rsidRPr="00134262" w:rsidRDefault="00702B8B" w:rsidP="00134262">
            <w:pPr>
              <w:keepNext/>
              <w:cnfStyle w:val="000000100000" w:firstRow="0" w:lastRow="0" w:firstColumn="0" w:lastColumn="0" w:oddVBand="0" w:evenVBand="0" w:oddHBand="1" w:evenHBand="0" w:firstRowFirstColumn="0" w:firstRowLastColumn="0" w:lastRowFirstColumn="0" w:lastRowLastColumn="0"/>
              <w:rPr>
                <w:ins w:id="756" w:author="Schwartz, Matthew [USA]" w:date="2017-08-28T15:04:00Z"/>
                <w:rFonts w:ascii="Courier New" w:hAnsi="Courier New" w:cs="Courier New"/>
              </w:rPr>
            </w:pPr>
          </w:p>
        </w:tc>
        <w:tc>
          <w:tcPr>
            <w:tcW w:w="1797" w:type="dxa"/>
          </w:tcPr>
          <w:p w14:paraId="5CC167E3" w14:textId="77777777" w:rsidR="00702B8B" w:rsidRDefault="00702B8B" w:rsidP="00134262">
            <w:pPr>
              <w:keepNext/>
              <w:cnfStyle w:val="000000100000" w:firstRow="0" w:lastRow="0" w:firstColumn="0" w:lastColumn="0" w:oddVBand="0" w:evenVBand="0" w:oddHBand="1" w:evenHBand="0" w:firstRowFirstColumn="0" w:firstRowLastColumn="0" w:lastRowFirstColumn="0" w:lastRowLastColumn="0"/>
              <w:rPr>
                <w:ins w:id="757" w:author="Schwartz, Matthew [USA]" w:date="2017-08-28T15:04:00Z"/>
                <w:rFonts w:ascii="Courier New" w:hAnsi="Courier New" w:cs="Courier New"/>
              </w:rPr>
            </w:pPr>
          </w:p>
        </w:tc>
      </w:tr>
      <w:tr w:rsidR="00702B8B" w:rsidRPr="00FA5D0B" w14:paraId="705EFB6C" w14:textId="77777777" w:rsidTr="00134262">
        <w:trPr>
          <w:ins w:id="758" w:author="Schwartz, Matthew [USA]" w:date="2017-08-28T15:04:00Z"/>
        </w:trPr>
        <w:tc>
          <w:tcPr>
            <w:cnfStyle w:val="001000000000" w:firstRow="0" w:lastRow="0" w:firstColumn="1" w:lastColumn="0" w:oddVBand="0" w:evenVBand="0" w:oddHBand="0" w:evenHBand="0" w:firstRowFirstColumn="0" w:firstRowLastColumn="0" w:lastRowFirstColumn="0" w:lastRowLastColumn="0"/>
            <w:tcW w:w="4969" w:type="dxa"/>
          </w:tcPr>
          <w:p w14:paraId="6D81B166" w14:textId="77777777" w:rsidR="00702B8B" w:rsidRPr="00CB4AD1" w:rsidRDefault="00702B8B" w:rsidP="00134262">
            <w:pPr>
              <w:rPr>
                <w:ins w:id="759" w:author="Schwartz, Matthew [USA]" w:date="2017-08-28T15:04:00Z"/>
                <w:rFonts w:ascii="Courier New" w:hAnsi="Courier New" w:cs="Courier New"/>
              </w:rPr>
            </w:pPr>
          </w:p>
        </w:tc>
        <w:tc>
          <w:tcPr>
            <w:tcW w:w="6184" w:type="dxa"/>
          </w:tcPr>
          <w:p w14:paraId="237F78E3" w14:textId="77777777" w:rsidR="00702B8B" w:rsidRPr="00134262" w:rsidRDefault="00702B8B" w:rsidP="00134262">
            <w:pPr>
              <w:keepNext/>
              <w:cnfStyle w:val="000000000000" w:firstRow="0" w:lastRow="0" w:firstColumn="0" w:lastColumn="0" w:oddVBand="0" w:evenVBand="0" w:oddHBand="0" w:evenHBand="0" w:firstRowFirstColumn="0" w:firstRowLastColumn="0" w:lastRowFirstColumn="0" w:lastRowLastColumn="0"/>
              <w:rPr>
                <w:ins w:id="760" w:author="Schwartz, Matthew [USA]" w:date="2017-08-28T15:04:00Z"/>
                <w:rFonts w:ascii="Courier New" w:hAnsi="Courier New" w:cs="Courier New"/>
              </w:rPr>
            </w:pPr>
          </w:p>
        </w:tc>
        <w:tc>
          <w:tcPr>
            <w:tcW w:w="1797" w:type="dxa"/>
          </w:tcPr>
          <w:p w14:paraId="6C4D666B" w14:textId="77777777" w:rsidR="00702B8B" w:rsidRDefault="00702B8B" w:rsidP="00134262">
            <w:pPr>
              <w:keepNext/>
              <w:cnfStyle w:val="000000000000" w:firstRow="0" w:lastRow="0" w:firstColumn="0" w:lastColumn="0" w:oddVBand="0" w:evenVBand="0" w:oddHBand="0" w:evenHBand="0" w:firstRowFirstColumn="0" w:firstRowLastColumn="0" w:lastRowFirstColumn="0" w:lastRowLastColumn="0"/>
              <w:rPr>
                <w:ins w:id="761" w:author="Schwartz, Matthew [USA]" w:date="2017-08-28T15:04:00Z"/>
                <w:rFonts w:ascii="Courier New" w:hAnsi="Courier New" w:cs="Courier New"/>
              </w:rPr>
            </w:pPr>
          </w:p>
        </w:tc>
      </w:tr>
    </w:tbl>
    <w:p w14:paraId="793A2536" w14:textId="77777777" w:rsidR="00FA5D0B" w:rsidRDefault="00FA5D0B">
      <w:pPr>
        <w:pStyle w:val="Caption"/>
      </w:pPr>
      <w:r>
        <w:t xml:space="preserve">Table </w:t>
      </w:r>
      <w:fldSimple w:instr=" SEQ Table \* ARABIC ">
        <w:r w:rsidR="00C910EC">
          <w:rPr>
            <w:noProof/>
          </w:rPr>
          <w:t>6</w:t>
        </w:r>
      </w:fldSimple>
      <w:r>
        <w:t xml:space="preserve"> - Kafka Publish/Subscribe Topics</w:t>
      </w:r>
    </w:p>
    <w:p w14:paraId="46B273E1" w14:textId="77777777" w:rsidR="00FA5D0B" w:rsidRPr="00FA5D0B" w:rsidRDefault="00FA5D0B" w:rsidP="00FA5D0B"/>
    <w:p w14:paraId="7D40E325" w14:textId="4D43BACE" w:rsidR="00F01B77" w:rsidRDefault="00F01B77" w:rsidP="00F01B77">
      <w:pPr>
        <w:pStyle w:val="Heading3"/>
      </w:pPr>
      <w:bookmarkStart w:id="762" w:name="_Toc483908184"/>
      <w:r>
        <w:t>ODE WebSocket Interface</w:t>
      </w:r>
      <w:bookmarkEnd w:id="720"/>
      <w:bookmarkEnd w:id="762"/>
    </w:p>
    <w:p w14:paraId="155FD68C" w14:textId="24345753" w:rsidR="00C26C45" w:rsidRDefault="008F6EBA" w:rsidP="00C26C45">
      <w:r>
        <w:t>To interface with the ODE through its WebSocket interface, the client needs to know use the following parameters:</w:t>
      </w:r>
    </w:p>
    <w:p w14:paraId="18B66C1D"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host: </w:t>
      </w:r>
      <w:r>
        <w:rPr>
          <w:rFonts w:ascii="Courier New" w:hAnsi="Courier New" w:cs="Courier New"/>
        </w:rPr>
        <w:t>&lt;Host server IP address or DNS name&gt;</w:t>
      </w:r>
    </w:p>
    <w:p w14:paraId="295E514E"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basePath: /ode/api/ws</w:t>
      </w:r>
    </w:p>
    <w:p w14:paraId="2261DCBA" w14:textId="77777777" w:rsidR="00C26C45" w:rsidRPr="000D041D"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schemes:</w:t>
      </w:r>
    </w:p>
    <w:p w14:paraId="1F5D98A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Pr>
          <w:rFonts w:ascii="Courier New" w:hAnsi="Courier New" w:cs="Courier New"/>
        </w:rPr>
        <w:lastRenderedPageBreak/>
        <w:t xml:space="preserve">  - ws</w:t>
      </w:r>
    </w:p>
    <w:p w14:paraId="64B6D4CD"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rPr>
          <w:rFonts w:ascii="Courier New" w:hAnsi="Courier New" w:cs="Courier New"/>
        </w:rPr>
      </w:pPr>
      <w:r w:rsidRPr="000D041D">
        <w:rPr>
          <w:rFonts w:ascii="Courier New" w:hAnsi="Courier New" w:cs="Courier New"/>
        </w:rPr>
        <w:t xml:space="preserve">  - wss</w:t>
      </w:r>
    </w:p>
    <w:p w14:paraId="749BB67D" w14:textId="77777777" w:rsidR="00ED0E13" w:rsidRDefault="00ED0E13" w:rsidP="00C26C45"/>
    <w:p w14:paraId="2EFCC51E" w14:textId="7BE5BE31" w:rsidR="00C26C45" w:rsidRDefault="003C3E28" w:rsidP="00ED0E13">
      <w:pPr>
        <w:pStyle w:val="Heading4"/>
        <w:rPr>
          <w:b/>
        </w:rPr>
      </w:pPr>
      <w:bookmarkStart w:id="763" w:name="_Toc462052290"/>
      <w:r>
        <w:t>O</w:t>
      </w:r>
      <w:r w:rsidR="00C26C45" w:rsidRPr="00E35BF2">
        <w:t xml:space="preserve">DE </w:t>
      </w:r>
      <w:r w:rsidR="00ED0E13">
        <w:t xml:space="preserve">WebSocket </w:t>
      </w:r>
      <w:r w:rsidR="00C26C45" w:rsidRPr="00E35BF2">
        <w:t>Control Messages</w:t>
      </w:r>
      <w:bookmarkEnd w:id="763"/>
    </w:p>
    <w:p w14:paraId="5B5092BA" w14:textId="27DEF2C5" w:rsidR="00C26C45" w:rsidRDefault="00C26C45" w:rsidP="00ED0E13">
      <w:r>
        <w:t xml:space="preserve">The response to a </w:t>
      </w:r>
      <w:r w:rsidR="00ED0E13">
        <w:t>streaming data</w:t>
      </w:r>
      <w:r>
        <w:t xml:space="preserve"> request</w:t>
      </w:r>
      <w:r w:rsidR="00ED0E13">
        <w:t>s</w:t>
      </w:r>
      <w:r>
        <w:t xml:space="preserve"> may contain control messages such as CONNECT, START, STOP</w:t>
      </w:r>
      <w:r w:rsidR="00ED0E13">
        <w:t xml:space="preserve">, etc. Here is a sample Control Message. </w:t>
      </w:r>
    </w:p>
    <w:p w14:paraId="3D19E07B" w14:textId="77777777" w:rsidR="00C26C45" w:rsidRDefault="00C26C45" w:rsidP="00C26C45">
      <w:pPr>
        <w:pBdr>
          <w:top w:val="single" w:sz="4" w:space="1" w:color="auto"/>
          <w:left w:val="single" w:sz="4" w:space="0" w:color="auto"/>
          <w:bottom w:val="single" w:sz="4" w:space="1" w:color="auto"/>
          <w:right w:val="single" w:sz="4" w:space="1" w:color="auto"/>
        </w:pBdr>
        <w:shd w:val="clear" w:color="auto" w:fill="D9D9D9" w:themeFill="background1" w:themeFillShade="D9"/>
        <w:spacing w:after="0"/>
      </w:pPr>
      <w:r w:rsidRPr="00642AC1">
        <w:rPr>
          <w:rFonts w:ascii="Courier New" w:hAnsi="Courier New" w:cs="Courier New"/>
        </w:rPr>
        <w:t>{"metadata":{"payloadType":"control","version":1},"payload":{"dataSourceBundleCount":20,"receivedRecordCount":203,"sentRecordCount":10,"tag":"STOP","dataType":"Control","version":1},"version":1}</w:t>
      </w:r>
      <w:r>
        <w:t xml:space="preserve"> </w:t>
      </w:r>
    </w:p>
    <w:p w14:paraId="4F62FCE4" w14:textId="1772ED12" w:rsidR="00C26C45" w:rsidRDefault="00C26C45" w:rsidP="00C26C45">
      <w:r>
        <w:t xml:space="preserve">For detailed schema of ODE Control messages see section </w:t>
      </w:r>
      <w:r w:rsidR="00ED0E13">
        <w:fldChar w:fldCharType="begin"/>
      </w:r>
      <w:r w:rsidR="00ED0E13">
        <w:instrText xml:space="preserve"> REF _Ref471812176 \r \h </w:instrText>
      </w:r>
      <w:r w:rsidR="00ED0E13">
        <w:fldChar w:fldCharType="separate"/>
      </w:r>
      <w:r w:rsidR="00244E15">
        <w:t>8.2.6</w:t>
      </w:r>
      <w:r w:rsidR="00ED0E13">
        <w:fldChar w:fldCharType="end"/>
      </w:r>
      <w:r w:rsidR="00ED0E13">
        <w:t xml:space="preserve">. </w:t>
      </w:r>
    </w:p>
    <w:p w14:paraId="2EFD9066" w14:textId="56A830EF" w:rsidR="00ED0E13" w:rsidRPr="00ED0E13" w:rsidRDefault="007038D0" w:rsidP="00C26C45">
      <w:pPr>
        <w:rPr>
          <w:color w:val="FF0000"/>
        </w:rPr>
      </w:pPr>
      <w:r>
        <w:rPr>
          <w:color w:val="FF0000"/>
        </w:rPr>
        <w:t>STATUS</w:t>
      </w:r>
      <w:r w:rsidR="00ED0E13" w:rsidRPr="00ED0E13">
        <w:rPr>
          <w:color w:val="FF0000"/>
        </w:rPr>
        <w:t>: Control Messages have not been implemented yet.</w:t>
      </w:r>
    </w:p>
    <w:p w14:paraId="238CA354" w14:textId="46978799" w:rsidR="00C26C45" w:rsidRDefault="00ED0E13" w:rsidP="00ED0E13">
      <w:pPr>
        <w:pStyle w:val="Heading4"/>
        <w:rPr>
          <w:b/>
        </w:rPr>
      </w:pPr>
      <w:bookmarkStart w:id="764" w:name="_Toc462052291"/>
      <w:r>
        <w:t>BSM</w:t>
      </w:r>
      <w:r w:rsidR="00C26C45" w:rsidRPr="00E35BF2">
        <w:t xml:space="preserve"> </w:t>
      </w:r>
      <w:r>
        <w:t>WebSocket</w:t>
      </w:r>
      <w:r w:rsidR="00C26C45" w:rsidRPr="00E35BF2">
        <w:t xml:space="preserve"> Subscription </w:t>
      </w:r>
      <w:bookmarkEnd w:id="764"/>
      <w:r>
        <w:t>API</w:t>
      </w:r>
    </w:p>
    <w:p w14:paraId="3BAD04DE" w14:textId="3D95DA83" w:rsidR="00ED0E13" w:rsidRPr="00ED0E13" w:rsidRDefault="007038D0" w:rsidP="00ED0E13">
      <w:pPr>
        <w:rPr>
          <w:color w:val="FF0000"/>
        </w:rPr>
      </w:pPr>
      <w:r>
        <w:rPr>
          <w:color w:val="FF0000"/>
        </w:rPr>
        <w:t>STATUS</w:t>
      </w:r>
      <w:r w:rsidR="00ED0E13" w:rsidRPr="00ED0E13">
        <w:rPr>
          <w:color w:val="FF0000"/>
        </w:rPr>
        <w:t xml:space="preserve">: </w:t>
      </w:r>
      <w:r w:rsidR="00ED0E13">
        <w:rPr>
          <w:color w:val="FF0000"/>
        </w:rPr>
        <w:t>A prototype BSM WebSocket Subscription API</w:t>
      </w:r>
      <w:r w:rsidR="00ED0E13" w:rsidRPr="00ED0E13">
        <w:rPr>
          <w:color w:val="FF0000"/>
        </w:rPr>
        <w:t xml:space="preserve"> </w:t>
      </w:r>
      <w:r w:rsidR="00ED0E13">
        <w:rPr>
          <w:color w:val="FF0000"/>
        </w:rPr>
        <w:t>has</w:t>
      </w:r>
      <w:r w:rsidR="00ED0E13" w:rsidRPr="00ED0E13">
        <w:rPr>
          <w:color w:val="FF0000"/>
        </w:rPr>
        <w:t xml:space="preserve"> </w:t>
      </w:r>
      <w:r w:rsidR="00ED0E13">
        <w:rPr>
          <w:color w:val="FF0000"/>
        </w:rPr>
        <w:t xml:space="preserve">been implemented but requires modifications to comply with the above specifications. </w:t>
      </w:r>
    </w:p>
    <w:tbl>
      <w:tblPr>
        <w:tblStyle w:val="TableGrid"/>
        <w:tblW w:w="13045" w:type="dxa"/>
        <w:tblInd w:w="-5" w:type="dxa"/>
        <w:shd w:val="clear" w:color="auto" w:fill="D9D9D9" w:themeFill="background1" w:themeFillShade="D9"/>
        <w:tblLook w:val="04A0" w:firstRow="1" w:lastRow="0" w:firstColumn="1" w:lastColumn="0" w:noHBand="0" w:noVBand="1"/>
      </w:tblPr>
      <w:tblGrid>
        <w:gridCol w:w="1682"/>
        <w:gridCol w:w="11363"/>
      </w:tblGrid>
      <w:tr w:rsidR="00C26C45" w:rsidRPr="008A6E46" w14:paraId="2B6C8B05" w14:textId="77777777" w:rsidTr="008F6EBA">
        <w:tc>
          <w:tcPr>
            <w:tcW w:w="1682" w:type="dxa"/>
            <w:shd w:val="clear" w:color="auto" w:fill="D9D9D9" w:themeFill="background1" w:themeFillShade="D9"/>
          </w:tcPr>
          <w:p w14:paraId="4F1CA96E" w14:textId="77777777" w:rsidR="00C26C45" w:rsidRPr="008A6E46" w:rsidRDefault="00C26C45" w:rsidP="00C26C45">
            <w:pPr>
              <w:rPr>
                <w:rFonts w:ascii="Courier New" w:hAnsi="Courier New" w:cs="Courier New"/>
                <w:b/>
              </w:rPr>
            </w:pPr>
            <w:r w:rsidRPr="008A6E46">
              <w:rPr>
                <w:rFonts w:ascii="Courier New" w:hAnsi="Courier New" w:cs="Courier New"/>
                <w:b/>
              </w:rPr>
              <w:t>Path</w:t>
            </w:r>
          </w:p>
        </w:tc>
        <w:tc>
          <w:tcPr>
            <w:tcW w:w="11363" w:type="dxa"/>
            <w:shd w:val="clear" w:color="auto" w:fill="D9D9D9" w:themeFill="background1" w:themeFillShade="D9"/>
          </w:tcPr>
          <w:p w14:paraId="199CB230" w14:textId="367FF2D1" w:rsidR="00C26C45" w:rsidRPr="008A6E46" w:rsidRDefault="00ED0E13" w:rsidP="00C26C45">
            <w:pPr>
              <w:rPr>
                <w:rFonts w:ascii="Courier New" w:hAnsi="Courier New" w:cs="Courier New"/>
              </w:rPr>
            </w:pPr>
            <w:r>
              <w:rPr>
                <w:rFonts w:ascii="Courier New" w:hAnsi="Courier New" w:cs="Courier New"/>
              </w:rPr>
              <w:t>/bsm</w:t>
            </w:r>
          </w:p>
        </w:tc>
      </w:tr>
      <w:tr w:rsidR="00C26C45" w:rsidRPr="008A6E46" w14:paraId="16508BB4" w14:textId="77777777" w:rsidTr="008F6EBA">
        <w:tc>
          <w:tcPr>
            <w:tcW w:w="1682" w:type="dxa"/>
            <w:shd w:val="clear" w:color="auto" w:fill="D9D9D9" w:themeFill="background1" w:themeFillShade="D9"/>
          </w:tcPr>
          <w:p w14:paraId="7E1DFF67" w14:textId="77777777" w:rsidR="00C26C45" w:rsidRPr="008A6E46" w:rsidRDefault="00C26C45" w:rsidP="00C26C45">
            <w:pPr>
              <w:rPr>
                <w:rFonts w:ascii="Courier New" w:hAnsi="Courier New" w:cs="Courier New"/>
              </w:rPr>
            </w:pPr>
            <w:r w:rsidRPr="008A6E46">
              <w:rPr>
                <w:rFonts w:ascii="Courier New" w:hAnsi="Courier New" w:cs="Courier New"/>
                <w:b/>
              </w:rPr>
              <w:t>Summary</w:t>
            </w:r>
          </w:p>
        </w:tc>
        <w:tc>
          <w:tcPr>
            <w:tcW w:w="11363" w:type="dxa"/>
            <w:shd w:val="clear" w:color="auto" w:fill="D9D9D9" w:themeFill="background1" w:themeFillShade="D9"/>
          </w:tcPr>
          <w:p w14:paraId="5FDC0249" w14:textId="58016300" w:rsidR="00C26C45" w:rsidRPr="008A6E46" w:rsidRDefault="00C26C45" w:rsidP="00ED0E13">
            <w:pPr>
              <w:rPr>
                <w:rFonts w:ascii="Courier New" w:hAnsi="Courier New" w:cs="Courier New"/>
              </w:rPr>
            </w:pPr>
            <w:r>
              <w:rPr>
                <w:rFonts w:ascii="Courier New" w:hAnsi="Courier New" w:cs="Courier New"/>
              </w:rPr>
              <w:t>Subscription request</w:t>
            </w:r>
            <w:r w:rsidRPr="000D041D">
              <w:rPr>
                <w:rFonts w:ascii="Courier New" w:hAnsi="Courier New" w:cs="Courier New"/>
              </w:rPr>
              <w:t xml:space="preserve"> for </w:t>
            </w:r>
            <w:r w:rsidR="00ED0E13">
              <w:rPr>
                <w:rFonts w:ascii="Courier New" w:hAnsi="Courier New" w:cs="Courier New"/>
              </w:rPr>
              <w:t>BSM</w:t>
            </w:r>
            <w:r>
              <w:rPr>
                <w:rFonts w:ascii="Courier New" w:hAnsi="Courier New" w:cs="Courier New"/>
              </w:rPr>
              <w:t xml:space="preserve"> </w:t>
            </w:r>
            <w:r w:rsidRPr="000D041D">
              <w:rPr>
                <w:rFonts w:ascii="Courier New" w:hAnsi="Courier New" w:cs="Courier New"/>
              </w:rPr>
              <w:t>data</w:t>
            </w:r>
          </w:p>
        </w:tc>
      </w:tr>
      <w:tr w:rsidR="00C26C45" w:rsidRPr="008A6E46" w14:paraId="58326544" w14:textId="77777777" w:rsidTr="008F6EBA">
        <w:tc>
          <w:tcPr>
            <w:tcW w:w="1682" w:type="dxa"/>
            <w:shd w:val="clear" w:color="auto" w:fill="D9D9D9" w:themeFill="background1" w:themeFillShade="D9"/>
          </w:tcPr>
          <w:p w14:paraId="2B0C426C" w14:textId="77777777" w:rsidR="00C26C45" w:rsidRPr="008A6E46" w:rsidRDefault="00C26C45" w:rsidP="00C26C45">
            <w:pPr>
              <w:rPr>
                <w:rFonts w:ascii="Courier New" w:hAnsi="Courier New" w:cs="Courier New"/>
                <w:b/>
              </w:rPr>
            </w:pPr>
            <w:r>
              <w:rPr>
                <w:rFonts w:ascii="Courier New" w:hAnsi="Courier New" w:cs="Courier New"/>
                <w:b/>
              </w:rPr>
              <w:t>Consumes</w:t>
            </w:r>
          </w:p>
        </w:tc>
        <w:tc>
          <w:tcPr>
            <w:tcW w:w="11363" w:type="dxa"/>
            <w:shd w:val="clear" w:color="auto" w:fill="D9D9D9" w:themeFill="background1" w:themeFillShade="D9"/>
          </w:tcPr>
          <w:p w14:paraId="105CEE65" w14:textId="77777777" w:rsidR="00C26C45" w:rsidRPr="000D041D" w:rsidRDefault="00C26C45" w:rsidP="00C26C45">
            <w:pPr>
              <w:rPr>
                <w:rFonts w:ascii="Courier New" w:hAnsi="Courier New" w:cs="Courier New"/>
              </w:rPr>
            </w:pPr>
            <w:r>
              <w:rPr>
                <w:rFonts w:ascii="Courier New" w:hAnsi="Courier New" w:cs="Courier New"/>
              </w:rPr>
              <w:t>- application/json</w:t>
            </w:r>
          </w:p>
        </w:tc>
      </w:tr>
      <w:tr w:rsidR="00C26C45" w:rsidRPr="008A6E46" w14:paraId="76F8445D" w14:textId="77777777" w:rsidTr="008F6EBA">
        <w:tc>
          <w:tcPr>
            <w:tcW w:w="1682" w:type="dxa"/>
            <w:shd w:val="clear" w:color="auto" w:fill="D9D9D9" w:themeFill="background1" w:themeFillShade="D9"/>
          </w:tcPr>
          <w:p w14:paraId="2063D3F9" w14:textId="77777777" w:rsidR="00C26C45" w:rsidRPr="008A6E46" w:rsidRDefault="00C26C45" w:rsidP="00C26C45">
            <w:pPr>
              <w:rPr>
                <w:rFonts w:ascii="Courier New" w:hAnsi="Courier New" w:cs="Courier New"/>
                <w:b/>
              </w:rPr>
            </w:pPr>
            <w:r w:rsidRPr="008A6E46">
              <w:rPr>
                <w:rFonts w:ascii="Courier New" w:hAnsi="Courier New" w:cs="Courier New"/>
                <w:b/>
              </w:rPr>
              <w:t>Produces</w:t>
            </w:r>
          </w:p>
        </w:tc>
        <w:tc>
          <w:tcPr>
            <w:tcW w:w="11363" w:type="dxa"/>
            <w:shd w:val="clear" w:color="auto" w:fill="D9D9D9" w:themeFill="background1" w:themeFillShade="D9"/>
          </w:tcPr>
          <w:p w14:paraId="30C7AB02" w14:textId="77777777" w:rsidR="00C26C45" w:rsidRPr="000D041D" w:rsidRDefault="00C26C45" w:rsidP="00C26C45">
            <w:pPr>
              <w:rPr>
                <w:rFonts w:ascii="Courier New" w:hAnsi="Courier New" w:cs="Courier New"/>
              </w:rPr>
            </w:pPr>
            <w:r>
              <w:rPr>
                <w:rFonts w:ascii="Courier New" w:hAnsi="Courier New" w:cs="Courier New"/>
              </w:rPr>
              <w:t>- application/json</w:t>
            </w:r>
          </w:p>
        </w:tc>
      </w:tr>
      <w:tr w:rsidR="00C26C45" w:rsidRPr="008A6E46" w14:paraId="740C9289" w14:textId="77777777" w:rsidTr="008F6EBA">
        <w:tc>
          <w:tcPr>
            <w:tcW w:w="1682" w:type="dxa"/>
            <w:shd w:val="clear" w:color="auto" w:fill="D9D9D9" w:themeFill="background1" w:themeFillShade="D9"/>
          </w:tcPr>
          <w:p w14:paraId="2D639F6B" w14:textId="77777777" w:rsidR="00C26C45" w:rsidRPr="008A6E46" w:rsidRDefault="00C26C45" w:rsidP="00C26C45">
            <w:pPr>
              <w:rPr>
                <w:rFonts w:ascii="Courier New" w:hAnsi="Courier New" w:cs="Courier New"/>
                <w:b/>
              </w:rPr>
            </w:pPr>
            <w:r>
              <w:rPr>
                <w:rFonts w:ascii="Courier New" w:hAnsi="Courier New" w:cs="Courier New"/>
                <w:b/>
              </w:rPr>
              <w:t>Parameters</w:t>
            </w:r>
          </w:p>
        </w:tc>
        <w:tc>
          <w:tcPr>
            <w:tcW w:w="11363" w:type="dxa"/>
            <w:shd w:val="clear" w:color="auto" w:fill="D9D9D9" w:themeFill="background1" w:themeFillShade="D9"/>
          </w:tcPr>
          <w:tbl>
            <w:tblPr>
              <w:tblStyle w:val="TableGrid"/>
              <w:tblW w:w="10389" w:type="dxa"/>
              <w:tblLook w:val="04A0" w:firstRow="1" w:lastRow="0" w:firstColumn="1" w:lastColumn="0" w:noHBand="0" w:noVBand="1"/>
            </w:tblPr>
            <w:tblGrid>
              <w:gridCol w:w="1305"/>
              <w:gridCol w:w="4022"/>
              <w:gridCol w:w="2776"/>
              <w:gridCol w:w="1277"/>
              <w:gridCol w:w="1009"/>
            </w:tblGrid>
            <w:tr w:rsidR="00C26C45" w:rsidRPr="008A6E46" w14:paraId="1B17586C" w14:textId="77777777" w:rsidTr="00C26C45">
              <w:trPr>
                <w:trHeight w:val="633"/>
              </w:trPr>
              <w:tc>
                <w:tcPr>
                  <w:tcW w:w="1305" w:type="dxa"/>
                </w:tcPr>
                <w:p w14:paraId="61E79A9E" w14:textId="77777777" w:rsidR="00C26C45" w:rsidRPr="008A6E46" w:rsidRDefault="00C26C45" w:rsidP="00C26C45">
                  <w:pPr>
                    <w:rPr>
                      <w:rFonts w:ascii="Courier New" w:hAnsi="Courier New" w:cs="Courier New"/>
                      <w:b/>
                    </w:rPr>
                  </w:pPr>
                  <w:r w:rsidRPr="008A6E46">
                    <w:rPr>
                      <w:rFonts w:ascii="Courier New" w:hAnsi="Courier New" w:cs="Courier New"/>
                      <w:b/>
                    </w:rPr>
                    <w:t>Name</w:t>
                  </w:r>
                </w:p>
              </w:tc>
              <w:tc>
                <w:tcPr>
                  <w:tcW w:w="4023" w:type="dxa"/>
                </w:tcPr>
                <w:p w14:paraId="0D239BEF" w14:textId="77777777" w:rsidR="00C26C45" w:rsidRPr="008A6E46" w:rsidRDefault="00C26C45" w:rsidP="00C26C45">
                  <w:pPr>
                    <w:rPr>
                      <w:rFonts w:ascii="Courier New" w:hAnsi="Courier New" w:cs="Courier New"/>
                      <w:b/>
                    </w:rPr>
                  </w:pPr>
                  <w:r w:rsidRPr="008A6E46">
                    <w:rPr>
                      <w:rFonts w:ascii="Courier New" w:hAnsi="Courier New" w:cs="Courier New"/>
                      <w:b/>
                    </w:rPr>
                    <w:t>Value</w:t>
                  </w:r>
                </w:p>
              </w:tc>
              <w:tc>
                <w:tcPr>
                  <w:tcW w:w="2776" w:type="dxa"/>
                </w:tcPr>
                <w:p w14:paraId="2A21CEF5"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1277" w:type="dxa"/>
                </w:tcPr>
                <w:p w14:paraId="6E0D4A25" w14:textId="77777777" w:rsidR="00C26C45" w:rsidRPr="008A6E46" w:rsidRDefault="00C26C45" w:rsidP="00C26C45">
                  <w:pPr>
                    <w:rPr>
                      <w:rFonts w:ascii="Courier New" w:hAnsi="Courier New" w:cs="Courier New"/>
                      <w:b/>
                    </w:rPr>
                  </w:pPr>
                  <w:r w:rsidRPr="008A6E46">
                    <w:rPr>
                      <w:rFonts w:ascii="Courier New" w:hAnsi="Courier New" w:cs="Courier New"/>
                      <w:b/>
                    </w:rPr>
                    <w:t>Required</w:t>
                  </w:r>
                </w:p>
              </w:tc>
              <w:tc>
                <w:tcPr>
                  <w:tcW w:w="1008" w:type="dxa"/>
                </w:tcPr>
                <w:p w14:paraId="0EE24FAD" w14:textId="77777777" w:rsidR="00C26C45" w:rsidRPr="008A6E46" w:rsidRDefault="00C26C45" w:rsidP="00C26C45">
                  <w:pPr>
                    <w:rPr>
                      <w:rFonts w:ascii="Courier New" w:hAnsi="Courier New" w:cs="Courier New"/>
                      <w:b/>
                    </w:rPr>
                  </w:pPr>
                  <w:r>
                    <w:rPr>
                      <w:rFonts w:ascii="Courier New" w:hAnsi="Courier New" w:cs="Courier New"/>
                      <w:b/>
                    </w:rPr>
                    <w:t>In</w:t>
                  </w:r>
                </w:p>
              </w:tc>
            </w:tr>
            <w:tr w:rsidR="00C26C45" w:rsidRPr="008A6E46" w14:paraId="646FA5DA" w14:textId="77777777" w:rsidTr="00C26C45">
              <w:trPr>
                <w:trHeight w:val="980"/>
              </w:trPr>
              <w:tc>
                <w:tcPr>
                  <w:tcW w:w="1305" w:type="dxa"/>
                </w:tcPr>
                <w:p w14:paraId="69A7E007" w14:textId="77777777" w:rsidR="00C26C45" w:rsidRDefault="00C26C45" w:rsidP="00C26C45">
                  <w:pPr>
                    <w:rPr>
                      <w:rFonts w:ascii="Courier New" w:hAnsi="Courier New" w:cs="Courier New"/>
                    </w:rPr>
                  </w:pPr>
                  <w:r>
                    <w:rPr>
                      <w:rFonts w:ascii="Courier New" w:hAnsi="Courier New" w:cs="Courier New"/>
                    </w:rPr>
                    <w:t>request</w:t>
                  </w:r>
                </w:p>
              </w:tc>
              <w:tc>
                <w:tcPr>
                  <w:tcW w:w="4023" w:type="dxa"/>
                </w:tcPr>
                <w:p w14:paraId="684A609B" w14:textId="06E40705" w:rsidR="00C26C45" w:rsidRDefault="00C26C45" w:rsidP="00ED0E13">
                  <w:pPr>
                    <w:rPr>
                      <w:rFonts w:ascii="Courier New" w:hAnsi="Courier New" w:cs="Courier New"/>
                    </w:rPr>
                  </w:pPr>
                  <w:r>
                    <w:rPr>
                      <w:rFonts w:ascii="Courier New" w:hAnsi="Courier New" w:cs="Courier New"/>
                    </w:rPr>
                    <w:t>Subscription Request (see section</w:t>
                  </w:r>
                  <w:r w:rsidR="00ED0E13">
                    <w:rPr>
                      <w:rFonts w:ascii="Courier New" w:hAnsi="Courier New" w:cs="Courier New"/>
                    </w:rPr>
                    <w:t xml:space="preserve"> </w:t>
                  </w:r>
                  <w:r w:rsidR="00ED0E13">
                    <w:rPr>
                      <w:rFonts w:ascii="Courier New" w:hAnsi="Courier New" w:cs="Courier New"/>
                    </w:rPr>
                    <w:fldChar w:fldCharType="begin"/>
                  </w:r>
                  <w:r w:rsidR="00ED0E13">
                    <w:rPr>
                      <w:rFonts w:ascii="Courier New" w:hAnsi="Courier New" w:cs="Courier New"/>
                    </w:rPr>
                    <w:instrText xml:space="preserve"> REF _Ref471813112 \r \h </w:instrText>
                  </w:r>
                  <w:r w:rsidR="00ED0E13">
                    <w:rPr>
                      <w:rFonts w:ascii="Courier New" w:hAnsi="Courier New" w:cs="Courier New"/>
                    </w:rPr>
                  </w:r>
                  <w:r w:rsidR="00ED0E13">
                    <w:rPr>
                      <w:rFonts w:ascii="Courier New" w:hAnsi="Courier New" w:cs="Courier New"/>
                    </w:rPr>
                    <w:fldChar w:fldCharType="separate"/>
                  </w:r>
                  <w:r w:rsidR="00244E15">
                    <w:rPr>
                      <w:rFonts w:ascii="Courier New" w:hAnsi="Courier New" w:cs="Courier New"/>
                    </w:rPr>
                    <w:t>8.1.1</w:t>
                  </w:r>
                  <w:r w:rsidR="00ED0E13">
                    <w:rPr>
                      <w:rFonts w:ascii="Courier New" w:hAnsi="Courier New" w:cs="Courier New"/>
                    </w:rPr>
                    <w:fldChar w:fldCharType="end"/>
                  </w:r>
                  <w:r>
                    <w:rPr>
                      <w:rFonts w:ascii="Courier New" w:hAnsi="Courier New" w:cs="Courier New"/>
                    </w:rPr>
                    <w:t>)</w:t>
                  </w:r>
                </w:p>
              </w:tc>
              <w:tc>
                <w:tcPr>
                  <w:tcW w:w="2776" w:type="dxa"/>
                </w:tcPr>
                <w:p w14:paraId="08690203" w14:textId="77777777" w:rsidR="00C26C45" w:rsidRPr="00DB389E" w:rsidRDefault="00C26C45" w:rsidP="00C26C45">
                  <w:pPr>
                    <w:rPr>
                      <w:rFonts w:ascii="Courier New" w:hAnsi="Courier New" w:cs="Courier New"/>
                    </w:rPr>
                  </w:pPr>
                  <w:r w:rsidRPr="000D041D">
                    <w:rPr>
                      <w:rFonts w:ascii="Courier New" w:hAnsi="Courier New" w:cs="Courier New"/>
                    </w:rPr>
                    <w:t>The subscription request parameters</w:t>
                  </w:r>
                </w:p>
              </w:tc>
              <w:tc>
                <w:tcPr>
                  <w:tcW w:w="1277" w:type="dxa"/>
                </w:tcPr>
                <w:p w14:paraId="3F7EEF8D" w14:textId="77777777" w:rsidR="00C26C45" w:rsidRDefault="00C26C45" w:rsidP="00C26C45">
                  <w:pPr>
                    <w:rPr>
                      <w:rFonts w:ascii="Courier New" w:hAnsi="Courier New" w:cs="Courier New"/>
                    </w:rPr>
                  </w:pPr>
                  <w:r>
                    <w:rPr>
                      <w:rFonts w:ascii="Courier New" w:hAnsi="Courier New" w:cs="Courier New"/>
                    </w:rPr>
                    <w:t>true</w:t>
                  </w:r>
                </w:p>
              </w:tc>
              <w:tc>
                <w:tcPr>
                  <w:tcW w:w="1008" w:type="dxa"/>
                </w:tcPr>
                <w:p w14:paraId="03B8D27D" w14:textId="77777777" w:rsidR="00C26C45" w:rsidRDefault="00C26C45" w:rsidP="00C26C45">
                  <w:pPr>
                    <w:rPr>
                      <w:rFonts w:ascii="Courier New" w:hAnsi="Courier New" w:cs="Courier New"/>
                    </w:rPr>
                  </w:pPr>
                  <w:r>
                    <w:rPr>
                      <w:rFonts w:ascii="Courier New" w:hAnsi="Courier New" w:cs="Courier New"/>
                    </w:rPr>
                    <w:t>body</w:t>
                  </w:r>
                </w:p>
              </w:tc>
            </w:tr>
            <w:tr w:rsidR="00C26C45" w:rsidRPr="008A6E46" w14:paraId="144CDF2F" w14:textId="77777777" w:rsidTr="00C26C45">
              <w:trPr>
                <w:trHeight w:val="1296"/>
              </w:trPr>
              <w:tc>
                <w:tcPr>
                  <w:tcW w:w="1305" w:type="dxa"/>
                </w:tcPr>
                <w:p w14:paraId="2A3A8EFD" w14:textId="77777777" w:rsidR="00C26C45" w:rsidRPr="008A6E46" w:rsidRDefault="00C26C45" w:rsidP="00C26C45">
                  <w:pPr>
                    <w:rPr>
                      <w:rFonts w:ascii="Courier New" w:hAnsi="Courier New" w:cs="Courier New"/>
                    </w:rPr>
                  </w:pPr>
                  <w:r>
                    <w:rPr>
                      <w:rFonts w:ascii="Courier New" w:hAnsi="Courier New" w:cs="Courier New"/>
                    </w:rPr>
                    <w:lastRenderedPageBreak/>
                    <w:t>token</w:t>
                  </w:r>
                </w:p>
              </w:tc>
              <w:tc>
                <w:tcPr>
                  <w:tcW w:w="4023" w:type="dxa"/>
                </w:tcPr>
                <w:p w14:paraId="238C3DE1" w14:textId="77777777" w:rsidR="00C26C45" w:rsidRPr="008A6E46" w:rsidRDefault="00C26C45" w:rsidP="00C26C45">
                  <w:pPr>
                    <w:rPr>
                      <w:rFonts w:ascii="Courier New" w:hAnsi="Courier New" w:cs="Courier New"/>
                    </w:rPr>
                  </w:pPr>
                  <w:r>
                    <w:rPr>
                      <w:rFonts w:ascii="Courier New" w:hAnsi="Courier New" w:cs="Courier New"/>
                    </w:rPr>
                    <w:t>string</w:t>
                  </w:r>
                </w:p>
              </w:tc>
              <w:tc>
                <w:tcPr>
                  <w:tcW w:w="2776" w:type="dxa"/>
                </w:tcPr>
                <w:p w14:paraId="562E9C88" w14:textId="77777777" w:rsidR="00C26C45" w:rsidRPr="008A6E46" w:rsidRDefault="00C26C45" w:rsidP="00C26C45">
                  <w:pPr>
                    <w:rPr>
                      <w:rFonts w:ascii="Courier New" w:hAnsi="Courier New" w:cs="Courier New"/>
                    </w:rPr>
                  </w:pPr>
                  <w:r w:rsidRPr="00DB389E">
                    <w:rPr>
                      <w:rFonts w:ascii="Courier New" w:hAnsi="Courier New" w:cs="Courier New"/>
                    </w:rPr>
                    <w:t xml:space="preserve">A </w:t>
                  </w:r>
                  <w:r>
                    <w:rPr>
                      <w:rFonts w:ascii="Courier New" w:hAnsi="Courier New" w:cs="Courier New"/>
                    </w:rPr>
                    <w:t xml:space="preserve">valid </w:t>
                  </w:r>
                  <w:r w:rsidRPr="00DB389E">
                    <w:rPr>
                      <w:rFonts w:ascii="Courier New" w:hAnsi="Courier New" w:cs="Courier New"/>
                    </w:rPr>
                    <w:t>security token obtained from login service</w:t>
                  </w:r>
                </w:p>
              </w:tc>
              <w:tc>
                <w:tcPr>
                  <w:tcW w:w="1277" w:type="dxa"/>
                </w:tcPr>
                <w:p w14:paraId="5537E54C" w14:textId="77777777" w:rsidR="00C26C45" w:rsidRPr="008A6E46" w:rsidRDefault="00C26C45" w:rsidP="00C26C45">
                  <w:pPr>
                    <w:rPr>
                      <w:rFonts w:ascii="Courier New" w:hAnsi="Courier New" w:cs="Courier New"/>
                    </w:rPr>
                  </w:pPr>
                  <w:r>
                    <w:rPr>
                      <w:rFonts w:ascii="Courier New" w:hAnsi="Courier New" w:cs="Courier New"/>
                    </w:rPr>
                    <w:t>true</w:t>
                  </w:r>
                </w:p>
              </w:tc>
              <w:tc>
                <w:tcPr>
                  <w:tcW w:w="1008" w:type="dxa"/>
                </w:tcPr>
                <w:p w14:paraId="5C6470EB" w14:textId="77777777" w:rsidR="00C26C45" w:rsidRPr="008A6E46" w:rsidRDefault="00C26C45" w:rsidP="00C26C45">
                  <w:pPr>
                    <w:rPr>
                      <w:rFonts w:ascii="Courier New" w:hAnsi="Courier New" w:cs="Courier New"/>
                    </w:rPr>
                  </w:pPr>
                  <w:r>
                    <w:rPr>
                      <w:rFonts w:ascii="Courier New" w:hAnsi="Courier New" w:cs="Courier New"/>
                    </w:rPr>
                    <w:t>query-param</w:t>
                  </w:r>
                </w:p>
              </w:tc>
            </w:tr>
          </w:tbl>
          <w:p w14:paraId="641AD28F" w14:textId="77777777" w:rsidR="00C26C45" w:rsidRPr="008A6E46" w:rsidRDefault="00C26C45" w:rsidP="00C26C45">
            <w:pPr>
              <w:rPr>
                <w:rFonts w:ascii="Courier New" w:hAnsi="Courier New" w:cs="Courier New"/>
                <w:b/>
              </w:rPr>
            </w:pPr>
          </w:p>
        </w:tc>
      </w:tr>
      <w:tr w:rsidR="00C26C45" w:rsidRPr="008A6E46" w14:paraId="6AD9C820" w14:textId="77777777" w:rsidTr="008F6EBA">
        <w:tc>
          <w:tcPr>
            <w:tcW w:w="1682" w:type="dxa"/>
            <w:shd w:val="clear" w:color="auto" w:fill="D9D9D9" w:themeFill="background1" w:themeFillShade="D9"/>
          </w:tcPr>
          <w:p w14:paraId="215E82C3" w14:textId="77777777" w:rsidR="00C26C45" w:rsidRPr="008A6E46" w:rsidRDefault="00C26C45" w:rsidP="00C26C45">
            <w:pPr>
              <w:rPr>
                <w:rFonts w:ascii="Courier New" w:hAnsi="Courier New" w:cs="Courier New"/>
                <w:b/>
              </w:rPr>
            </w:pPr>
            <w:r w:rsidRPr="008A6E46">
              <w:rPr>
                <w:rFonts w:ascii="Courier New" w:hAnsi="Courier New" w:cs="Courier New"/>
                <w:b/>
              </w:rPr>
              <w:lastRenderedPageBreak/>
              <w:t>Responses</w:t>
            </w:r>
          </w:p>
        </w:tc>
        <w:tc>
          <w:tcPr>
            <w:tcW w:w="11363" w:type="dxa"/>
            <w:shd w:val="clear" w:color="auto" w:fill="D9D9D9" w:themeFill="background1" w:themeFillShade="D9"/>
          </w:tcPr>
          <w:tbl>
            <w:tblPr>
              <w:tblStyle w:val="TableGrid"/>
              <w:tblW w:w="0" w:type="auto"/>
              <w:tblLook w:val="04A0" w:firstRow="1" w:lastRow="0" w:firstColumn="1" w:lastColumn="0" w:noHBand="0" w:noVBand="1"/>
            </w:tblPr>
            <w:tblGrid>
              <w:gridCol w:w="2771"/>
              <w:gridCol w:w="4197"/>
              <w:gridCol w:w="3423"/>
            </w:tblGrid>
            <w:tr w:rsidR="00C26C45" w:rsidRPr="008A6E46" w14:paraId="3D59E214" w14:textId="77777777" w:rsidTr="00C26C45">
              <w:trPr>
                <w:trHeight w:val="1147"/>
              </w:trPr>
              <w:tc>
                <w:tcPr>
                  <w:tcW w:w="2771" w:type="dxa"/>
                </w:tcPr>
                <w:p w14:paraId="41CB4962" w14:textId="77777777" w:rsidR="00C26C45" w:rsidRPr="008A6E46" w:rsidRDefault="00C26C45" w:rsidP="00C26C45">
                  <w:pPr>
                    <w:rPr>
                      <w:rFonts w:ascii="Courier New" w:hAnsi="Courier New" w:cs="Courier New"/>
                      <w:b/>
                    </w:rPr>
                  </w:pPr>
                  <w:r w:rsidRPr="008A6E46">
                    <w:rPr>
                      <w:rFonts w:ascii="Courier New" w:hAnsi="Courier New" w:cs="Courier New"/>
                      <w:b/>
                    </w:rPr>
                    <w:t>Code</w:t>
                  </w:r>
                </w:p>
              </w:tc>
              <w:tc>
                <w:tcPr>
                  <w:tcW w:w="4197" w:type="dxa"/>
                </w:tcPr>
                <w:p w14:paraId="2ECB0693" w14:textId="77777777" w:rsidR="00C26C45" w:rsidRPr="008A6E46" w:rsidRDefault="00C26C45" w:rsidP="00C26C45">
                  <w:pPr>
                    <w:rPr>
                      <w:rFonts w:ascii="Courier New" w:hAnsi="Courier New" w:cs="Courier New"/>
                      <w:b/>
                    </w:rPr>
                  </w:pPr>
                  <w:r w:rsidRPr="008A6E46">
                    <w:rPr>
                      <w:rFonts w:ascii="Courier New" w:hAnsi="Courier New" w:cs="Courier New"/>
                      <w:b/>
                    </w:rPr>
                    <w:t>Description</w:t>
                  </w:r>
                </w:p>
              </w:tc>
              <w:tc>
                <w:tcPr>
                  <w:tcW w:w="3423" w:type="dxa"/>
                </w:tcPr>
                <w:p w14:paraId="3DC8044D" w14:textId="77777777" w:rsidR="00C26C45" w:rsidRPr="008A6E46" w:rsidRDefault="00C26C45" w:rsidP="00C26C45">
                  <w:pPr>
                    <w:rPr>
                      <w:rFonts w:ascii="Courier New" w:hAnsi="Courier New" w:cs="Courier New"/>
                      <w:b/>
                    </w:rPr>
                  </w:pPr>
                  <w:r w:rsidRPr="008A6E46">
                    <w:rPr>
                      <w:rFonts w:ascii="Courier New" w:hAnsi="Courier New" w:cs="Courier New"/>
                      <w:b/>
                    </w:rPr>
                    <w:t>Schema</w:t>
                  </w:r>
                </w:p>
              </w:tc>
            </w:tr>
            <w:tr w:rsidR="00C26C45" w:rsidRPr="008A6E46" w14:paraId="4A957123" w14:textId="77777777" w:rsidTr="00C26C45">
              <w:trPr>
                <w:trHeight w:val="1147"/>
              </w:trPr>
              <w:tc>
                <w:tcPr>
                  <w:tcW w:w="2771" w:type="dxa"/>
                </w:tcPr>
                <w:p w14:paraId="3C42E684" w14:textId="77777777" w:rsidR="00C26C45" w:rsidRPr="003E745F" w:rsidRDefault="00C26C45" w:rsidP="00C26C45">
                  <w:pPr>
                    <w:rPr>
                      <w:rFonts w:ascii="Courier New" w:hAnsi="Courier New" w:cs="Courier New"/>
                    </w:rPr>
                  </w:pPr>
                  <w:r w:rsidRPr="003E745F">
                    <w:rPr>
                      <w:rFonts w:ascii="Courier New" w:hAnsi="Courier New" w:cs="Courier New"/>
                    </w:rPr>
                    <w:t>0</w:t>
                  </w:r>
                </w:p>
              </w:tc>
              <w:tc>
                <w:tcPr>
                  <w:tcW w:w="4197" w:type="dxa"/>
                </w:tcPr>
                <w:p w14:paraId="6D923A34" w14:textId="77777777" w:rsidR="00C26C45" w:rsidRPr="003E745F" w:rsidRDefault="00C26C45" w:rsidP="00C26C45">
                  <w:pPr>
                    <w:rPr>
                      <w:rFonts w:ascii="Courier New" w:hAnsi="Courier New" w:cs="Courier New"/>
                    </w:rPr>
                  </w:pPr>
                  <w:r w:rsidRPr="003E745F">
                    <w:rPr>
                      <w:rFonts w:ascii="Courier New" w:hAnsi="Courier New" w:cs="Courier New"/>
                    </w:rPr>
                    <w:t>SUCCESS</w:t>
                  </w:r>
                </w:p>
              </w:tc>
              <w:tc>
                <w:tcPr>
                  <w:tcW w:w="3423" w:type="dxa"/>
                </w:tcPr>
                <w:p w14:paraId="1DCFDE72" w14:textId="125FBFE4" w:rsidR="00C26C45" w:rsidRPr="003E745F" w:rsidRDefault="00ED0E13" w:rsidP="00C26C45">
                  <w:pPr>
                    <w:rPr>
                      <w:rFonts w:ascii="Courier New" w:hAnsi="Courier New" w:cs="Courier New"/>
                    </w:rPr>
                  </w:pPr>
                  <w:r>
                    <w:rPr>
                      <w:rFonts w:ascii="Courier New" w:hAnsi="Courier New" w:cs="Courier New"/>
                    </w:rPr>
                    <w:t>J2735Bsm</w:t>
                  </w:r>
                </w:p>
              </w:tc>
            </w:tr>
            <w:tr w:rsidR="00C26C45" w:rsidRPr="008A6E46" w14:paraId="194ACFE9" w14:textId="77777777" w:rsidTr="00C26C45">
              <w:trPr>
                <w:trHeight w:val="1147"/>
              </w:trPr>
              <w:tc>
                <w:tcPr>
                  <w:tcW w:w="2771" w:type="dxa"/>
                </w:tcPr>
                <w:p w14:paraId="62222E9E" w14:textId="77777777" w:rsidR="00C26C45" w:rsidRPr="003E745F" w:rsidRDefault="00C26C45" w:rsidP="00C26C45">
                  <w:pPr>
                    <w:rPr>
                      <w:rFonts w:ascii="Courier New" w:hAnsi="Courier New" w:cs="Courier New"/>
                    </w:rPr>
                  </w:pPr>
                  <w:r w:rsidRPr="003E745F">
                    <w:rPr>
                      <w:rFonts w:ascii="Courier New" w:hAnsi="Courier New" w:cs="Courier New"/>
                    </w:rPr>
                    <w:t>1</w:t>
                  </w:r>
                </w:p>
              </w:tc>
              <w:tc>
                <w:tcPr>
                  <w:tcW w:w="4197" w:type="dxa"/>
                </w:tcPr>
                <w:p w14:paraId="54635A9C" w14:textId="77777777" w:rsidR="00C26C45" w:rsidRPr="008A6E46" w:rsidRDefault="00C26C45" w:rsidP="00C26C45">
                  <w:pPr>
                    <w:rPr>
                      <w:rFonts w:ascii="Courier New" w:hAnsi="Courier New" w:cs="Courier New"/>
                    </w:rPr>
                  </w:pPr>
                  <w:r w:rsidRPr="003E745F">
                    <w:rPr>
                      <w:rFonts w:ascii="Courier New" w:hAnsi="Courier New" w:cs="Courier New"/>
                    </w:rPr>
                    <w:t>FAILURE</w:t>
                  </w:r>
                </w:p>
              </w:tc>
              <w:tc>
                <w:tcPr>
                  <w:tcW w:w="3423" w:type="dxa"/>
                </w:tcPr>
                <w:p w14:paraId="0297EC24" w14:textId="77777777" w:rsidR="00C26C45" w:rsidRPr="003E745F" w:rsidRDefault="00C26C45" w:rsidP="00C26C45">
                  <w:pPr>
                    <w:rPr>
                      <w:rFonts w:ascii="Courier New" w:hAnsi="Courier New" w:cs="Courier New"/>
                    </w:rPr>
                  </w:pPr>
                  <w:r w:rsidRPr="003E745F">
                    <w:rPr>
                      <w:rFonts w:ascii="Courier New" w:hAnsi="Courier New" w:cs="Courier New"/>
                    </w:rPr>
                    <w:t>OdeStatus</w:t>
                  </w:r>
                </w:p>
              </w:tc>
            </w:tr>
            <w:tr w:rsidR="00C26C45" w:rsidRPr="008A6E46" w14:paraId="2E2DCC2F" w14:textId="77777777" w:rsidTr="00C26C45">
              <w:trPr>
                <w:trHeight w:val="1147"/>
              </w:trPr>
              <w:tc>
                <w:tcPr>
                  <w:tcW w:w="2771" w:type="dxa"/>
                </w:tcPr>
                <w:p w14:paraId="6616E547" w14:textId="77777777" w:rsidR="00C26C45" w:rsidRPr="003E745F" w:rsidRDefault="00C26C45" w:rsidP="00C26C45">
                  <w:pPr>
                    <w:rPr>
                      <w:rFonts w:ascii="Courier New" w:hAnsi="Courier New" w:cs="Courier New"/>
                    </w:rPr>
                  </w:pPr>
                  <w:r w:rsidRPr="003E745F">
                    <w:rPr>
                      <w:rFonts w:ascii="Courier New" w:hAnsi="Courier New" w:cs="Courier New"/>
                    </w:rPr>
                    <w:t>2</w:t>
                  </w:r>
                </w:p>
              </w:tc>
              <w:tc>
                <w:tcPr>
                  <w:tcW w:w="4197" w:type="dxa"/>
                </w:tcPr>
                <w:p w14:paraId="1766B827" w14:textId="77777777" w:rsidR="00C26C45" w:rsidRPr="008A6E46" w:rsidRDefault="00C26C45" w:rsidP="00C26C45">
                  <w:pPr>
                    <w:rPr>
                      <w:rFonts w:ascii="Courier New" w:hAnsi="Courier New" w:cs="Courier New"/>
                    </w:rPr>
                  </w:pPr>
                  <w:r w:rsidRPr="003E745F">
                    <w:rPr>
                      <w:rFonts w:ascii="Courier New" w:hAnsi="Courier New" w:cs="Courier New"/>
                    </w:rPr>
                    <w:t>SOURCE_CONNECTION_ERROR</w:t>
                  </w:r>
                </w:p>
              </w:tc>
              <w:tc>
                <w:tcPr>
                  <w:tcW w:w="3423" w:type="dxa"/>
                </w:tcPr>
                <w:p w14:paraId="5AB35E19" w14:textId="77777777" w:rsidR="00C26C45" w:rsidRPr="003E745F" w:rsidRDefault="00C26C45" w:rsidP="00C26C45">
                  <w:pPr>
                    <w:rPr>
                      <w:rFonts w:ascii="Courier New" w:hAnsi="Courier New" w:cs="Courier New"/>
                    </w:rPr>
                  </w:pPr>
                  <w:r w:rsidRPr="003E745F">
                    <w:rPr>
                      <w:rFonts w:ascii="Courier New" w:hAnsi="Courier New" w:cs="Courier New"/>
                    </w:rPr>
                    <w:t>OdeStatus</w:t>
                  </w:r>
                </w:p>
              </w:tc>
            </w:tr>
            <w:tr w:rsidR="00C26C45" w:rsidRPr="008A6E46" w14:paraId="443309AF" w14:textId="77777777" w:rsidTr="00C26C45">
              <w:trPr>
                <w:trHeight w:val="1202"/>
              </w:trPr>
              <w:tc>
                <w:tcPr>
                  <w:tcW w:w="2771" w:type="dxa"/>
                </w:tcPr>
                <w:p w14:paraId="2DFEFE84" w14:textId="77777777" w:rsidR="00C26C45" w:rsidRPr="003E745F" w:rsidRDefault="00C26C45" w:rsidP="00C26C45">
                  <w:pPr>
                    <w:rPr>
                      <w:rFonts w:ascii="Courier New" w:hAnsi="Courier New" w:cs="Courier New"/>
                    </w:rPr>
                  </w:pPr>
                  <w:r w:rsidRPr="003E745F">
                    <w:rPr>
                      <w:rFonts w:ascii="Courier New" w:hAnsi="Courier New" w:cs="Courier New"/>
                    </w:rPr>
                    <w:t>3</w:t>
                  </w:r>
                </w:p>
              </w:tc>
              <w:tc>
                <w:tcPr>
                  <w:tcW w:w="4197" w:type="dxa"/>
                </w:tcPr>
                <w:p w14:paraId="2A76E6D2" w14:textId="77777777" w:rsidR="00C26C45" w:rsidRPr="008A6E46" w:rsidRDefault="00C26C45" w:rsidP="00C26C45">
                  <w:pPr>
                    <w:rPr>
                      <w:rFonts w:ascii="Courier New" w:hAnsi="Courier New" w:cs="Courier New"/>
                    </w:rPr>
                  </w:pPr>
                  <w:r w:rsidRPr="003E745F">
                    <w:rPr>
                      <w:rFonts w:ascii="Courier New" w:hAnsi="Courier New" w:cs="Courier New"/>
                    </w:rPr>
                    <w:t>INVALID_REQUEST_TYPE_ERROR</w:t>
                  </w:r>
                </w:p>
              </w:tc>
              <w:tc>
                <w:tcPr>
                  <w:tcW w:w="3423" w:type="dxa"/>
                </w:tcPr>
                <w:p w14:paraId="2E81CA1A" w14:textId="77777777" w:rsidR="00C26C45" w:rsidRPr="003E745F" w:rsidRDefault="00C26C45" w:rsidP="00C26C45">
                  <w:pPr>
                    <w:rPr>
                      <w:rFonts w:ascii="Courier New" w:hAnsi="Courier New" w:cs="Courier New"/>
                    </w:rPr>
                  </w:pPr>
                  <w:r w:rsidRPr="003E745F">
                    <w:rPr>
                      <w:rFonts w:ascii="Courier New" w:hAnsi="Courier New" w:cs="Courier New"/>
                    </w:rPr>
                    <w:t>OdeStatus</w:t>
                  </w:r>
                </w:p>
              </w:tc>
            </w:tr>
            <w:tr w:rsidR="00C26C45" w:rsidRPr="008A6E46" w14:paraId="5E3398CD" w14:textId="77777777" w:rsidTr="00C26C45">
              <w:trPr>
                <w:trHeight w:val="1089"/>
              </w:trPr>
              <w:tc>
                <w:tcPr>
                  <w:tcW w:w="2771" w:type="dxa"/>
                </w:tcPr>
                <w:p w14:paraId="750747ED" w14:textId="77777777" w:rsidR="00C26C45" w:rsidRPr="003E745F" w:rsidRDefault="00C26C45" w:rsidP="00C26C45">
                  <w:pPr>
                    <w:rPr>
                      <w:rFonts w:ascii="Courier New" w:hAnsi="Courier New" w:cs="Courier New"/>
                    </w:rPr>
                  </w:pPr>
                  <w:r>
                    <w:rPr>
                      <w:rFonts w:ascii="Courier New" w:hAnsi="Courier New" w:cs="Courier New"/>
                    </w:rPr>
                    <w:t>4</w:t>
                  </w:r>
                </w:p>
              </w:tc>
              <w:tc>
                <w:tcPr>
                  <w:tcW w:w="4197" w:type="dxa"/>
                </w:tcPr>
                <w:p w14:paraId="335F48A2" w14:textId="77777777" w:rsidR="00C26C45" w:rsidRPr="008A6E46" w:rsidRDefault="00C26C45" w:rsidP="00C26C45">
                  <w:pPr>
                    <w:rPr>
                      <w:rFonts w:ascii="Courier New" w:hAnsi="Courier New" w:cs="Courier New"/>
                    </w:rPr>
                  </w:pPr>
                  <w:r w:rsidRPr="003E745F">
                    <w:rPr>
                      <w:rFonts w:ascii="Courier New" w:hAnsi="Courier New" w:cs="Courier New"/>
                    </w:rPr>
                    <w:t>INVALID_DATA_TYPE_ERROR</w:t>
                  </w:r>
                </w:p>
              </w:tc>
              <w:tc>
                <w:tcPr>
                  <w:tcW w:w="3423" w:type="dxa"/>
                </w:tcPr>
                <w:p w14:paraId="69723A4D" w14:textId="77777777" w:rsidR="00C26C45" w:rsidRPr="003E745F" w:rsidRDefault="00C26C45" w:rsidP="00C26C45">
                  <w:pPr>
                    <w:rPr>
                      <w:rFonts w:ascii="Courier New" w:hAnsi="Courier New" w:cs="Courier New"/>
                    </w:rPr>
                  </w:pPr>
                  <w:r w:rsidRPr="003E745F">
                    <w:rPr>
                      <w:rFonts w:ascii="Courier New" w:hAnsi="Courier New" w:cs="Courier New"/>
                    </w:rPr>
                    <w:t>OdeStatus</w:t>
                  </w:r>
                </w:p>
              </w:tc>
            </w:tr>
          </w:tbl>
          <w:p w14:paraId="7C79E1D6" w14:textId="77777777" w:rsidR="00C26C45" w:rsidRPr="008A6E46" w:rsidRDefault="00C26C45" w:rsidP="00C26C45">
            <w:pPr>
              <w:keepNext/>
              <w:rPr>
                <w:rFonts w:ascii="Courier New" w:hAnsi="Courier New" w:cs="Courier New"/>
                <w:b/>
              </w:rPr>
            </w:pPr>
          </w:p>
        </w:tc>
      </w:tr>
    </w:tbl>
    <w:p w14:paraId="3FDF575B" w14:textId="77777777" w:rsidR="00C26C45" w:rsidRDefault="00C26C45" w:rsidP="00C26C45"/>
    <w:p w14:paraId="041EAB5B" w14:textId="64CA934D" w:rsidR="00C26C45" w:rsidRDefault="00C26C45" w:rsidP="00874976">
      <w:pPr>
        <w:pStyle w:val="Heading2"/>
      </w:pPr>
      <w:bookmarkStart w:id="765" w:name="_Toc462052298"/>
      <w:bookmarkStart w:id="766" w:name="_Ref471728137"/>
      <w:bookmarkStart w:id="767" w:name="_Toc483908185"/>
      <w:r w:rsidRPr="00145701">
        <w:t>ODE Request Schemas</w:t>
      </w:r>
      <w:bookmarkEnd w:id="765"/>
      <w:bookmarkEnd w:id="766"/>
      <w:bookmarkEnd w:id="767"/>
    </w:p>
    <w:p w14:paraId="2E825466" w14:textId="5F1E6866" w:rsidR="00ED0E13" w:rsidRPr="00ED0E13" w:rsidRDefault="005676A9" w:rsidP="00ED0E13">
      <w:r>
        <w:lastRenderedPageBreak/>
        <w:t>The following sub-sections describe the structure and specification of ODE request messages.</w:t>
      </w:r>
    </w:p>
    <w:p w14:paraId="27A07B61" w14:textId="690F0A2D" w:rsidR="00C26C45" w:rsidRDefault="00184A66" w:rsidP="00874976">
      <w:pPr>
        <w:pStyle w:val="Heading3"/>
      </w:pPr>
      <w:bookmarkStart w:id="768" w:name="_Toc462052299"/>
      <w:bookmarkStart w:id="769" w:name="_Ref471813112"/>
      <w:bookmarkStart w:id="770" w:name="_Toc483908186"/>
      <w:r>
        <w:t>ODE</w:t>
      </w:r>
      <w:r w:rsidR="00C26C45" w:rsidRPr="00145701">
        <w:t xml:space="preserve"> Request</w:t>
      </w:r>
      <w:bookmarkEnd w:id="768"/>
      <w:bookmarkEnd w:id="769"/>
      <w:r w:rsidR="000D126A">
        <w:t xml:space="preserve"> Message Metadata</w:t>
      </w:r>
      <w:bookmarkEnd w:id="770"/>
    </w:p>
    <w:p w14:paraId="11B8772E" w14:textId="215CC35A" w:rsidR="00ED0E13" w:rsidRPr="00ED0E13" w:rsidRDefault="00184A66" w:rsidP="00184A66">
      <w:r>
        <w:t>Every ODE Request message component will contain the following data element.</w:t>
      </w:r>
    </w:p>
    <w:p w14:paraId="61423DE9" w14:textId="77777777" w:rsidR="00C26C45" w:rsidRPr="00E10C4D" w:rsidRDefault="00C26C45" w:rsidP="00C26C45"/>
    <w:tbl>
      <w:tblPr>
        <w:tblStyle w:val="TableGrid"/>
        <w:tblW w:w="0" w:type="auto"/>
        <w:tblInd w:w="-5" w:type="dxa"/>
        <w:tblLook w:val="04A0" w:firstRow="1" w:lastRow="0" w:firstColumn="1" w:lastColumn="0" w:noHBand="0" w:noVBand="1"/>
      </w:tblPr>
      <w:tblGrid>
        <w:gridCol w:w="1340"/>
        <w:gridCol w:w="2123"/>
        <w:gridCol w:w="1141"/>
        <w:gridCol w:w="1628"/>
        <w:gridCol w:w="1184"/>
        <w:gridCol w:w="1200"/>
        <w:gridCol w:w="1306"/>
        <w:gridCol w:w="962"/>
      </w:tblGrid>
      <w:tr w:rsidR="00C26C45" w:rsidRPr="006E5FF6" w14:paraId="35D0B1F9" w14:textId="77777777" w:rsidTr="00722B15">
        <w:trPr>
          <w:trHeight w:val="751"/>
        </w:trPr>
        <w:tc>
          <w:tcPr>
            <w:tcW w:w="1340" w:type="dxa"/>
          </w:tcPr>
          <w:p w14:paraId="454DFF17" w14:textId="77777777" w:rsidR="00C26C45" w:rsidRPr="006E5FF6" w:rsidRDefault="00C26C45" w:rsidP="00C26C45">
            <w:pPr>
              <w:rPr>
                <w:b/>
              </w:rPr>
            </w:pPr>
            <w:r w:rsidRPr="006E5FF6">
              <w:rPr>
                <w:b/>
              </w:rPr>
              <w:t>Name</w:t>
            </w:r>
          </w:p>
        </w:tc>
        <w:tc>
          <w:tcPr>
            <w:tcW w:w="2123" w:type="dxa"/>
          </w:tcPr>
          <w:p w14:paraId="5C400153" w14:textId="574B5F4E" w:rsidR="00C26C45" w:rsidRPr="006E5FF6" w:rsidRDefault="00C26C45" w:rsidP="00874976">
            <w:pPr>
              <w:rPr>
                <w:b/>
              </w:rPr>
            </w:pPr>
            <w:r>
              <w:rPr>
                <w:b/>
              </w:rPr>
              <w:t>Required</w:t>
            </w:r>
            <w:r w:rsidR="00722B15">
              <w:rPr>
                <w:b/>
              </w:rPr>
              <w:t xml:space="preserve"> </w:t>
            </w:r>
            <w:r>
              <w:rPr>
                <w:b/>
              </w:rPr>
              <w:t>/</w:t>
            </w:r>
            <w:r w:rsidR="00722B15">
              <w:rPr>
                <w:b/>
              </w:rPr>
              <w:t xml:space="preserve"> </w:t>
            </w:r>
            <w:r>
              <w:rPr>
                <w:b/>
              </w:rPr>
              <w:t>Optional (R</w:t>
            </w:r>
            <w:r w:rsidR="00874976">
              <w:rPr>
                <w:b/>
              </w:rPr>
              <w:t xml:space="preserve"> | </w:t>
            </w:r>
            <w:r>
              <w:rPr>
                <w:b/>
              </w:rPr>
              <w:t>O)</w:t>
            </w:r>
          </w:p>
        </w:tc>
        <w:tc>
          <w:tcPr>
            <w:tcW w:w="1141" w:type="dxa"/>
          </w:tcPr>
          <w:p w14:paraId="1E7FC38B" w14:textId="77777777" w:rsidR="00C26C45" w:rsidRPr="006E5FF6" w:rsidRDefault="00C26C45" w:rsidP="00C26C45">
            <w:pPr>
              <w:rPr>
                <w:b/>
              </w:rPr>
            </w:pPr>
            <w:r w:rsidRPr="006E5FF6">
              <w:rPr>
                <w:b/>
              </w:rPr>
              <w:t>Type</w:t>
            </w:r>
          </w:p>
        </w:tc>
        <w:tc>
          <w:tcPr>
            <w:tcW w:w="1628" w:type="dxa"/>
          </w:tcPr>
          <w:p w14:paraId="267D5EAD" w14:textId="77777777" w:rsidR="00C26C45" w:rsidRPr="006E5FF6" w:rsidRDefault="00C26C45" w:rsidP="00C26C45">
            <w:pPr>
              <w:rPr>
                <w:b/>
              </w:rPr>
            </w:pPr>
            <w:r w:rsidRPr="006E5FF6">
              <w:rPr>
                <w:b/>
              </w:rPr>
              <w:t>Description</w:t>
            </w:r>
          </w:p>
        </w:tc>
        <w:tc>
          <w:tcPr>
            <w:tcW w:w="1184" w:type="dxa"/>
          </w:tcPr>
          <w:p w14:paraId="32A5C8A6" w14:textId="77777777" w:rsidR="00C26C45" w:rsidRPr="006E5FF6" w:rsidRDefault="00C26C45" w:rsidP="00C26C45">
            <w:pPr>
              <w:rPr>
                <w:b/>
              </w:rPr>
            </w:pPr>
            <w:r w:rsidRPr="006E5FF6">
              <w:rPr>
                <w:b/>
              </w:rPr>
              <w:t>Units</w:t>
            </w:r>
          </w:p>
        </w:tc>
        <w:tc>
          <w:tcPr>
            <w:tcW w:w="1200" w:type="dxa"/>
          </w:tcPr>
          <w:p w14:paraId="1D0F4BD1" w14:textId="77777777" w:rsidR="00C26C45" w:rsidRPr="006E5FF6" w:rsidRDefault="00C26C45" w:rsidP="00C26C45">
            <w:pPr>
              <w:rPr>
                <w:b/>
              </w:rPr>
            </w:pPr>
            <w:r w:rsidRPr="006E5FF6">
              <w:rPr>
                <w:b/>
              </w:rPr>
              <w:t>Valid Min</w:t>
            </w:r>
          </w:p>
        </w:tc>
        <w:tc>
          <w:tcPr>
            <w:tcW w:w="1306" w:type="dxa"/>
          </w:tcPr>
          <w:p w14:paraId="6EDC5DA6" w14:textId="77777777" w:rsidR="00C26C45" w:rsidRPr="006E5FF6" w:rsidRDefault="00C26C45" w:rsidP="00C26C45">
            <w:pPr>
              <w:rPr>
                <w:b/>
              </w:rPr>
            </w:pPr>
            <w:r w:rsidRPr="006E5FF6">
              <w:rPr>
                <w:b/>
              </w:rPr>
              <w:t>Valid Max</w:t>
            </w:r>
          </w:p>
        </w:tc>
        <w:tc>
          <w:tcPr>
            <w:tcW w:w="962" w:type="dxa"/>
          </w:tcPr>
          <w:p w14:paraId="1701A983" w14:textId="77777777" w:rsidR="00C26C45" w:rsidRPr="006E5FF6" w:rsidRDefault="00C26C45" w:rsidP="00C26C45">
            <w:pPr>
              <w:rPr>
                <w:b/>
              </w:rPr>
            </w:pPr>
            <w:r>
              <w:rPr>
                <w:b/>
              </w:rPr>
              <w:t>Default</w:t>
            </w:r>
          </w:p>
        </w:tc>
      </w:tr>
      <w:tr w:rsidR="00410F95" w:rsidRPr="00C377BD" w14:paraId="126BB08F" w14:textId="77777777" w:rsidTr="00722B15">
        <w:trPr>
          <w:trHeight w:val="774"/>
        </w:trPr>
        <w:tc>
          <w:tcPr>
            <w:tcW w:w="1340" w:type="dxa"/>
          </w:tcPr>
          <w:p w14:paraId="39BB8DA9" w14:textId="48C6F9B6" w:rsidR="00410F95" w:rsidRPr="00F26C31" w:rsidRDefault="00410F95" w:rsidP="00410F95">
            <w:pPr>
              <w:rPr>
                <w:rFonts w:ascii="Courier New" w:hAnsi="Courier New" w:cs="Courier New"/>
              </w:rPr>
            </w:pPr>
            <w:r>
              <w:rPr>
                <w:rFonts w:ascii="Courier New" w:hAnsi="Courier New" w:cs="Courier New"/>
              </w:rPr>
              <w:t>version</w:t>
            </w:r>
          </w:p>
        </w:tc>
        <w:tc>
          <w:tcPr>
            <w:tcW w:w="2123" w:type="dxa"/>
          </w:tcPr>
          <w:p w14:paraId="6B367178" w14:textId="742A8DF8" w:rsidR="00410F95" w:rsidRPr="00F26C31" w:rsidRDefault="00410F95" w:rsidP="00410F95">
            <w:pPr>
              <w:rPr>
                <w:rFonts w:ascii="Courier New" w:hAnsi="Courier New" w:cs="Courier New"/>
              </w:rPr>
            </w:pPr>
            <w:r>
              <w:rPr>
                <w:rFonts w:ascii="Courier New" w:hAnsi="Courier New" w:cs="Courier New"/>
              </w:rPr>
              <w:t>O</w:t>
            </w:r>
          </w:p>
        </w:tc>
        <w:tc>
          <w:tcPr>
            <w:tcW w:w="1141" w:type="dxa"/>
          </w:tcPr>
          <w:p w14:paraId="22AC0A12" w14:textId="1F956732" w:rsidR="00410F95" w:rsidRPr="00F26C31" w:rsidRDefault="00410F95" w:rsidP="00410F95">
            <w:pPr>
              <w:rPr>
                <w:rFonts w:ascii="Courier New" w:hAnsi="Courier New" w:cs="Courier New"/>
              </w:rPr>
            </w:pPr>
            <w:r>
              <w:rPr>
                <w:rFonts w:ascii="Courier New" w:hAnsi="Courier New" w:cs="Courier New"/>
              </w:rPr>
              <w:t>Integer</w:t>
            </w:r>
          </w:p>
        </w:tc>
        <w:tc>
          <w:tcPr>
            <w:tcW w:w="1628" w:type="dxa"/>
          </w:tcPr>
          <w:p w14:paraId="3D0B2995" w14:textId="0A3B9DA4" w:rsidR="00410F95" w:rsidRPr="00C377BD" w:rsidRDefault="00410F95" w:rsidP="005676A9">
            <w:r>
              <w:t xml:space="preserve">The version number for this schema. </w:t>
            </w:r>
            <w:r w:rsidR="005676A9">
              <w:t xml:space="preserve">See section </w:t>
            </w:r>
            <w:r w:rsidR="005676A9">
              <w:fldChar w:fldCharType="begin"/>
            </w:r>
            <w:r w:rsidR="005676A9">
              <w:instrText xml:space="preserve"> REF _Ref471813967 \r \h </w:instrText>
            </w:r>
            <w:r w:rsidR="005676A9">
              <w:fldChar w:fldCharType="separate"/>
            </w:r>
            <w:r w:rsidR="00244E15">
              <w:t>8</w:t>
            </w:r>
            <w:r w:rsidR="005676A9">
              <w:fldChar w:fldCharType="end"/>
            </w:r>
            <w:r w:rsidR="005676A9">
              <w:t xml:space="preserve"> for details.</w:t>
            </w:r>
          </w:p>
        </w:tc>
        <w:tc>
          <w:tcPr>
            <w:tcW w:w="1184" w:type="dxa"/>
          </w:tcPr>
          <w:p w14:paraId="7047192F" w14:textId="0FB60323" w:rsidR="00410F95" w:rsidRPr="00C377BD" w:rsidRDefault="00410F95" w:rsidP="00410F95">
            <w:r>
              <w:t>N/A</w:t>
            </w:r>
          </w:p>
        </w:tc>
        <w:tc>
          <w:tcPr>
            <w:tcW w:w="1200" w:type="dxa"/>
          </w:tcPr>
          <w:p w14:paraId="729E1B07" w14:textId="33FF8121" w:rsidR="00410F95" w:rsidRPr="009C1A82" w:rsidRDefault="00410F95" w:rsidP="00410F95">
            <w:r>
              <w:t>0 (latest)</w:t>
            </w:r>
          </w:p>
        </w:tc>
        <w:tc>
          <w:tcPr>
            <w:tcW w:w="1306" w:type="dxa"/>
          </w:tcPr>
          <w:p w14:paraId="367FDE98" w14:textId="1130C59C" w:rsidR="00410F95" w:rsidRPr="009C1A82" w:rsidRDefault="00410F95" w:rsidP="00410F95">
            <w:r>
              <w:t>MAX INT</w:t>
            </w:r>
          </w:p>
        </w:tc>
        <w:tc>
          <w:tcPr>
            <w:tcW w:w="962" w:type="dxa"/>
          </w:tcPr>
          <w:p w14:paraId="628B3B38" w14:textId="2748EED7" w:rsidR="00410F95" w:rsidRPr="0026390E" w:rsidRDefault="00410F95" w:rsidP="00410F95">
            <w:r>
              <w:t>0</w:t>
            </w:r>
          </w:p>
        </w:tc>
      </w:tr>
    </w:tbl>
    <w:p w14:paraId="4E537309" w14:textId="40785D36" w:rsidR="00C26C45" w:rsidRDefault="00C26C45" w:rsidP="00C26C45">
      <w:pPr>
        <w:pStyle w:val="Caption"/>
      </w:pPr>
      <w:bookmarkStart w:id="771" w:name="_Toc441572976"/>
      <w:bookmarkStart w:id="772" w:name="_Toc456253304"/>
      <w:r>
        <w:t xml:space="preserve">Table </w:t>
      </w:r>
      <w:fldSimple w:instr=" SEQ Table \* ARABIC ">
        <w:r w:rsidR="00C910EC">
          <w:rPr>
            <w:noProof/>
          </w:rPr>
          <w:t>7</w:t>
        </w:r>
      </w:fldSimple>
      <w:r>
        <w:t xml:space="preserve"> </w:t>
      </w:r>
      <w:r w:rsidR="00874976">
        <w:t>–</w:t>
      </w:r>
      <w:r w:rsidR="00ED0E13">
        <w:t xml:space="preserve"> ODE </w:t>
      </w:r>
      <w:r>
        <w:t>Request</w:t>
      </w:r>
      <w:bookmarkEnd w:id="771"/>
      <w:bookmarkEnd w:id="772"/>
      <w:r w:rsidR="00184A66">
        <w:t xml:space="preserve"> Message</w:t>
      </w:r>
      <w:r w:rsidR="000D126A">
        <w:t xml:space="preserve"> Metadata</w:t>
      </w:r>
    </w:p>
    <w:p w14:paraId="2D1696A5" w14:textId="77777777" w:rsidR="00571EF4" w:rsidRPr="00571EF4" w:rsidRDefault="00571EF4" w:rsidP="00571EF4"/>
    <w:p w14:paraId="2169614B" w14:textId="1F871CFD" w:rsidR="00C26C45" w:rsidRDefault="00C26C45" w:rsidP="00874976">
      <w:pPr>
        <w:pStyle w:val="Heading2"/>
      </w:pPr>
      <w:bookmarkStart w:id="773" w:name="_Toc462052303"/>
      <w:bookmarkStart w:id="774" w:name="_Ref471728323"/>
      <w:bookmarkStart w:id="775" w:name="_Toc483908187"/>
      <w:r w:rsidRPr="00145701">
        <w:t xml:space="preserve">ODE </w:t>
      </w:r>
      <w:r w:rsidR="0016253B">
        <w:t>Response</w:t>
      </w:r>
      <w:r w:rsidRPr="00145701">
        <w:t xml:space="preserve"> Schemas</w:t>
      </w:r>
      <w:bookmarkEnd w:id="773"/>
      <w:bookmarkEnd w:id="774"/>
      <w:bookmarkEnd w:id="775"/>
    </w:p>
    <w:p w14:paraId="5E73BE53" w14:textId="16AF8EA0" w:rsidR="005676A9" w:rsidRDefault="005676A9" w:rsidP="005676A9">
      <w:r>
        <w:t>The following sub-sections describe the structure and specification of ODE messages returned as response to data requests.</w:t>
      </w:r>
      <w:r w:rsidR="00771AF3">
        <w:t xml:space="preserve"> </w:t>
      </w:r>
      <w:r w:rsidR="00771AF3">
        <w:fldChar w:fldCharType="begin"/>
      </w:r>
      <w:r w:rsidR="00771AF3">
        <w:instrText xml:space="preserve"> REF _Ref489004424 \h </w:instrText>
      </w:r>
      <w:r w:rsidR="00771AF3">
        <w:fldChar w:fldCharType="separate"/>
      </w:r>
      <w:r w:rsidR="00771AF3">
        <w:t xml:space="preserve">Figure </w:t>
      </w:r>
      <w:r w:rsidR="00771AF3">
        <w:rPr>
          <w:noProof/>
        </w:rPr>
        <w:t>4</w:t>
      </w:r>
      <w:r w:rsidR="00771AF3">
        <w:fldChar w:fldCharType="end"/>
      </w:r>
      <w:r w:rsidR="00771AF3">
        <w:t xml:space="preserve"> illustrates the class hierarchy for ODE Data output schema.</w:t>
      </w:r>
    </w:p>
    <w:p w14:paraId="5F05AC3E" w14:textId="7F7FE543" w:rsidR="00771AF3" w:rsidRDefault="007A7E9D" w:rsidP="002F74C6">
      <w:pPr>
        <w:keepNext/>
      </w:pPr>
      <w:r>
        <w:rPr>
          <w:noProof/>
          <w:lang w:eastAsia="en-US"/>
        </w:rPr>
        <w:lastRenderedPageBreak/>
        <w:drawing>
          <wp:inline distT="0" distB="0" distL="0" distR="0" wp14:anchorId="688B44C2" wp14:editId="4F46DD07">
            <wp:extent cx="66675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deDataClassHierarchy.png"/>
                    <pic:cNvPicPr/>
                  </pic:nvPicPr>
                  <pic:blipFill>
                    <a:blip r:embed="rId49">
                      <a:extLst>
                        <a:ext uri="{28A0092B-C50C-407E-A947-70E740481C1C}">
                          <a14:useLocalDpi xmlns:a14="http://schemas.microsoft.com/office/drawing/2010/main" val="0"/>
                        </a:ext>
                      </a:extLst>
                    </a:blip>
                    <a:stretch>
                      <a:fillRect/>
                    </a:stretch>
                  </pic:blipFill>
                  <pic:spPr>
                    <a:xfrm>
                      <a:off x="0" y="0"/>
                      <a:ext cx="6667500" cy="5943600"/>
                    </a:xfrm>
                    <a:prstGeom prst="rect">
                      <a:avLst/>
                    </a:prstGeom>
                  </pic:spPr>
                </pic:pic>
              </a:graphicData>
            </a:graphic>
          </wp:inline>
        </w:drawing>
      </w:r>
    </w:p>
    <w:p w14:paraId="76A17697" w14:textId="0B9F9325" w:rsidR="00771AF3" w:rsidRDefault="00771AF3" w:rsidP="002F74C6">
      <w:pPr>
        <w:pStyle w:val="Caption"/>
      </w:pPr>
      <w:bookmarkStart w:id="776" w:name="_Ref489004424"/>
      <w:r>
        <w:lastRenderedPageBreak/>
        <w:t xml:space="preserve">Figure </w:t>
      </w:r>
      <w:fldSimple w:instr=" SEQ Figure \* ARABIC ">
        <w:r>
          <w:rPr>
            <w:noProof/>
          </w:rPr>
          <w:t>4</w:t>
        </w:r>
      </w:fldSimple>
      <w:bookmarkEnd w:id="776"/>
      <w:r>
        <w:t xml:space="preserve"> - ODE Data Class Hierarchy</w:t>
      </w:r>
    </w:p>
    <w:p w14:paraId="03DC986F" w14:textId="59C9161F" w:rsidR="001F5CBE" w:rsidRDefault="001F5CBE"/>
    <w:p w14:paraId="12628BDD" w14:textId="341979DE" w:rsidR="001F5CBE" w:rsidRPr="002F74C6" w:rsidRDefault="001F5CBE">
      <w:pPr>
        <w:rPr>
          <w:b/>
        </w:rPr>
      </w:pPr>
      <w:r w:rsidRPr="002F74C6">
        <w:rPr>
          <w:b/>
          <w:highlight w:val="yellow"/>
        </w:rPr>
        <w:t>The following sections will need to be updated to reflect the details of the above hierarchy.</w:t>
      </w:r>
    </w:p>
    <w:p w14:paraId="62C64373" w14:textId="145B0B7D" w:rsidR="00C26C45" w:rsidRDefault="00C26C45" w:rsidP="00874976">
      <w:pPr>
        <w:pStyle w:val="Heading3"/>
      </w:pPr>
      <w:bookmarkStart w:id="777" w:name="_Toc462052304"/>
      <w:bookmarkStart w:id="778" w:name="_Toc483908188"/>
      <w:r w:rsidRPr="00145701">
        <w:t>ODE Data</w:t>
      </w:r>
      <w:bookmarkEnd w:id="777"/>
      <w:bookmarkEnd w:id="778"/>
    </w:p>
    <w:p w14:paraId="58FAFC6B" w14:textId="77777777" w:rsidR="00C26C45" w:rsidRPr="000702E5" w:rsidRDefault="00C26C45" w:rsidP="00C26C45">
      <w:r>
        <w:t>The top level structure of ODE Data Message is defined in the table below:</w:t>
      </w:r>
    </w:p>
    <w:tbl>
      <w:tblPr>
        <w:tblStyle w:val="TableGrid"/>
        <w:tblW w:w="0" w:type="auto"/>
        <w:tblInd w:w="-5" w:type="dxa"/>
        <w:tblLook w:val="04A0" w:firstRow="1" w:lastRow="0" w:firstColumn="1" w:lastColumn="0" w:noHBand="0" w:noVBand="1"/>
      </w:tblPr>
      <w:tblGrid>
        <w:gridCol w:w="2157"/>
        <w:gridCol w:w="2159"/>
        <w:gridCol w:w="2254"/>
        <w:gridCol w:w="2061"/>
        <w:gridCol w:w="2172"/>
        <w:gridCol w:w="2152"/>
      </w:tblGrid>
      <w:tr w:rsidR="00C26C45" w:rsidRPr="006E5FF6" w14:paraId="241A323C" w14:textId="77777777" w:rsidTr="00A524BA">
        <w:tc>
          <w:tcPr>
            <w:tcW w:w="2157" w:type="dxa"/>
          </w:tcPr>
          <w:p w14:paraId="2FB28318" w14:textId="77777777" w:rsidR="00C26C45" w:rsidRPr="006E5FF6" w:rsidRDefault="00C26C45" w:rsidP="00C26C45">
            <w:pPr>
              <w:rPr>
                <w:b/>
              </w:rPr>
            </w:pPr>
            <w:r w:rsidRPr="006E5FF6">
              <w:rPr>
                <w:b/>
              </w:rPr>
              <w:t>Name</w:t>
            </w:r>
          </w:p>
        </w:tc>
        <w:tc>
          <w:tcPr>
            <w:tcW w:w="2159" w:type="dxa"/>
          </w:tcPr>
          <w:p w14:paraId="6E5BEA9C" w14:textId="77777777" w:rsidR="00C26C45" w:rsidRPr="006E5FF6" w:rsidRDefault="00C26C45" w:rsidP="00C26C45">
            <w:pPr>
              <w:rPr>
                <w:b/>
              </w:rPr>
            </w:pPr>
            <w:r w:rsidRPr="006E5FF6">
              <w:rPr>
                <w:b/>
              </w:rPr>
              <w:t>Type</w:t>
            </w:r>
          </w:p>
        </w:tc>
        <w:tc>
          <w:tcPr>
            <w:tcW w:w="2254" w:type="dxa"/>
          </w:tcPr>
          <w:p w14:paraId="57445A08" w14:textId="77777777" w:rsidR="00C26C45" w:rsidRPr="006E5FF6" w:rsidRDefault="00C26C45" w:rsidP="00C26C45">
            <w:pPr>
              <w:rPr>
                <w:b/>
              </w:rPr>
            </w:pPr>
            <w:r w:rsidRPr="006E5FF6">
              <w:rPr>
                <w:b/>
              </w:rPr>
              <w:t>Description</w:t>
            </w:r>
          </w:p>
        </w:tc>
        <w:tc>
          <w:tcPr>
            <w:tcW w:w="2061" w:type="dxa"/>
          </w:tcPr>
          <w:p w14:paraId="743ECC61" w14:textId="77777777" w:rsidR="00C26C45" w:rsidRPr="006E5FF6" w:rsidRDefault="00C26C45" w:rsidP="00C26C45">
            <w:pPr>
              <w:rPr>
                <w:b/>
              </w:rPr>
            </w:pPr>
            <w:r w:rsidRPr="006E5FF6">
              <w:rPr>
                <w:b/>
              </w:rPr>
              <w:t>Units</w:t>
            </w:r>
          </w:p>
        </w:tc>
        <w:tc>
          <w:tcPr>
            <w:tcW w:w="2172" w:type="dxa"/>
          </w:tcPr>
          <w:p w14:paraId="28339F86" w14:textId="77777777" w:rsidR="00C26C45" w:rsidRPr="006E5FF6" w:rsidRDefault="00C26C45" w:rsidP="00C26C45">
            <w:pPr>
              <w:rPr>
                <w:b/>
              </w:rPr>
            </w:pPr>
            <w:r w:rsidRPr="006E5FF6">
              <w:rPr>
                <w:b/>
              </w:rPr>
              <w:t>Valid Min</w:t>
            </w:r>
          </w:p>
        </w:tc>
        <w:tc>
          <w:tcPr>
            <w:tcW w:w="2152" w:type="dxa"/>
          </w:tcPr>
          <w:p w14:paraId="5F7B9BF0" w14:textId="77777777" w:rsidR="00C26C45" w:rsidRPr="006E5FF6" w:rsidRDefault="00C26C45" w:rsidP="00C26C45">
            <w:pPr>
              <w:rPr>
                <w:b/>
              </w:rPr>
            </w:pPr>
            <w:r w:rsidRPr="006E5FF6">
              <w:rPr>
                <w:b/>
              </w:rPr>
              <w:t>Valid Max</w:t>
            </w:r>
          </w:p>
        </w:tc>
      </w:tr>
      <w:tr w:rsidR="00C26C45" w:rsidRPr="003E745F" w14:paraId="42581B4B" w14:textId="77777777" w:rsidTr="00A524BA">
        <w:tc>
          <w:tcPr>
            <w:tcW w:w="2157" w:type="dxa"/>
          </w:tcPr>
          <w:p w14:paraId="1C05FECB" w14:textId="77777777" w:rsidR="00C26C45" w:rsidRPr="003E745F" w:rsidRDefault="00C26C45" w:rsidP="00C26C45">
            <w:r>
              <w:rPr>
                <w:rFonts w:ascii="Courier New" w:hAnsi="Courier New" w:cs="Courier New"/>
              </w:rPr>
              <w:t>metadata</w:t>
            </w:r>
          </w:p>
        </w:tc>
        <w:tc>
          <w:tcPr>
            <w:tcW w:w="2159" w:type="dxa"/>
          </w:tcPr>
          <w:p w14:paraId="2D0C60CD" w14:textId="77777777" w:rsidR="00C26C45" w:rsidRPr="003E745F" w:rsidRDefault="00C26C45" w:rsidP="00C26C45">
            <w:r w:rsidRPr="000702E5">
              <w:t>OdeMsgMetadata</w:t>
            </w:r>
          </w:p>
        </w:tc>
        <w:tc>
          <w:tcPr>
            <w:tcW w:w="2254" w:type="dxa"/>
          </w:tcPr>
          <w:p w14:paraId="4EEA7502" w14:textId="3BE0742D" w:rsidR="00C26C45" w:rsidRPr="003E745F" w:rsidRDefault="00C26C45" w:rsidP="00ED0E13">
            <w:r>
              <w:t>See</w:t>
            </w:r>
            <w:r w:rsidR="00ED0E13">
              <w:t xml:space="preserve"> section</w:t>
            </w:r>
            <w:r>
              <w:t xml:space="preserve"> </w:t>
            </w:r>
            <w:r w:rsidR="00ED0E13">
              <w:fldChar w:fldCharType="begin"/>
            </w:r>
            <w:r w:rsidR="00ED0E13">
              <w:instrText xml:space="preserve"> REF _Ref471813394 \r \h </w:instrText>
            </w:r>
            <w:r w:rsidR="00ED0E13">
              <w:fldChar w:fldCharType="separate"/>
            </w:r>
            <w:r w:rsidR="00244E15">
              <w:t>8.2.2</w:t>
            </w:r>
            <w:r w:rsidR="00ED0E13">
              <w:fldChar w:fldCharType="end"/>
            </w:r>
          </w:p>
        </w:tc>
        <w:tc>
          <w:tcPr>
            <w:tcW w:w="2061" w:type="dxa"/>
          </w:tcPr>
          <w:p w14:paraId="1397B415" w14:textId="77777777" w:rsidR="00C26C45" w:rsidRPr="003E745F" w:rsidRDefault="00C26C45" w:rsidP="00C26C45"/>
        </w:tc>
        <w:tc>
          <w:tcPr>
            <w:tcW w:w="2172" w:type="dxa"/>
          </w:tcPr>
          <w:p w14:paraId="3DE441C0" w14:textId="77777777" w:rsidR="00C26C45" w:rsidRPr="003E745F" w:rsidRDefault="00C26C45" w:rsidP="00C26C45"/>
        </w:tc>
        <w:tc>
          <w:tcPr>
            <w:tcW w:w="2152" w:type="dxa"/>
          </w:tcPr>
          <w:p w14:paraId="78BB3E76" w14:textId="77777777" w:rsidR="00C26C45" w:rsidRPr="003E745F" w:rsidRDefault="00C26C45" w:rsidP="00C26C45"/>
        </w:tc>
      </w:tr>
      <w:tr w:rsidR="00C26C45" w:rsidRPr="003E745F" w14:paraId="0C9178A5" w14:textId="77777777" w:rsidTr="00A524BA">
        <w:tc>
          <w:tcPr>
            <w:tcW w:w="2157" w:type="dxa"/>
          </w:tcPr>
          <w:p w14:paraId="491BF1C6" w14:textId="77777777" w:rsidR="00C26C45" w:rsidRPr="000D041D" w:rsidRDefault="00C26C45" w:rsidP="00C26C45">
            <w:pPr>
              <w:rPr>
                <w:rFonts w:ascii="Courier New" w:hAnsi="Courier New" w:cs="Courier New"/>
              </w:rPr>
            </w:pPr>
            <w:r>
              <w:rPr>
                <w:rFonts w:ascii="Courier New" w:hAnsi="Courier New" w:cs="Courier New"/>
              </w:rPr>
              <w:t>payload</w:t>
            </w:r>
          </w:p>
        </w:tc>
        <w:tc>
          <w:tcPr>
            <w:tcW w:w="2159" w:type="dxa"/>
          </w:tcPr>
          <w:p w14:paraId="5017177D" w14:textId="5B19DA05" w:rsidR="00C26C45" w:rsidRPr="000D041D" w:rsidRDefault="00C26C45" w:rsidP="00C26C45">
            <w:pPr>
              <w:rPr>
                <w:rFonts w:ascii="Courier New" w:hAnsi="Courier New" w:cs="Courier New"/>
              </w:rPr>
            </w:pPr>
            <w:r>
              <w:rPr>
                <w:rFonts w:ascii="Courier New" w:hAnsi="Courier New" w:cs="Courier New"/>
              </w:rPr>
              <w:t xml:space="preserve">One of </w:t>
            </w:r>
            <w:hyperlink w:anchor="_ODE_Data_Message" w:history="1">
              <w:r w:rsidRPr="00543224">
                <w:rPr>
                  <w:rStyle w:val="Hyperlink"/>
                  <w:rFonts w:ascii="Courier New" w:hAnsi="Courier New" w:cs="Courier New"/>
                </w:rPr>
                <w:t>OdeMsgPayload</w:t>
              </w:r>
            </w:hyperlink>
            <w:r>
              <w:rPr>
                <w:rFonts w:ascii="Courier New" w:hAnsi="Courier New" w:cs="Courier New"/>
              </w:rPr>
              <w:t xml:space="preserve"> types. </w:t>
            </w:r>
          </w:p>
        </w:tc>
        <w:tc>
          <w:tcPr>
            <w:tcW w:w="2254" w:type="dxa"/>
          </w:tcPr>
          <w:p w14:paraId="20ECF918" w14:textId="676F3D41" w:rsidR="00C26C45" w:rsidRPr="003E745F" w:rsidRDefault="00ED0E13" w:rsidP="00ED0E13">
            <w:r>
              <w:rPr>
                <w:rFonts w:ascii="Courier New" w:hAnsi="Courier New" w:cs="Courier New"/>
              </w:rPr>
              <w:t xml:space="preserve">See </w:t>
            </w:r>
            <w:r w:rsidR="00C26C45">
              <w:rPr>
                <w:rFonts w:ascii="Courier New" w:hAnsi="Courier New" w:cs="Courier New"/>
              </w:rPr>
              <w:t>section</w:t>
            </w:r>
            <w:r>
              <w:rPr>
                <w:rFonts w:ascii="Courier New" w:hAnsi="Courier New" w:cs="Courier New"/>
              </w:rPr>
              <w:t xml:space="preserve"> </w:t>
            </w:r>
            <w:r>
              <w:rPr>
                <w:rFonts w:ascii="Courier New" w:hAnsi="Courier New" w:cs="Courier New"/>
              </w:rPr>
              <w:fldChar w:fldCharType="begin"/>
            </w:r>
            <w:r>
              <w:rPr>
                <w:rFonts w:ascii="Courier New" w:hAnsi="Courier New" w:cs="Courier New"/>
              </w:rPr>
              <w:instrText xml:space="preserve"> REF _Ref471813434 \r \h </w:instrText>
            </w:r>
            <w:r>
              <w:rPr>
                <w:rFonts w:ascii="Courier New" w:hAnsi="Courier New" w:cs="Courier New"/>
              </w:rPr>
            </w:r>
            <w:r>
              <w:rPr>
                <w:rFonts w:ascii="Courier New" w:hAnsi="Courier New" w:cs="Courier New"/>
              </w:rPr>
              <w:fldChar w:fldCharType="separate"/>
            </w:r>
            <w:r w:rsidR="00244E15">
              <w:rPr>
                <w:rFonts w:ascii="Courier New" w:hAnsi="Courier New" w:cs="Courier New"/>
              </w:rPr>
              <w:t>8.2.7</w:t>
            </w:r>
            <w:r>
              <w:rPr>
                <w:rFonts w:ascii="Courier New" w:hAnsi="Courier New" w:cs="Courier New"/>
              </w:rPr>
              <w:fldChar w:fldCharType="end"/>
            </w:r>
            <w:r w:rsidR="00C26C45">
              <w:rPr>
                <w:rFonts w:ascii="Courier New" w:hAnsi="Courier New" w:cs="Courier New"/>
              </w:rPr>
              <w:t xml:space="preserve"> and its subsections</w:t>
            </w:r>
          </w:p>
        </w:tc>
        <w:tc>
          <w:tcPr>
            <w:tcW w:w="2061" w:type="dxa"/>
          </w:tcPr>
          <w:p w14:paraId="3E1CC9A9" w14:textId="77777777" w:rsidR="00C26C45" w:rsidRPr="003E745F" w:rsidRDefault="00C26C45" w:rsidP="00C26C45"/>
        </w:tc>
        <w:tc>
          <w:tcPr>
            <w:tcW w:w="2172" w:type="dxa"/>
          </w:tcPr>
          <w:p w14:paraId="71713E38" w14:textId="77777777" w:rsidR="00C26C45" w:rsidRPr="003E745F" w:rsidRDefault="00C26C45" w:rsidP="00C26C45"/>
        </w:tc>
        <w:tc>
          <w:tcPr>
            <w:tcW w:w="2152" w:type="dxa"/>
          </w:tcPr>
          <w:p w14:paraId="206CE4C7" w14:textId="77777777" w:rsidR="00C26C45" w:rsidRPr="003E745F" w:rsidRDefault="00C26C45" w:rsidP="00C26C45"/>
        </w:tc>
      </w:tr>
      <w:tr w:rsidR="00666F71" w:rsidRPr="003E745F" w14:paraId="794AA1E2" w14:textId="77777777" w:rsidTr="00A524BA">
        <w:tc>
          <w:tcPr>
            <w:tcW w:w="2157" w:type="dxa"/>
          </w:tcPr>
          <w:p w14:paraId="43CDF6F5" w14:textId="2C350A5F"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4F87E481" w14:textId="77777777" w:rsidR="00666F71" w:rsidRDefault="00666F71" w:rsidP="00666F71">
            <w:pPr>
              <w:rPr>
                <w:rFonts w:ascii="Courier New" w:hAnsi="Courier New" w:cs="Courier New"/>
              </w:rPr>
            </w:pPr>
            <w:r>
              <w:rPr>
                <w:rFonts w:ascii="Courier New" w:hAnsi="Courier New" w:cs="Courier New"/>
              </w:rPr>
              <w:t>Integer</w:t>
            </w:r>
          </w:p>
        </w:tc>
        <w:tc>
          <w:tcPr>
            <w:tcW w:w="2254" w:type="dxa"/>
          </w:tcPr>
          <w:p w14:paraId="2B55F7FD" w14:textId="066F54F5"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061" w:type="dxa"/>
          </w:tcPr>
          <w:p w14:paraId="1C17778F" w14:textId="574A5C03" w:rsidR="00666F71" w:rsidRPr="003E745F" w:rsidRDefault="00666F71" w:rsidP="00666F71">
            <w:r>
              <w:t>N/A</w:t>
            </w:r>
          </w:p>
        </w:tc>
        <w:tc>
          <w:tcPr>
            <w:tcW w:w="2172" w:type="dxa"/>
          </w:tcPr>
          <w:p w14:paraId="4B5269D6" w14:textId="7B7BB58D" w:rsidR="00666F71" w:rsidRPr="003E745F" w:rsidRDefault="00666F71" w:rsidP="00666F71">
            <w:r>
              <w:t>1</w:t>
            </w:r>
          </w:p>
        </w:tc>
        <w:tc>
          <w:tcPr>
            <w:tcW w:w="2152" w:type="dxa"/>
          </w:tcPr>
          <w:p w14:paraId="33B31C1F" w14:textId="5C25562B" w:rsidR="00666F71" w:rsidRPr="003E745F" w:rsidRDefault="00666F71" w:rsidP="00666F71">
            <w:pPr>
              <w:keepNext/>
            </w:pPr>
            <w:r>
              <w:t>MAX INT</w:t>
            </w:r>
          </w:p>
        </w:tc>
      </w:tr>
    </w:tbl>
    <w:p w14:paraId="1A9B96F1" w14:textId="77777777" w:rsidR="00722B15" w:rsidRDefault="00722B15" w:rsidP="00C26C45">
      <w:pPr>
        <w:pStyle w:val="Caption"/>
      </w:pPr>
      <w:bookmarkStart w:id="779" w:name="_Toc441572980"/>
      <w:bookmarkStart w:id="780" w:name="_Toc456253308"/>
    </w:p>
    <w:p w14:paraId="3F314606" w14:textId="0368C575" w:rsidR="00C26C45" w:rsidRDefault="00C26C45" w:rsidP="00C26C45">
      <w:pPr>
        <w:pStyle w:val="Caption"/>
      </w:pPr>
      <w:r>
        <w:t xml:space="preserve">Table </w:t>
      </w:r>
      <w:fldSimple w:instr=" SEQ Table \* ARABIC ">
        <w:r w:rsidR="00C910EC">
          <w:rPr>
            <w:noProof/>
          </w:rPr>
          <w:t>8</w:t>
        </w:r>
      </w:fldSimple>
      <w:r>
        <w:t xml:space="preserve"> - OdeDataMessage</w:t>
      </w:r>
      <w:bookmarkEnd w:id="779"/>
      <w:bookmarkEnd w:id="780"/>
    </w:p>
    <w:p w14:paraId="605835CF" w14:textId="31425BC0" w:rsidR="00C26C45" w:rsidRDefault="00C26C45" w:rsidP="0016253B">
      <w:pPr>
        <w:pStyle w:val="Heading3"/>
      </w:pPr>
      <w:bookmarkStart w:id="781" w:name="_Toc462052305"/>
      <w:bookmarkStart w:id="782" w:name="_Ref471813394"/>
      <w:bookmarkStart w:id="783" w:name="_Toc483908189"/>
      <w:r w:rsidRPr="00284BEB">
        <w:t>ODE Message Metadata</w:t>
      </w:r>
      <w:bookmarkEnd w:id="781"/>
      <w:bookmarkEnd w:id="782"/>
      <w:bookmarkEnd w:id="783"/>
    </w:p>
    <w:p w14:paraId="302E0E3D" w14:textId="0B61F21F"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Message Metadata has not yet been implemented.</w:t>
      </w:r>
    </w:p>
    <w:p w14:paraId="33153A0A" w14:textId="77777777" w:rsidR="00C26C45" w:rsidRDefault="00C26C45" w:rsidP="00C26C45"/>
    <w:p w14:paraId="5060646E" w14:textId="77777777" w:rsidR="00C26C45" w:rsidRDefault="00C26C45" w:rsidP="00C26C45">
      <w:pPr>
        <w:pStyle w:val="Heading4"/>
        <w:numPr>
          <w:ilvl w:val="3"/>
          <w:numId w:val="0"/>
        </w:numPr>
        <w:spacing w:line="276" w:lineRule="auto"/>
        <w:ind w:left="864" w:hanging="864"/>
      </w:pPr>
    </w:p>
    <w:tbl>
      <w:tblPr>
        <w:tblStyle w:val="TableGrid"/>
        <w:tblW w:w="0" w:type="auto"/>
        <w:tblLook w:val="04A0" w:firstRow="1" w:lastRow="0" w:firstColumn="1" w:lastColumn="0" w:noHBand="0" w:noVBand="1"/>
      </w:tblPr>
      <w:tblGrid>
        <w:gridCol w:w="2053"/>
        <w:gridCol w:w="1997"/>
        <w:gridCol w:w="2271"/>
        <w:gridCol w:w="2233"/>
        <w:gridCol w:w="1855"/>
        <w:gridCol w:w="2541"/>
      </w:tblGrid>
      <w:tr w:rsidR="00C26C45" w:rsidRPr="006E5FF6" w14:paraId="40C1D68F" w14:textId="77777777" w:rsidTr="00A524BA">
        <w:tc>
          <w:tcPr>
            <w:tcW w:w="2053" w:type="dxa"/>
          </w:tcPr>
          <w:p w14:paraId="1CF99ECA" w14:textId="77777777" w:rsidR="00C26C45" w:rsidRPr="006E5FF6" w:rsidRDefault="00C26C45" w:rsidP="00C26C45">
            <w:pPr>
              <w:rPr>
                <w:b/>
              </w:rPr>
            </w:pPr>
            <w:r w:rsidRPr="006E5FF6">
              <w:rPr>
                <w:b/>
              </w:rPr>
              <w:t>Name</w:t>
            </w:r>
          </w:p>
        </w:tc>
        <w:tc>
          <w:tcPr>
            <w:tcW w:w="1997" w:type="dxa"/>
          </w:tcPr>
          <w:p w14:paraId="2F4D6228" w14:textId="77777777" w:rsidR="00C26C45" w:rsidRPr="006E5FF6" w:rsidRDefault="00C26C45" w:rsidP="00C26C45">
            <w:pPr>
              <w:rPr>
                <w:b/>
              </w:rPr>
            </w:pPr>
            <w:r w:rsidRPr="006E5FF6">
              <w:rPr>
                <w:b/>
              </w:rPr>
              <w:t>Type</w:t>
            </w:r>
          </w:p>
        </w:tc>
        <w:tc>
          <w:tcPr>
            <w:tcW w:w="2271" w:type="dxa"/>
          </w:tcPr>
          <w:p w14:paraId="46BB69E7" w14:textId="77777777" w:rsidR="00C26C45" w:rsidRPr="006E5FF6" w:rsidRDefault="00C26C45" w:rsidP="00C26C45">
            <w:pPr>
              <w:rPr>
                <w:b/>
              </w:rPr>
            </w:pPr>
            <w:r w:rsidRPr="006E5FF6">
              <w:rPr>
                <w:b/>
              </w:rPr>
              <w:t>Description</w:t>
            </w:r>
          </w:p>
        </w:tc>
        <w:tc>
          <w:tcPr>
            <w:tcW w:w="2233" w:type="dxa"/>
          </w:tcPr>
          <w:p w14:paraId="1EDAA6CD" w14:textId="77777777" w:rsidR="00C26C45" w:rsidRPr="006E5FF6" w:rsidRDefault="00C26C45" w:rsidP="00C26C45">
            <w:pPr>
              <w:rPr>
                <w:b/>
              </w:rPr>
            </w:pPr>
            <w:r w:rsidRPr="006E5FF6">
              <w:rPr>
                <w:b/>
              </w:rPr>
              <w:t>Units</w:t>
            </w:r>
          </w:p>
        </w:tc>
        <w:tc>
          <w:tcPr>
            <w:tcW w:w="1855" w:type="dxa"/>
          </w:tcPr>
          <w:p w14:paraId="453DBED2" w14:textId="77777777" w:rsidR="00C26C45" w:rsidRPr="006E5FF6" w:rsidRDefault="00C26C45" w:rsidP="00C26C45">
            <w:pPr>
              <w:rPr>
                <w:b/>
              </w:rPr>
            </w:pPr>
            <w:r w:rsidRPr="006E5FF6">
              <w:rPr>
                <w:b/>
              </w:rPr>
              <w:t>Valid Min</w:t>
            </w:r>
          </w:p>
        </w:tc>
        <w:tc>
          <w:tcPr>
            <w:tcW w:w="2541" w:type="dxa"/>
          </w:tcPr>
          <w:p w14:paraId="6CCE488A" w14:textId="77777777" w:rsidR="00C26C45" w:rsidRPr="006E5FF6" w:rsidRDefault="00C26C45" w:rsidP="00C26C45">
            <w:pPr>
              <w:rPr>
                <w:b/>
              </w:rPr>
            </w:pPr>
            <w:r w:rsidRPr="006E5FF6">
              <w:rPr>
                <w:b/>
              </w:rPr>
              <w:t>Valid Max</w:t>
            </w:r>
          </w:p>
        </w:tc>
      </w:tr>
      <w:tr w:rsidR="00C26C45" w:rsidRPr="003E745F" w14:paraId="4353D38A" w14:textId="77777777" w:rsidTr="00A524BA">
        <w:tc>
          <w:tcPr>
            <w:tcW w:w="2053" w:type="dxa"/>
          </w:tcPr>
          <w:p w14:paraId="675112AD" w14:textId="77777777" w:rsidR="00C26C45" w:rsidRPr="003E745F" w:rsidRDefault="00C26C45" w:rsidP="00C26C45">
            <w:r w:rsidRPr="005A611E">
              <w:rPr>
                <w:rFonts w:ascii="Courier New" w:hAnsi="Courier New" w:cs="Courier New"/>
              </w:rPr>
              <w:t>payloadType</w:t>
            </w:r>
          </w:p>
        </w:tc>
        <w:tc>
          <w:tcPr>
            <w:tcW w:w="1997" w:type="dxa"/>
          </w:tcPr>
          <w:p w14:paraId="2C4651D0" w14:textId="77777777" w:rsidR="00C26C45" w:rsidRPr="003E745F" w:rsidRDefault="00C26C45" w:rsidP="00C26C45">
            <w:r>
              <w:t>string</w:t>
            </w:r>
          </w:p>
        </w:tc>
        <w:tc>
          <w:tcPr>
            <w:tcW w:w="2271" w:type="dxa"/>
          </w:tcPr>
          <w:p w14:paraId="20BD5FAC" w14:textId="5B2B8EEB" w:rsidR="00C26C45" w:rsidRPr="003E745F" w:rsidRDefault="00C26C45" w:rsidP="00722B15">
            <w:r>
              <w:t>One of: "status", "control", "</w:t>
            </w:r>
            <w:r w:rsidR="00722B15">
              <w:t>security</w:t>
            </w:r>
            <w:r>
              <w:t xml:space="preserve">", </w:t>
            </w:r>
            <w:r>
              <w:lastRenderedPageBreak/>
              <w:t>"</w:t>
            </w:r>
            <w:r w:rsidR="00722B15">
              <w:t>bsm</w:t>
            </w:r>
            <w:r>
              <w:t>", "</w:t>
            </w:r>
            <w:r w:rsidR="00722B15">
              <w:t>tim</w:t>
            </w:r>
            <w:r>
              <w:t>", "map", "spat", "other"</w:t>
            </w:r>
          </w:p>
        </w:tc>
        <w:tc>
          <w:tcPr>
            <w:tcW w:w="2233" w:type="dxa"/>
          </w:tcPr>
          <w:p w14:paraId="1C0C0B6C" w14:textId="77777777" w:rsidR="00C26C45" w:rsidRPr="003E745F" w:rsidRDefault="00C26C45" w:rsidP="00C26C45">
            <w:r>
              <w:lastRenderedPageBreak/>
              <w:t>enum</w:t>
            </w:r>
          </w:p>
        </w:tc>
        <w:tc>
          <w:tcPr>
            <w:tcW w:w="1855" w:type="dxa"/>
          </w:tcPr>
          <w:p w14:paraId="151F0215" w14:textId="77777777" w:rsidR="00C26C45" w:rsidRPr="003E745F" w:rsidRDefault="00C26C45" w:rsidP="00C26C45"/>
        </w:tc>
        <w:tc>
          <w:tcPr>
            <w:tcW w:w="2541" w:type="dxa"/>
          </w:tcPr>
          <w:p w14:paraId="619F9CEB" w14:textId="77777777" w:rsidR="00C26C45" w:rsidRPr="003E745F" w:rsidRDefault="00C26C45" w:rsidP="00C26C45"/>
        </w:tc>
      </w:tr>
      <w:tr w:rsidR="00C26C45" w:rsidRPr="003E745F" w14:paraId="4CF5D62B" w14:textId="77777777" w:rsidTr="00A524BA">
        <w:tc>
          <w:tcPr>
            <w:tcW w:w="2053" w:type="dxa"/>
          </w:tcPr>
          <w:p w14:paraId="01E72BC1" w14:textId="77777777" w:rsidR="00C26C45" w:rsidRDefault="00C26C45" w:rsidP="00C26C45">
            <w:pPr>
              <w:rPr>
                <w:rFonts w:ascii="Courier New" w:hAnsi="Courier New" w:cs="Courier New"/>
              </w:rPr>
            </w:pPr>
            <w:r>
              <w:rPr>
                <w:rFonts w:ascii="Courier New" w:hAnsi="Courier New" w:cs="Courier New"/>
              </w:rPr>
              <w:t>latency</w:t>
            </w:r>
          </w:p>
        </w:tc>
        <w:tc>
          <w:tcPr>
            <w:tcW w:w="1997" w:type="dxa"/>
          </w:tcPr>
          <w:p w14:paraId="1C863DB1" w14:textId="77777777" w:rsidR="00C26C45" w:rsidRDefault="00C26C45" w:rsidP="00C26C45">
            <w:pPr>
              <w:rPr>
                <w:rFonts w:ascii="Courier New" w:hAnsi="Courier New" w:cs="Courier New"/>
              </w:rPr>
            </w:pPr>
            <w:r>
              <w:rPr>
                <w:rFonts w:ascii="Courier New" w:hAnsi="Courier New" w:cs="Courier New"/>
              </w:rPr>
              <w:t>Integer</w:t>
            </w:r>
          </w:p>
        </w:tc>
        <w:tc>
          <w:tcPr>
            <w:tcW w:w="2271" w:type="dxa"/>
          </w:tcPr>
          <w:p w14:paraId="64F97A14" w14:textId="77777777" w:rsidR="00C26C45" w:rsidRDefault="00C26C45" w:rsidP="00C26C45">
            <w:r>
              <w:t>Amount of time it took to process this record from the time it was received (based on receivedAt payload field)</w:t>
            </w:r>
          </w:p>
        </w:tc>
        <w:tc>
          <w:tcPr>
            <w:tcW w:w="2233" w:type="dxa"/>
          </w:tcPr>
          <w:p w14:paraId="51CD4CBF" w14:textId="77777777" w:rsidR="00C26C45" w:rsidRDefault="00C26C45" w:rsidP="00C26C45">
            <w:r>
              <w:t>Milliseconds</w:t>
            </w:r>
          </w:p>
        </w:tc>
        <w:tc>
          <w:tcPr>
            <w:tcW w:w="1855" w:type="dxa"/>
          </w:tcPr>
          <w:p w14:paraId="4C06226A" w14:textId="77777777" w:rsidR="00C26C45" w:rsidRDefault="00C26C45" w:rsidP="00C26C45">
            <w:r>
              <w:t>0</w:t>
            </w:r>
          </w:p>
        </w:tc>
        <w:tc>
          <w:tcPr>
            <w:tcW w:w="2541" w:type="dxa"/>
          </w:tcPr>
          <w:p w14:paraId="22630CFC" w14:textId="77777777" w:rsidR="00C26C45" w:rsidRDefault="00C26C45" w:rsidP="00C26C45">
            <w:pPr>
              <w:keepNext/>
            </w:pPr>
            <w:r w:rsidRPr="009C748C">
              <w:t>9223372036854775807</w:t>
            </w:r>
          </w:p>
        </w:tc>
      </w:tr>
      <w:tr w:rsidR="00A524BA" w:rsidRPr="003E745F" w14:paraId="7B1B3778" w14:textId="77777777" w:rsidTr="00A524BA">
        <w:tc>
          <w:tcPr>
            <w:tcW w:w="2053" w:type="dxa"/>
          </w:tcPr>
          <w:p w14:paraId="46620DFC" w14:textId="77777777" w:rsidR="00A524BA" w:rsidRDefault="00A524BA" w:rsidP="004C4D4C">
            <w:pPr>
              <w:rPr>
                <w:rFonts w:ascii="Courier New" w:hAnsi="Courier New" w:cs="Courier New"/>
              </w:rPr>
            </w:pPr>
            <w:r>
              <w:rPr>
                <w:rFonts w:ascii="Courier New" w:hAnsi="Courier New" w:cs="Courier New"/>
              </w:rPr>
              <w:t>receivedAt</w:t>
            </w:r>
          </w:p>
        </w:tc>
        <w:tc>
          <w:tcPr>
            <w:tcW w:w="1997" w:type="dxa"/>
          </w:tcPr>
          <w:p w14:paraId="3ABF56C3" w14:textId="77777777" w:rsidR="00A524BA" w:rsidRDefault="00A524BA" w:rsidP="004C4D4C">
            <w:pPr>
              <w:rPr>
                <w:rFonts w:ascii="Courier New" w:hAnsi="Courier New" w:cs="Courier New"/>
              </w:rPr>
            </w:pPr>
            <w:r>
              <w:rPr>
                <w:rFonts w:ascii="Courier New" w:hAnsi="Courier New" w:cs="Courier New"/>
              </w:rPr>
              <w:t>iso-date-time</w:t>
            </w:r>
          </w:p>
        </w:tc>
        <w:tc>
          <w:tcPr>
            <w:tcW w:w="2271" w:type="dxa"/>
          </w:tcPr>
          <w:p w14:paraId="59705BFE" w14:textId="77777777" w:rsidR="00A524BA" w:rsidRDefault="00A524BA" w:rsidP="004C4D4C">
            <w:r>
              <w:t xml:space="preserve">The date and time that the payload paired with this metadata was received by the ODE. </w:t>
            </w:r>
          </w:p>
        </w:tc>
        <w:tc>
          <w:tcPr>
            <w:tcW w:w="2233" w:type="dxa"/>
          </w:tcPr>
          <w:p w14:paraId="4686015B" w14:textId="77777777" w:rsidR="00A524BA" w:rsidRPr="003E745F" w:rsidRDefault="00A524BA" w:rsidP="004C4D4C">
            <w:r>
              <w:t xml:space="preserve">ISO standard format </w:t>
            </w:r>
            <w:r w:rsidRPr="00515E5E">
              <w:t>include time zone</w:t>
            </w:r>
            <w:r>
              <w:t xml:space="preserve">: </w:t>
            </w:r>
            <w:r w:rsidRPr="00515E5E">
              <w:rPr>
                <w:b/>
              </w:rPr>
              <w:t>yyyy-MM-ddThh:mm:ss.sssZ</w:t>
            </w:r>
          </w:p>
        </w:tc>
        <w:tc>
          <w:tcPr>
            <w:tcW w:w="1855" w:type="dxa"/>
          </w:tcPr>
          <w:p w14:paraId="1DEED0FC" w14:textId="77777777" w:rsidR="00A524BA" w:rsidRPr="003E745F" w:rsidRDefault="00A524BA" w:rsidP="004C4D4C"/>
        </w:tc>
        <w:tc>
          <w:tcPr>
            <w:tcW w:w="2541" w:type="dxa"/>
          </w:tcPr>
          <w:p w14:paraId="6DD40D9D" w14:textId="77777777" w:rsidR="00A524BA" w:rsidRPr="003E745F" w:rsidRDefault="00A524BA" w:rsidP="004C4D4C">
            <w:pPr>
              <w:keepNext/>
            </w:pPr>
          </w:p>
        </w:tc>
      </w:tr>
      <w:tr w:rsidR="00C26C45" w:rsidRPr="003E745F" w14:paraId="55081E94" w14:textId="77777777" w:rsidTr="00A524BA">
        <w:tc>
          <w:tcPr>
            <w:tcW w:w="2053" w:type="dxa"/>
          </w:tcPr>
          <w:p w14:paraId="0E26196C" w14:textId="77777777" w:rsidR="00C26C45" w:rsidRDefault="00C26C45" w:rsidP="00C26C45">
            <w:pPr>
              <w:rPr>
                <w:rFonts w:ascii="Courier New" w:hAnsi="Courier New" w:cs="Courier New"/>
              </w:rPr>
            </w:pPr>
            <w:r>
              <w:rPr>
                <w:rFonts w:ascii="Courier New" w:hAnsi="Courier New" w:cs="Courier New"/>
              </w:rPr>
              <w:t>violations</w:t>
            </w:r>
          </w:p>
          <w:p w14:paraId="66AA09FE" w14:textId="77777777" w:rsidR="00C26C45" w:rsidRDefault="00C26C45" w:rsidP="00C26C45">
            <w:pPr>
              <w:rPr>
                <w:rFonts w:ascii="Courier New" w:hAnsi="Courier New" w:cs="Courier New"/>
              </w:rPr>
            </w:pPr>
          </w:p>
        </w:tc>
        <w:tc>
          <w:tcPr>
            <w:tcW w:w="1997" w:type="dxa"/>
          </w:tcPr>
          <w:p w14:paraId="244E333C" w14:textId="77777777" w:rsidR="00C26C45" w:rsidRDefault="00C26C45" w:rsidP="00C26C45">
            <w:pPr>
              <w:rPr>
                <w:rFonts w:ascii="Courier New" w:hAnsi="Courier New" w:cs="Courier New"/>
              </w:rPr>
            </w:pPr>
            <w:r>
              <w:rPr>
                <w:rFonts w:ascii="Courier New" w:hAnsi="Courier New" w:cs="Courier New"/>
              </w:rPr>
              <w:t>Array of violation objects</w:t>
            </w:r>
          </w:p>
        </w:tc>
        <w:tc>
          <w:tcPr>
            <w:tcW w:w="2271" w:type="dxa"/>
          </w:tcPr>
          <w:p w14:paraId="67105618" w14:textId="2C574012" w:rsidR="00C26C45" w:rsidRDefault="00C26C45" w:rsidP="00A524BA">
            <w:r>
              <w:t xml:space="preserve">This is an array of </w:t>
            </w:r>
            <w:hyperlink w:anchor="_ODE_Payload_Violation" w:history="1">
              <w:r w:rsidRPr="00543224">
                <w:rPr>
                  <w:rStyle w:val="Hyperlink"/>
                </w:rPr>
                <w:t>OdePayloadViolation</w:t>
              </w:r>
            </w:hyperlink>
            <w:r>
              <w:t xml:space="preserve"> objects. See section </w:t>
            </w:r>
            <w:r w:rsidR="00A524BA">
              <w:fldChar w:fldCharType="begin"/>
            </w:r>
            <w:r w:rsidR="00A524BA">
              <w:instrText xml:space="preserve"> REF _Ref471814373 \r \h </w:instrText>
            </w:r>
            <w:r w:rsidR="00A524BA">
              <w:fldChar w:fldCharType="separate"/>
            </w:r>
            <w:r w:rsidR="00244E15">
              <w:t>8.2.3</w:t>
            </w:r>
            <w:r w:rsidR="00A524BA">
              <w:fldChar w:fldCharType="end"/>
            </w:r>
            <w:r w:rsidR="00A524BA">
              <w:t xml:space="preserve"> </w:t>
            </w:r>
            <w:r>
              <w:t>for details.</w:t>
            </w:r>
          </w:p>
        </w:tc>
        <w:tc>
          <w:tcPr>
            <w:tcW w:w="2233" w:type="dxa"/>
          </w:tcPr>
          <w:p w14:paraId="78C3B3A0" w14:textId="77777777" w:rsidR="00C26C45" w:rsidRPr="003E745F" w:rsidRDefault="00C26C45" w:rsidP="00C26C45"/>
        </w:tc>
        <w:tc>
          <w:tcPr>
            <w:tcW w:w="1855" w:type="dxa"/>
          </w:tcPr>
          <w:p w14:paraId="06CF0A53" w14:textId="77777777" w:rsidR="00C26C45" w:rsidRPr="003E745F" w:rsidRDefault="00C26C45" w:rsidP="00C26C45"/>
        </w:tc>
        <w:tc>
          <w:tcPr>
            <w:tcW w:w="2541" w:type="dxa"/>
          </w:tcPr>
          <w:p w14:paraId="4FCBB5BE" w14:textId="77777777" w:rsidR="00C26C45" w:rsidRPr="003E745F" w:rsidRDefault="00C26C45" w:rsidP="00C26C45">
            <w:pPr>
              <w:keepNext/>
            </w:pPr>
          </w:p>
        </w:tc>
      </w:tr>
      <w:tr w:rsidR="00A524BA" w:rsidRPr="003E745F" w14:paraId="54F45AB0" w14:textId="77777777" w:rsidTr="00A524BA">
        <w:tc>
          <w:tcPr>
            <w:tcW w:w="2053" w:type="dxa"/>
          </w:tcPr>
          <w:p w14:paraId="76A41888" w14:textId="5E2BE51D" w:rsidR="00A524BA" w:rsidRDefault="00A524BA" w:rsidP="00A524BA">
            <w:pPr>
              <w:rPr>
                <w:rFonts w:ascii="Courier New" w:hAnsi="Courier New" w:cs="Courier New"/>
              </w:rPr>
            </w:pPr>
            <w:r>
              <w:rPr>
                <w:rFonts w:ascii="Courier New" w:hAnsi="Courier New" w:cs="Courier New"/>
              </w:rPr>
              <w:t>serialId</w:t>
            </w:r>
          </w:p>
        </w:tc>
        <w:tc>
          <w:tcPr>
            <w:tcW w:w="1997" w:type="dxa"/>
          </w:tcPr>
          <w:p w14:paraId="104E1232" w14:textId="449DE122" w:rsidR="00A524BA" w:rsidRDefault="00A07767" w:rsidP="00A524BA">
            <w:pPr>
              <w:rPr>
                <w:rFonts w:ascii="Courier New" w:hAnsi="Courier New" w:cs="Courier New"/>
              </w:rPr>
            </w:pPr>
            <w:r>
              <w:rPr>
                <w:rFonts w:ascii="Courier New" w:hAnsi="Courier New" w:cs="Courier New"/>
              </w:rPr>
              <w:t>String</w:t>
            </w:r>
          </w:p>
        </w:tc>
        <w:tc>
          <w:tcPr>
            <w:tcW w:w="2271" w:type="dxa"/>
          </w:tcPr>
          <w:p w14:paraId="1E1CB426" w14:textId="327773D6" w:rsidR="00A524BA" w:rsidRDefault="00A07767" w:rsidP="00A524BA">
            <w:r>
              <w:t>A unique serial number representing this record.</w:t>
            </w:r>
          </w:p>
        </w:tc>
        <w:tc>
          <w:tcPr>
            <w:tcW w:w="2233" w:type="dxa"/>
          </w:tcPr>
          <w:p w14:paraId="4E37E12F" w14:textId="2BA39643" w:rsidR="00A524BA" w:rsidRPr="003E745F" w:rsidRDefault="00A07767" w:rsidP="00A524BA">
            <w:r>
              <w:t>N/A</w:t>
            </w:r>
          </w:p>
        </w:tc>
        <w:tc>
          <w:tcPr>
            <w:tcW w:w="1855" w:type="dxa"/>
          </w:tcPr>
          <w:p w14:paraId="50C69793" w14:textId="3DC857B0" w:rsidR="00A524BA" w:rsidRPr="003E745F" w:rsidRDefault="00A07767" w:rsidP="00A524BA">
            <w:r>
              <w:t>N/A</w:t>
            </w:r>
          </w:p>
        </w:tc>
        <w:tc>
          <w:tcPr>
            <w:tcW w:w="2541" w:type="dxa"/>
          </w:tcPr>
          <w:p w14:paraId="6DB1B186" w14:textId="49D8E27D" w:rsidR="00A524BA" w:rsidRPr="003E745F" w:rsidRDefault="00A07767" w:rsidP="00A524BA">
            <w:pPr>
              <w:keepNext/>
            </w:pPr>
            <w:r>
              <w:t>N/A</w:t>
            </w:r>
          </w:p>
        </w:tc>
      </w:tr>
      <w:tr w:rsidR="00666F71" w:rsidRPr="003E745F" w14:paraId="12FC998B" w14:textId="77777777" w:rsidTr="00A524BA">
        <w:tc>
          <w:tcPr>
            <w:tcW w:w="2053" w:type="dxa"/>
          </w:tcPr>
          <w:p w14:paraId="3389E477" w14:textId="77777777" w:rsidR="00666F71" w:rsidRPr="000D041D" w:rsidRDefault="00666F71" w:rsidP="00666F71">
            <w:pPr>
              <w:rPr>
                <w:rFonts w:ascii="Courier New" w:hAnsi="Courier New" w:cs="Courier New"/>
              </w:rPr>
            </w:pPr>
            <w:r>
              <w:rPr>
                <w:rFonts w:ascii="Courier New" w:hAnsi="Courier New" w:cs="Courier New"/>
              </w:rPr>
              <w:t>version</w:t>
            </w:r>
          </w:p>
        </w:tc>
        <w:tc>
          <w:tcPr>
            <w:tcW w:w="1997" w:type="dxa"/>
          </w:tcPr>
          <w:p w14:paraId="4C0E74C2" w14:textId="77777777" w:rsidR="00666F71" w:rsidRDefault="00666F71" w:rsidP="00666F71">
            <w:pPr>
              <w:rPr>
                <w:rFonts w:ascii="Courier New" w:hAnsi="Courier New" w:cs="Courier New"/>
              </w:rPr>
            </w:pPr>
            <w:r>
              <w:rPr>
                <w:rFonts w:ascii="Courier New" w:hAnsi="Courier New" w:cs="Courier New"/>
              </w:rPr>
              <w:t>Integer</w:t>
            </w:r>
          </w:p>
        </w:tc>
        <w:tc>
          <w:tcPr>
            <w:tcW w:w="2271" w:type="dxa"/>
          </w:tcPr>
          <w:p w14:paraId="61A213E9" w14:textId="55424062"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233" w:type="dxa"/>
          </w:tcPr>
          <w:p w14:paraId="21E2BEE4" w14:textId="7EE32FDE" w:rsidR="00666F71" w:rsidRPr="003E745F" w:rsidRDefault="00666F71" w:rsidP="00666F71">
            <w:r>
              <w:t>N/A</w:t>
            </w:r>
          </w:p>
        </w:tc>
        <w:tc>
          <w:tcPr>
            <w:tcW w:w="1855" w:type="dxa"/>
          </w:tcPr>
          <w:p w14:paraId="12C2043A" w14:textId="6CB04F4E" w:rsidR="00666F71" w:rsidRPr="003E745F" w:rsidRDefault="00666F71" w:rsidP="00666F71">
            <w:r>
              <w:t>1</w:t>
            </w:r>
          </w:p>
        </w:tc>
        <w:tc>
          <w:tcPr>
            <w:tcW w:w="2541" w:type="dxa"/>
          </w:tcPr>
          <w:p w14:paraId="3828DEEA" w14:textId="42DF66AF" w:rsidR="00666F71" w:rsidRPr="003E745F" w:rsidRDefault="00666F71" w:rsidP="00666F71">
            <w:pPr>
              <w:keepNext/>
            </w:pPr>
            <w:r>
              <w:t>MAX INT</w:t>
            </w:r>
          </w:p>
        </w:tc>
      </w:tr>
    </w:tbl>
    <w:p w14:paraId="7F9B1780" w14:textId="656BCB1B" w:rsidR="00C26C45" w:rsidRDefault="00C26C45" w:rsidP="00C26C45">
      <w:pPr>
        <w:pStyle w:val="Caption"/>
      </w:pPr>
      <w:bookmarkStart w:id="784" w:name="_Toc441572981"/>
      <w:bookmarkStart w:id="785" w:name="_Toc456253309"/>
      <w:r>
        <w:t xml:space="preserve">Table </w:t>
      </w:r>
      <w:fldSimple w:instr=" SEQ Table \* ARABIC ">
        <w:r w:rsidR="00C910EC">
          <w:rPr>
            <w:noProof/>
          </w:rPr>
          <w:t>9</w:t>
        </w:r>
      </w:fldSimple>
      <w:r>
        <w:t xml:space="preserve"> – OdeMsgMetadata</w:t>
      </w:r>
      <w:bookmarkEnd w:id="784"/>
      <w:bookmarkEnd w:id="785"/>
    </w:p>
    <w:p w14:paraId="6A1AA76C" w14:textId="77777777" w:rsidR="00752CB3" w:rsidRPr="00752CB3" w:rsidRDefault="00752CB3" w:rsidP="00752CB3"/>
    <w:p w14:paraId="1F52559C" w14:textId="72FEAEC3" w:rsidR="00C26C45" w:rsidRDefault="00C26C45" w:rsidP="00A524BA">
      <w:pPr>
        <w:pStyle w:val="Heading3"/>
      </w:pPr>
      <w:bookmarkStart w:id="786" w:name="_ODE_Payload_Violation"/>
      <w:bookmarkStart w:id="787" w:name="_Toc462052306"/>
      <w:bookmarkStart w:id="788" w:name="_Ref471814373"/>
      <w:bookmarkStart w:id="789" w:name="_Toc483908190"/>
      <w:bookmarkEnd w:id="786"/>
      <w:r w:rsidRPr="00284BEB">
        <w:t>ODE Payload Violation</w:t>
      </w:r>
      <w:bookmarkEnd w:id="787"/>
      <w:bookmarkEnd w:id="788"/>
      <w:bookmarkEnd w:id="789"/>
    </w:p>
    <w:p w14:paraId="2F836EAB" w14:textId="544D3958" w:rsidR="00A524BA" w:rsidRPr="00A524BA" w:rsidRDefault="007038D0" w:rsidP="00A524BA">
      <w:pPr>
        <w:rPr>
          <w:color w:val="FF0000"/>
        </w:rPr>
      </w:pPr>
      <w:r>
        <w:rPr>
          <w:color w:val="FF0000"/>
        </w:rPr>
        <w:t>STATUS</w:t>
      </w:r>
      <w:r w:rsidR="00A524BA" w:rsidRPr="00ED0E13">
        <w:rPr>
          <w:color w:val="FF0000"/>
        </w:rPr>
        <w:t xml:space="preserve">: </w:t>
      </w:r>
      <w:r w:rsidR="00A524BA">
        <w:rPr>
          <w:color w:val="FF0000"/>
        </w:rPr>
        <w:t>ODE Payload Violations schema have not yet been implemented.</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62B93D" w14:textId="77777777" w:rsidTr="00C26C45">
        <w:tc>
          <w:tcPr>
            <w:tcW w:w="2159" w:type="dxa"/>
          </w:tcPr>
          <w:p w14:paraId="34AB04CF" w14:textId="77777777" w:rsidR="00C26C45" w:rsidRPr="006E5FF6" w:rsidRDefault="00C26C45" w:rsidP="00C26C45">
            <w:pPr>
              <w:rPr>
                <w:b/>
              </w:rPr>
            </w:pPr>
            <w:r w:rsidRPr="006E5FF6">
              <w:rPr>
                <w:b/>
              </w:rPr>
              <w:lastRenderedPageBreak/>
              <w:t>Name</w:t>
            </w:r>
          </w:p>
        </w:tc>
        <w:tc>
          <w:tcPr>
            <w:tcW w:w="2159" w:type="dxa"/>
          </w:tcPr>
          <w:p w14:paraId="1FE44973" w14:textId="77777777" w:rsidR="00C26C45" w:rsidRPr="006E5FF6" w:rsidRDefault="00C26C45" w:rsidP="00C26C45">
            <w:pPr>
              <w:rPr>
                <w:b/>
              </w:rPr>
            </w:pPr>
            <w:r w:rsidRPr="006E5FF6">
              <w:rPr>
                <w:b/>
              </w:rPr>
              <w:t>Type</w:t>
            </w:r>
          </w:p>
        </w:tc>
        <w:tc>
          <w:tcPr>
            <w:tcW w:w="2158" w:type="dxa"/>
          </w:tcPr>
          <w:p w14:paraId="13E288DD" w14:textId="77777777" w:rsidR="00C26C45" w:rsidRPr="006E5FF6" w:rsidRDefault="00C26C45" w:rsidP="00C26C45">
            <w:pPr>
              <w:rPr>
                <w:b/>
              </w:rPr>
            </w:pPr>
            <w:r w:rsidRPr="006E5FF6">
              <w:rPr>
                <w:b/>
              </w:rPr>
              <w:t>Description</w:t>
            </w:r>
          </w:p>
        </w:tc>
        <w:tc>
          <w:tcPr>
            <w:tcW w:w="2158" w:type="dxa"/>
          </w:tcPr>
          <w:p w14:paraId="74A92FB8" w14:textId="77777777" w:rsidR="00C26C45" w:rsidRPr="006E5FF6" w:rsidRDefault="00C26C45" w:rsidP="00C26C45">
            <w:pPr>
              <w:rPr>
                <w:b/>
              </w:rPr>
            </w:pPr>
            <w:r w:rsidRPr="006E5FF6">
              <w:rPr>
                <w:b/>
              </w:rPr>
              <w:t>Units</w:t>
            </w:r>
          </w:p>
        </w:tc>
        <w:tc>
          <w:tcPr>
            <w:tcW w:w="2158" w:type="dxa"/>
          </w:tcPr>
          <w:p w14:paraId="199890D8" w14:textId="77777777" w:rsidR="00C26C45" w:rsidRPr="006E5FF6" w:rsidRDefault="00C26C45" w:rsidP="00C26C45">
            <w:pPr>
              <w:rPr>
                <w:b/>
              </w:rPr>
            </w:pPr>
            <w:r w:rsidRPr="006E5FF6">
              <w:rPr>
                <w:b/>
              </w:rPr>
              <w:t>Valid Min</w:t>
            </w:r>
          </w:p>
        </w:tc>
        <w:tc>
          <w:tcPr>
            <w:tcW w:w="2158" w:type="dxa"/>
          </w:tcPr>
          <w:p w14:paraId="0CF970A2" w14:textId="77777777" w:rsidR="00C26C45" w:rsidRPr="006E5FF6" w:rsidRDefault="00C26C45" w:rsidP="00C26C45">
            <w:pPr>
              <w:rPr>
                <w:b/>
              </w:rPr>
            </w:pPr>
            <w:r w:rsidRPr="006E5FF6">
              <w:rPr>
                <w:b/>
              </w:rPr>
              <w:t>Valid Max</w:t>
            </w:r>
          </w:p>
        </w:tc>
      </w:tr>
      <w:tr w:rsidR="00722B15" w:rsidRPr="003E745F" w14:paraId="5B510739" w14:textId="77777777" w:rsidTr="00ED0E13">
        <w:tc>
          <w:tcPr>
            <w:tcW w:w="2159" w:type="dxa"/>
          </w:tcPr>
          <w:p w14:paraId="52C950D4" w14:textId="77777777" w:rsidR="00722B15" w:rsidRPr="008A47E8" w:rsidRDefault="00722B15" w:rsidP="00722B15">
            <w:pPr>
              <w:rPr>
                <w:rFonts w:ascii="Courier New" w:hAnsi="Courier New" w:cs="Courier New"/>
              </w:rPr>
            </w:pPr>
            <w:r>
              <w:rPr>
                <w:rFonts w:ascii="Courier New" w:hAnsi="Courier New" w:cs="Courier New"/>
              </w:rPr>
              <w:t>actualValue</w:t>
            </w:r>
          </w:p>
        </w:tc>
        <w:tc>
          <w:tcPr>
            <w:tcW w:w="2159" w:type="dxa"/>
          </w:tcPr>
          <w:p w14:paraId="102EA41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6858EBDA" w14:textId="4E8EF564" w:rsidR="00722B15" w:rsidRDefault="00722B15" w:rsidP="00722B15">
            <w:r>
              <w:t>The actual value of the field</w:t>
            </w:r>
          </w:p>
        </w:tc>
        <w:tc>
          <w:tcPr>
            <w:tcW w:w="2158" w:type="dxa"/>
          </w:tcPr>
          <w:p w14:paraId="365CF592" w14:textId="180A6FA6" w:rsidR="00722B15" w:rsidRDefault="00722B15" w:rsidP="00722B15">
            <w:r>
              <w:t>The Unit of measure of the fieldName</w:t>
            </w:r>
          </w:p>
        </w:tc>
        <w:tc>
          <w:tcPr>
            <w:tcW w:w="2158" w:type="dxa"/>
          </w:tcPr>
          <w:p w14:paraId="2745A0AE" w14:textId="1EE36298" w:rsidR="00722B15" w:rsidRPr="003E745F" w:rsidRDefault="00722B15" w:rsidP="00722B15">
            <w:r>
              <w:t>Min Decimal</w:t>
            </w:r>
          </w:p>
        </w:tc>
        <w:tc>
          <w:tcPr>
            <w:tcW w:w="2158" w:type="dxa"/>
          </w:tcPr>
          <w:p w14:paraId="3532075B" w14:textId="144A2AE0" w:rsidR="00722B15" w:rsidRPr="003E745F" w:rsidRDefault="00722B15" w:rsidP="00722B15">
            <w:pPr>
              <w:keepNext/>
            </w:pPr>
            <w:r>
              <w:t>Max Decimal</w:t>
            </w:r>
          </w:p>
        </w:tc>
      </w:tr>
      <w:tr w:rsidR="00722B15" w:rsidRPr="003E745F" w14:paraId="03CA5DDE" w14:textId="77777777" w:rsidTr="00C26C45">
        <w:tc>
          <w:tcPr>
            <w:tcW w:w="2159" w:type="dxa"/>
          </w:tcPr>
          <w:p w14:paraId="5E693073" w14:textId="77777777" w:rsidR="00722B15" w:rsidRPr="003E745F" w:rsidRDefault="00722B15" w:rsidP="00722B15">
            <w:r w:rsidRPr="008A47E8">
              <w:rPr>
                <w:rFonts w:ascii="Courier New" w:hAnsi="Courier New" w:cs="Courier New"/>
              </w:rPr>
              <w:t>fieldName</w:t>
            </w:r>
          </w:p>
        </w:tc>
        <w:tc>
          <w:tcPr>
            <w:tcW w:w="2159" w:type="dxa"/>
          </w:tcPr>
          <w:p w14:paraId="04749D13" w14:textId="77777777" w:rsidR="00722B15" w:rsidRPr="003E745F" w:rsidRDefault="00722B15" w:rsidP="00722B15">
            <w:r>
              <w:t>string</w:t>
            </w:r>
          </w:p>
        </w:tc>
        <w:tc>
          <w:tcPr>
            <w:tcW w:w="2158" w:type="dxa"/>
          </w:tcPr>
          <w:p w14:paraId="08BA8798" w14:textId="77777777" w:rsidR="00722B15" w:rsidRPr="003E745F" w:rsidRDefault="00722B15" w:rsidP="00722B15">
            <w:r>
              <w:t>The name of the payload field for which violation was detected.</w:t>
            </w:r>
          </w:p>
        </w:tc>
        <w:tc>
          <w:tcPr>
            <w:tcW w:w="2158" w:type="dxa"/>
          </w:tcPr>
          <w:p w14:paraId="76F093B4" w14:textId="77777777" w:rsidR="00722B15" w:rsidRPr="003E745F" w:rsidRDefault="00722B15" w:rsidP="00722B15">
            <w:r>
              <w:t>N/A</w:t>
            </w:r>
          </w:p>
        </w:tc>
        <w:tc>
          <w:tcPr>
            <w:tcW w:w="2158" w:type="dxa"/>
          </w:tcPr>
          <w:p w14:paraId="065F5728" w14:textId="77777777" w:rsidR="00722B15" w:rsidRPr="003E745F" w:rsidRDefault="00722B15" w:rsidP="00722B15"/>
        </w:tc>
        <w:tc>
          <w:tcPr>
            <w:tcW w:w="2158" w:type="dxa"/>
          </w:tcPr>
          <w:p w14:paraId="129F4944" w14:textId="77777777" w:rsidR="00722B15" w:rsidRPr="003E745F" w:rsidRDefault="00722B15" w:rsidP="00722B15"/>
        </w:tc>
      </w:tr>
      <w:tr w:rsidR="00722B15" w:rsidRPr="003E745F" w14:paraId="4EC100F1" w14:textId="77777777" w:rsidTr="00C26C45">
        <w:tc>
          <w:tcPr>
            <w:tcW w:w="2159" w:type="dxa"/>
          </w:tcPr>
          <w:p w14:paraId="057FCEEA" w14:textId="77777777" w:rsidR="00722B15" w:rsidRPr="000D041D" w:rsidRDefault="00722B15" w:rsidP="00722B15">
            <w:pPr>
              <w:rPr>
                <w:rFonts w:ascii="Courier New" w:hAnsi="Courier New" w:cs="Courier New"/>
              </w:rPr>
            </w:pPr>
            <w:r w:rsidRPr="008A47E8">
              <w:rPr>
                <w:rFonts w:ascii="Courier New" w:hAnsi="Courier New" w:cs="Courier New"/>
              </w:rPr>
              <w:t>validMax</w:t>
            </w:r>
          </w:p>
        </w:tc>
        <w:tc>
          <w:tcPr>
            <w:tcW w:w="2159" w:type="dxa"/>
          </w:tcPr>
          <w:p w14:paraId="1331A281"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7233EAE1" w14:textId="77777777" w:rsidR="00722B15" w:rsidRPr="003E745F" w:rsidRDefault="00722B15" w:rsidP="00722B15">
            <w:r>
              <w:t>Maximum value considered to be valid.</w:t>
            </w:r>
          </w:p>
        </w:tc>
        <w:tc>
          <w:tcPr>
            <w:tcW w:w="2158" w:type="dxa"/>
          </w:tcPr>
          <w:p w14:paraId="4CC6A689" w14:textId="77777777" w:rsidR="00722B15" w:rsidRPr="003E745F" w:rsidRDefault="00722B15" w:rsidP="00722B15">
            <w:r>
              <w:t>The Unit of measure of the fieldName</w:t>
            </w:r>
          </w:p>
        </w:tc>
        <w:tc>
          <w:tcPr>
            <w:tcW w:w="2158" w:type="dxa"/>
          </w:tcPr>
          <w:p w14:paraId="7BEFA5B7" w14:textId="77777777" w:rsidR="00722B15" w:rsidRPr="003E745F" w:rsidRDefault="00722B15" w:rsidP="00722B15"/>
        </w:tc>
        <w:tc>
          <w:tcPr>
            <w:tcW w:w="2158" w:type="dxa"/>
          </w:tcPr>
          <w:p w14:paraId="33B5566A" w14:textId="77777777" w:rsidR="00722B15" w:rsidRPr="003E745F" w:rsidRDefault="00722B15" w:rsidP="00722B15">
            <w:pPr>
              <w:keepNext/>
            </w:pPr>
          </w:p>
        </w:tc>
      </w:tr>
      <w:tr w:rsidR="00722B15" w:rsidRPr="003E745F" w14:paraId="17E99EF1" w14:textId="77777777" w:rsidTr="00C26C45">
        <w:tc>
          <w:tcPr>
            <w:tcW w:w="2159" w:type="dxa"/>
          </w:tcPr>
          <w:p w14:paraId="5D4DEE9F" w14:textId="77777777" w:rsidR="00722B15" w:rsidRDefault="00722B15" w:rsidP="00722B15">
            <w:pPr>
              <w:rPr>
                <w:rFonts w:ascii="Courier New" w:hAnsi="Courier New" w:cs="Courier New"/>
              </w:rPr>
            </w:pPr>
            <w:r w:rsidRPr="008A47E8">
              <w:rPr>
                <w:rFonts w:ascii="Courier New" w:hAnsi="Courier New" w:cs="Courier New"/>
              </w:rPr>
              <w:t>validMin</w:t>
            </w:r>
          </w:p>
        </w:tc>
        <w:tc>
          <w:tcPr>
            <w:tcW w:w="2159" w:type="dxa"/>
          </w:tcPr>
          <w:p w14:paraId="11C83822" w14:textId="77777777" w:rsidR="00722B15" w:rsidRDefault="00722B15" w:rsidP="00722B15">
            <w:pPr>
              <w:rPr>
                <w:rFonts w:ascii="Courier New" w:hAnsi="Courier New" w:cs="Courier New"/>
              </w:rPr>
            </w:pPr>
            <w:r>
              <w:rPr>
                <w:rFonts w:ascii="Courier New" w:hAnsi="Courier New" w:cs="Courier New"/>
              </w:rPr>
              <w:t>Decimal</w:t>
            </w:r>
          </w:p>
        </w:tc>
        <w:tc>
          <w:tcPr>
            <w:tcW w:w="2158" w:type="dxa"/>
          </w:tcPr>
          <w:p w14:paraId="491E392E" w14:textId="77777777" w:rsidR="00722B15" w:rsidRDefault="00722B15" w:rsidP="00722B15">
            <w:r>
              <w:t>Minimum value considered to be valid</w:t>
            </w:r>
          </w:p>
        </w:tc>
        <w:tc>
          <w:tcPr>
            <w:tcW w:w="2158" w:type="dxa"/>
          </w:tcPr>
          <w:p w14:paraId="278488D5" w14:textId="77777777" w:rsidR="00722B15" w:rsidRPr="003E745F" w:rsidRDefault="00722B15" w:rsidP="00722B15">
            <w:r>
              <w:t>The Unit of measure of the fieldName</w:t>
            </w:r>
          </w:p>
        </w:tc>
        <w:tc>
          <w:tcPr>
            <w:tcW w:w="2158" w:type="dxa"/>
          </w:tcPr>
          <w:p w14:paraId="2282152B" w14:textId="77777777" w:rsidR="00722B15" w:rsidRPr="003E745F" w:rsidRDefault="00722B15" w:rsidP="00722B15"/>
        </w:tc>
        <w:tc>
          <w:tcPr>
            <w:tcW w:w="2158" w:type="dxa"/>
          </w:tcPr>
          <w:p w14:paraId="7372D887" w14:textId="77777777" w:rsidR="00722B15" w:rsidRPr="003E745F" w:rsidRDefault="00722B15" w:rsidP="00722B15">
            <w:pPr>
              <w:keepNext/>
            </w:pPr>
          </w:p>
        </w:tc>
      </w:tr>
    </w:tbl>
    <w:p w14:paraId="78834C9A" w14:textId="77777777" w:rsidR="00C26C45" w:rsidRPr="00D967F2" w:rsidRDefault="00C26C45" w:rsidP="00C26C45"/>
    <w:p w14:paraId="2B7D685F" w14:textId="05BAD96B" w:rsidR="00C26C45" w:rsidRDefault="00C26C45" w:rsidP="00410F95">
      <w:pPr>
        <w:pStyle w:val="Heading3"/>
      </w:pPr>
      <w:bookmarkStart w:id="790" w:name="_ODE_Data_Message"/>
      <w:bookmarkStart w:id="791" w:name="_Toc462052308"/>
      <w:bookmarkStart w:id="792" w:name="_Toc483908191"/>
      <w:bookmarkEnd w:id="790"/>
      <w:r w:rsidRPr="00284BEB">
        <w:t xml:space="preserve">ODE </w:t>
      </w:r>
      <w:r w:rsidR="00410F95">
        <w:t>GET TOKEN</w:t>
      </w:r>
      <w:r w:rsidRPr="00284BEB">
        <w:t xml:space="preserve"> Response</w:t>
      </w:r>
      <w:bookmarkEnd w:id="791"/>
      <w:bookmarkEnd w:id="792"/>
    </w:p>
    <w:p w14:paraId="0519CD92" w14:textId="0D34CB49"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Get Token Response Message has not yet been implemented</w:t>
      </w:r>
    </w:p>
    <w:p w14:paraId="49F01156"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58EC7850" w14:textId="77777777" w:rsidTr="00C26C45">
        <w:tc>
          <w:tcPr>
            <w:tcW w:w="2159" w:type="dxa"/>
          </w:tcPr>
          <w:p w14:paraId="19D5EC08" w14:textId="77777777" w:rsidR="00C26C45" w:rsidRPr="006E5FF6" w:rsidRDefault="00C26C45" w:rsidP="00C26C45">
            <w:pPr>
              <w:rPr>
                <w:b/>
              </w:rPr>
            </w:pPr>
            <w:r w:rsidRPr="006E5FF6">
              <w:rPr>
                <w:b/>
              </w:rPr>
              <w:t>Name</w:t>
            </w:r>
          </w:p>
        </w:tc>
        <w:tc>
          <w:tcPr>
            <w:tcW w:w="2159" w:type="dxa"/>
          </w:tcPr>
          <w:p w14:paraId="3ECCB5F0" w14:textId="77777777" w:rsidR="00C26C45" w:rsidRPr="006E5FF6" w:rsidRDefault="00C26C45" w:rsidP="00C26C45">
            <w:pPr>
              <w:rPr>
                <w:b/>
              </w:rPr>
            </w:pPr>
            <w:r w:rsidRPr="006E5FF6">
              <w:rPr>
                <w:b/>
              </w:rPr>
              <w:t>Type</w:t>
            </w:r>
          </w:p>
        </w:tc>
        <w:tc>
          <w:tcPr>
            <w:tcW w:w="2158" w:type="dxa"/>
          </w:tcPr>
          <w:p w14:paraId="4E6C9985" w14:textId="77777777" w:rsidR="00C26C45" w:rsidRPr="006E5FF6" w:rsidRDefault="00C26C45" w:rsidP="00C26C45">
            <w:pPr>
              <w:rPr>
                <w:b/>
              </w:rPr>
            </w:pPr>
            <w:r w:rsidRPr="006E5FF6">
              <w:rPr>
                <w:b/>
              </w:rPr>
              <w:t>Description</w:t>
            </w:r>
          </w:p>
        </w:tc>
        <w:tc>
          <w:tcPr>
            <w:tcW w:w="2158" w:type="dxa"/>
          </w:tcPr>
          <w:p w14:paraId="374A5B48" w14:textId="77777777" w:rsidR="00C26C45" w:rsidRPr="006E5FF6" w:rsidRDefault="00C26C45" w:rsidP="00C26C45">
            <w:pPr>
              <w:rPr>
                <w:b/>
              </w:rPr>
            </w:pPr>
            <w:r w:rsidRPr="006E5FF6">
              <w:rPr>
                <w:b/>
              </w:rPr>
              <w:t>Units</w:t>
            </w:r>
          </w:p>
        </w:tc>
        <w:tc>
          <w:tcPr>
            <w:tcW w:w="2158" w:type="dxa"/>
          </w:tcPr>
          <w:p w14:paraId="3A9CBC70" w14:textId="77777777" w:rsidR="00C26C45" w:rsidRPr="006E5FF6" w:rsidRDefault="00C26C45" w:rsidP="00C26C45">
            <w:pPr>
              <w:rPr>
                <w:b/>
              </w:rPr>
            </w:pPr>
            <w:r w:rsidRPr="006E5FF6">
              <w:rPr>
                <w:b/>
              </w:rPr>
              <w:t>Valid Min</w:t>
            </w:r>
          </w:p>
        </w:tc>
        <w:tc>
          <w:tcPr>
            <w:tcW w:w="2158" w:type="dxa"/>
          </w:tcPr>
          <w:p w14:paraId="29F5E204" w14:textId="77777777" w:rsidR="00C26C45" w:rsidRPr="006E5FF6" w:rsidRDefault="00C26C45" w:rsidP="00C26C45">
            <w:pPr>
              <w:rPr>
                <w:b/>
              </w:rPr>
            </w:pPr>
            <w:r w:rsidRPr="006E5FF6">
              <w:rPr>
                <w:b/>
              </w:rPr>
              <w:t>Valid Max</w:t>
            </w:r>
          </w:p>
        </w:tc>
      </w:tr>
      <w:tr w:rsidR="00C26C45" w:rsidRPr="003E745F" w14:paraId="28D3D536" w14:textId="77777777" w:rsidTr="00C26C45">
        <w:tc>
          <w:tcPr>
            <w:tcW w:w="2159" w:type="dxa"/>
          </w:tcPr>
          <w:p w14:paraId="02D06C22" w14:textId="77777777" w:rsidR="00C26C45" w:rsidRPr="003E745F" w:rsidRDefault="00C26C45" w:rsidP="00C26C45">
            <w:r>
              <w:rPr>
                <w:rFonts w:ascii="Courier New" w:hAnsi="Courier New" w:cs="Courier New"/>
              </w:rPr>
              <w:t>data</w:t>
            </w:r>
            <w:r w:rsidRPr="005A611E">
              <w:rPr>
                <w:rFonts w:ascii="Courier New" w:hAnsi="Courier New" w:cs="Courier New"/>
              </w:rPr>
              <w:t>Type</w:t>
            </w:r>
          </w:p>
        </w:tc>
        <w:tc>
          <w:tcPr>
            <w:tcW w:w="2159" w:type="dxa"/>
          </w:tcPr>
          <w:p w14:paraId="10D10A61" w14:textId="77777777" w:rsidR="00C26C45" w:rsidRPr="003E745F" w:rsidRDefault="00C26C45" w:rsidP="00C26C45">
            <w:r>
              <w:t>string</w:t>
            </w:r>
          </w:p>
        </w:tc>
        <w:tc>
          <w:tcPr>
            <w:tcW w:w="2158" w:type="dxa"/>
          </w:tcPr>
          <w:p w14:paraId="3E87DD4B" w14:textId="77777777" w:rsidR="00C26C45" w:rsidRPr="003E745F" w:rsidRDefault="00C26C45" w:rsidP="00C26C45">
            <w:r>
              <w:t>Authorization response type</w:t>
            </w:r>
          </w:p>
        </w:tc>
        <w:tc>
          <w:tcPr>
            <w:tcW w:w="2158" w:type="dxa"/>
          </w:tcPr>
          <w:p w14:paraId="7D415D9C" w14:textId="77777777" w:rsidR="00C26C45" w:rsidRPr="003E745F" w:rsidRDefault="00C26C45" w:rsidP="00C26C45">
            <w:r>
              <w:t xml:space="preserve">Enum </w:t>
            </w:r>
          </w:p>
        </w:tc>
        <w:tc>
          <w:tcPr>
            <w:tcW w:w="2158" w:type="dxa"/>
          </w:tcPr>
          <w:p w14:paraId="4FB121EE" w14:textId="122ACBB2" w:rsidR="00C26C45" w:rsidRPr="003E745F" w:rsidRDefault="00C26C45" w:rsidP="00C26C45">
            <w:r>
              <w:t>"</w:t>
            </w:r>
            <w:r w:rsidR="00410F95">
              <w:t>security</w:t>
            </w:r>
            <w:r>
              <w:t>"</w:t>
            </w:r>
          </w:p>
        </w:tc>
        <w:tc>
          <w:tcPr>
            <w:tcW w:w="2158" w:type="dxa"/>
          </w:tcPr>
          <w:p w14:paraId="596F95D4" w14:textId="2293E8AE" w:rsidR="00C26C45" w:rsidRPr="003E745F" w:rsidRDefault="00C26C45" w:rsidP="00C26C45">
            <w:r>
              <w:t>"</w:t>
            </w:r>
            <w:r w:rsidR="00410F95">
              <w:t>security</w:t>
            </w:r>
            <w:r>
              <w:t>"</w:t>
            </w:r>
          </w:p>
        </w:tc>
      </w:tr>
      <w:tr w:rsidR="00666F71" w:rsidRPr="003E745F" w14:paraId="1C79E254" w14:textId="77777777" w:rsidTr="00C26C45">
        <w:tc>
          <w:tcPr>
            <w:tcW w:w="2159" w:type="dxa"/>
          </w:tcPr>
          <w:p w14:paraId="61A7415F"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6883C1A9"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21A95CAB" w14:textId="0CF4F6E6"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7954D1A7" w14:textId="6C784533" w:rsidR="00666F71" w:rsidRPr="003E745F" w:rsidRDefault="00666F71" w:rsidP="00666F71">
            <w:r>
              <w:t>N/A</w:t>
            </w:r>
          </w:p>
        </w:tc>
        <w:tc>
          <w:tcPr>
            <w:tcW w:w="2158" w:type="dxa"/>
          </w:tcPr>
          <w:p w14:paraId="45FBE316" w14:textId="70A20CA6" w:rsidR="00666F71" w:rsidRPr="003E745F" w:rsidRDefault="00666F71" w:rsidP="00666F71">
            <w:r>
              <w:t>1</w:t>
            </w:r>
          </w:p>
        </w:tc>
        <w:tc>
          <w:tcPr>
            <w:tcW w:w="2158" w:type="dxa"/>
          </w:tcPr>
          <w:p w14:paraId="6B43A0BA" w14:textId="1B2650FA" w:rsidR="00666F71" w:rsidRPr="003E745F" w:rsidRDefault="00666F71" w:rsidP="00666F71">
            <w:pPr>
              <w:keepNext/>
            </w:pPr>
            <w:r>
              <w:t>MAX INT</w:t>
            </w:r>
          </w:p>
        </w:tc>
      </w:tr>
    </w:tbl>
    <w:p w14:paraId="0AEC7394" w14:textId="735BAE16" w:rsidR="00C26C45" w:rsidRDefault="00C26C45" w:rsidP="00C26C45">
      <w:pPr>
        <w:pStyle w:val="Caption"/>
      </w:pPr>
      <w:bookmarkStart w:id="793" w:name="_Toc441572983"/>
      <w:bookmarkStart w:id="794" w:name="_Toc456253311"/>
      <w:r>
        <w:t xml:space="preserve">Table </w:t>
      </w:r>
      <w:fldSimple w:instr=" SEQ Table \* ARABIC ">
        <w:r w:rsidR="00C910EC">
          <w:rPr>
            <w:noProof/>
          </w:rPr>
          <w:t>10</w:t>
        </w:r>
      </w:fldSimple>
      <w:r>
        <w:t xml:space="preserve"> - OdeAuthentication</w:t>
      </w:r>
      <w:bookmarkEnd w:id="793"/>
      <w:bookmarkEnd w:id="794"/>
    </w:p>
    <w:p w14:paraId="2C1ABE0C" w14:textId="5290E6E8" w:rsidR="00C26C45" w:rsidRDefault="00C26C45" w:rsidP="0016253B">
      <w:pPr>
        <w:pStyle w:val="Heading3"/>
      </w:pPr>
      <w:bookmarkStart w:id="795" w:name="_Toc462052309"/>
      <w:bookmarkStart w:id="796" w:name="_Toc483908192"/>
      <w:r w:rsidRPr="00284BEB">
        <w:lastRenderedPageBreak/>
        <w:t>ODE Status Message</w:t>
      </w:r>
      <w:bookmarkEnd w:id="795"/>
      <w:bookmarkEnd w:id="796"/>
    </w:p>
    <w:p w14:paraId="18F99E90" w14:textId="447B4938"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Status Message has not yet been implemented</w:t>
      </w:r>
    </w:p>
    <w:p w14:paraId="3B44C9BD"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C26C45" w:rsidRPr="006E5FF6" w14:paraId="050AB94C" w14:textId="77777777" w:rsidTr="00C26C45">
        <w:tc>
          <w:tcPr>
            <w:tcW w:w="2159" w:type="dxa"/>
          </w:tcPr>
          <w:p w14:paraId="58FC1FD1" w14:textId="77777777" w:rsidR="00C26C45" w:rsidRPr="006E5FF6" w:rsidRDefault="00C26C45" w:rsidP="00C26C45">
            <w:pPr>
              <w:rPr>
                <w:b/>
              </w:rPr>
            </w:pPr>
            <w:r w:rsidRPr="006E5FF6">
              <w:rPr>
                <w:b/>
              </w:rPr>
              <w:t>Name</w:t>
            </w:r>
          </w:p>
        </w:tc>
        <w:tc>
          <w:tcPr>
            <w:tcW w:w="2159" w:type="dxa"/>
          </w:tcPr>
          <w:p w14:paraId="5B5D6BB1" w14:textId="77777777" w:rsidR="00C26C45" w:rsidRPr="006E5FF6" w:rsidRDefault="00C26C45" w:rsidP="00C26C45">
            <w:pPr>
              <w:rPr>
                <w:b/>
              </w:rPr>
            </w:pPr>
            <w:r w:rsidRPr="006E5FF6">
              <w:rPr>
                <w:b/>
              </w:rPr>
              <w:t>Type</w:t>
            </w:r>
          </w:p>
        </w:tc>
        <w:tc>
          <w:tcPr>
            <w:tcW w:w="2158" w:type="dxa"/>
          </w:tcPr>
          <w:p w14:paraId="29F94C2E" w14:textId="77777777" w:rsidR="00C26C45" w:rsidRPr="006E5FF6" w:rsidRDefault="00C26C45" w:rsidP="00C26C45">
            <w:pPr>
              <w:rPr>
                <w:b/>
              </w:rPr>
            </w:pPr>
            <w:r w:rsidRPr="006E5FF6">
              <w:rPr>
                <w:b/>
              </w:rPr>
              <w:t>Description</w:t>
            </w:r>
          </w:p>
        </w:tc>
        <w:tc>
          <w:tcPr>
            <w:tcW w:w="2158" w:type="dxa"/>
          </w:tcPr>
          <w:p w14:paraId="5BEC433F" w14:textId="77777777" w:rsidR="00C26C45" w:rsidRPr="006E5FF6" w:rsidRDefault="00C26C45" w:rsidP="00C26C45">
            <w:pPr>
              <w:rPr>
                <w:b/>
              </w:rPr>
            </w:pPr>
            <w:r w:rsidRPr="006E5FF6">
              <w:rPr>
                <w:b/>
              </w:rPr>
              <w:t>Units</w:t>
            </w:r>
          </w:p>
        </w:tc>
        <w:tc>
          <w:tcPr>
            <w:tcW w:w="2158" w:type="dxa"/>
          </w:tcPr>
          <w:p w14:paraId="11DCAD1E" w14:textId="77777777" w:rsidR="00C26C45" w:rsidRPr="006E5FF6" w:rsidRDefault="00C26C45" w:rsidP="00C26C45">
            <w:pPr>
              <w:rPr>
                <w:b/>
              </w:rPr>
            </w:pPr>
            <w:r w:rsidRPr="006E5FF6">
              <w:rPr>
                <w:b/>
              </w:rPr>
              <w:t>Valid Min</w:t>
            </w:r>
          </w:p>
        </w:tc>
        <w:tc>
          <w:tcPr>
            <w:tcW w:w="2158" w:type="dxa"/>
          </w:tcPr>
          <w:p w14:paraId="59EA1A95" w14:textId="77777777" w:rsidR="00C26C45" w:rsidRPr="006E5FF6" w:rsidRDefault="00C26C45" w:rsidP="00C26C45">
            <w:pPr>
              <w:rPr>
                <w:b/>
              </w:rPr>
            </w:pPr>
            <w:r w:rsidRPr="006E5FF6">
              <w:rPr>
                <w:b/>
              </w:rPr>
              <w:t>Valid Max</w:t>
            </w:r>
          </w:p>
        </w:tc>
      </w:tr>
      <w:tr w:rsidR="00C26C45" w:rsidRPr="003E745F" w14:paraId="607D84E7" w14:textId="77777777" w:rsidTr="00C26C45">
        <w:tc>
          <w:tcPr>
            <w:tcW w:w="2159" w:type="dxa"/>
          </w:tcPr>
          <w:p w14:paraId="0773530F" w14:textId="77777777" w:rsidR="00C26C45" w:rsidRPr="003E745F" w:rsidRDefault="00C26C45" w:rsidP="00C26C45">
            <w:r>
              <w:rPr>
                <w:rFonts w:ascii="Courier New" w:hAnsi="Courier New" w:cs="Courier New"/>
              </w:rPr>
              <w:t>status</w:t>
            </w:r>
          </w:p>
        </w:tc>
        <w:tc>
          <w:tcPr>
            <w:tcW w:w="2159" w:type="dxa"/>
          </w:tcPr>
          <w:p w14:paraId="6E460DA2" w14:textId="77777777" w:rsidR="00C26C45" w:rsidRPr="003E745F" w:rsidRDefault="00C26C45" w:rsidP="00C26C45">
            <w:pPr>
              <w:tabs>
                <w:tab w:val="left" w:pos="1192"/>
              </w:tabs>
            </w:pPr>
            <w:r>
              <w:t>String</w:t>
            </w:r>
            <w:r>
              <w:tab/>
            </w:r>
          </w:p>
        </w:tc>
        <w:tc>
          <w:tcPr>
            <w:tcW w:w="2158" w:type="dxa"/>
          </w:tcPr>
          <w:p w14:paraId="1085FFFB" w14:textId="77777777" w:rsidR="00C26C45" w:rsidRPr="003E745F" w:rsidRDefault="00C26C45" w:rsidP="00C26C45">
            <w:r>
              <w:t>Request status</w:t>
            </w:r>
          </w:p>
        </w:tc>
        <w:tc>
          <w:tcPr>
            <w:tcW w:w="2158" w:type="dxa"/>
          </w:tcPr>
          <w:p w14:paraId="7FBA0B09" w14:textId="77777777" w:rsidR="00C26C45" w:rsidRPr="003E745F" w:rsidRDefault="00C26C45" w:rsidP="00C26C45">
            <w:r>
              <w:t xml:space="preserve">Enum </w:t>
            </w:r>
          </w:p>
        </w:tc>
        <w:tc>
          <w:tcPr>
            <w:tcW w:w="2158" w:type="dxa"/>
          </w:tcPr>
          <w:p w14:paraId="1F4643B8" w14:textId="77777777" w:rsidR="00C26C45" w:rsidRPr="003E745F" w:rsidRDefault="00C26C45" w:rsidP="00C26C45">
            <w:r>
              <w:t>"status"</w:t>
            </w:r>
          </w:p>
        </w:tc>
        <w:tc>
          <w:tcPr>
            <w:tcW w:w="2158" w:type="dxa"/>
          </w:tcPr>
          <w:p w14:paraId="65A0AF9A" w14:textId="77777777" w:rsidR="00C26C45" w:rsidRPr="003E745F" w:rsidRDefault="00C26C45" w:rsidP="00C26C45">
            <w:r>
              <w:t>"status"</w:t>
            </w:r>
          </w:p>
        </w:tc>
      </w:tr>
      <w:tr w:rsidR="00666F71" w:rsidRPr="003E745F" w14:paraId="38243BF1" w14:textId="77777777" w:rsidTr="00C26C45">
        <w:tc>
          <w:tcPr>
            <w:tcW w:w="2159" w:type="dxa"/>
          </w:tcPr>
          <w:p w14:paraId="4A608994"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748ACFAC"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0C4E02AE" w14:textId="591ACAAF"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7C9972B" w14:textId="32463A2E" w:rsidR="00666F71" w:rsidRPr="003E745F" w:rsidRDefault="00666F71" w:rsidP="00666F71">
            <w:r>
              <w:t>N/A</w:t>
            </w:r>
          </w:p>
        </w:tc>
        <w:tc>
          <w:tcPr>
            <w:tcW w:w="2158" w:type="dxa"/>
          </w:tcPr>
          <w:p w14:paraId="7BB90ACF" w14:textId="4B32CB9B" w:rsidR="00666F71" w:rsidRPr="003E745F" w:rsidRDefault="00666F71" w:rsidP="00666F71">
            <w:r>
              <w:t>1</w:t>
            </w:r>
          </w:p>
        </w:tc>
        <w:tc>
          <w:tcPr>
            <w:tcW w:w="2158" w:type="dxa"/>
          </w:tcPr>
          <w:p w14:paraId="04E09E44" w14:textId="76B9CB6D" w:rsidR="00666F71" w:rsidRPr="003E745F" w:rsidRDefault="00666F71" w:rsidP="00666F71">
            <w:pPr>
              <w:keepNext/>
            </w:pPr>
            <w:r>
              <w:t>MAX INT</w:t>
            </w:r>
          </w:p>
        </w:tc>
      </w:tr>
    </w:tbl>
    <w:p w14:paraId="611C70F4" w14:textId="1F3275AF" w:rsidR="00C26C45" w:rsidRDefault="00C26C45" w:rsidP="00C26C45">
      <w:pPr>
        <w:pStyle w:val="Caption"/>
      </w:pPr>
      <w:bookmarkStart w:id="797" w:name="_Toc441572984"/>
      <w:bookmarkStart w:id="798" w:name="_Toc456253312"/>
      <w:r>
        <w:t xml:space="preserve">Table </w:t>
      </w:r>
      <w:fldSimple w:instr=" SEQ Table \* ARABIC ">
        <w:r w:rsidR="00C910EC">
          <w:rPr>
            <w:noProof/>
          </w:rPr>
          <w:t>11</w:t>
        </w:r>
      </w:fldSimple>
      <w:r>
        <w:t xml:space="preserve"> - OdeStatus</w:t>
      </w:r>
      <w:bookmarkEnd w:id="797"/>
      <w:bookmarkEnd w:id="798"/>
    </w:p>
    <w:p w14:paraId="1B2629C5" w14:textId="45791E6C" w:rsidR="00C26C45" w:rsidRDefault="00C26C45" w:rsidP="0016253B">
      <w:pPr>
        <w:pStyle w:val="Heading3"/>
      </w:pPr>
      <w:bookmarkStart w:id="799" w:name="_Toc462052310"/>
      <w:bookmarkStart w:id="800" w:name="_Ref471812176"/>
      <w:bookmarkStart w:id="801" w:name="_Toc483908193"/>
      <w:r w:rsidRPr="00284BEB">
        <w:t>ODE Control Message</w:t>
      </w:r>
      <w:bookmarkEnd w:id="799"/>
      <w:bookmarkEnd w:id="800"/>
      <w:bookmarkEnd w:id="801"/>
    </w:p>
    <w:p w14:paraId="221D17FA" w14:textId="5A8B29EA" w:rsidR="00C26C45" w:rsidRPr="00A524BA" w:rsidRDefault="007038D0" w:rsidP="00C26C45">
      <w:pPr>
        <w:rPr>
          <w:color w:val="FF0000"/>
        </w:rPr>
      </w:pPr>
      <w:r>
        <w:rPr>
          <w:color w:val="FF0000"/>
        </w:rPr>
        <w:t>STATUS</w:t>
      </w:r>
      <w:r w:rsidR="00A524BA" w:rsidRPr="00ED0E13">
        <w:rPr>
          <w:color w:val="FF0000"/>
        </w:rPr>
        <w:t xml:space="preserve">: </w:t>
      </w:r>
      <w:r w:rsidR="00A524BA">
        <w:rPr>
          <w:color w:val="FF0000"/>
        </w:rPr>
        <w:t>ODE Control Message has not yet been implemented</w:t>
      </w:r>
    </w:p>
    <w:p w14:paraId="512D8825" w14:textId="77777777" w:rsidR="00C26C45" w:rsidRDefault="00C26C45" w:rsidP="00C26C45">
      <w:pPr>
        <w:pStyle w:val="Heading5"/>
        <w:numPr>
          <w:ilvl w:val="4"/>
          <w:numId w:val="0"/>
        </w:numPr>
        <w:ind w:left="1008" w:hanging="1008"/>
      </w:pPr>
    </w:p>
    <w:tbl>
      <w:tblPr>
        <w:tblStyle w:val="TableGrid"/>
        <w:tblW w:w="0" w:type="auto"/>
        <w:tblLook w:val="04A0" w:firstRow="1" w:lastRow="0" w:firstColumn="1" w:lastColumn="0" w:noHBand="0" w:noVBand="1"/>
      </w:tblPr>
      <w:tblGrid>
        <w:gridCol w:w="2989"/>
        <w:gridCol w:w="1867"/>
        <w:gridCol w:w="1914"/>
        <w:gridCol w:w="1758"/>
        <w:gridCol w:w="1881"/>
        <w:gridCol w:w="2541"/>
      </w:tblGrid>
      <w:tr w:rsidR="00C26C45" w:rsidRPr="006E5FF6" w14:paraId="0BBADC21" w14:textId="77777777" w:rsidTr="005676A9">
        <w:tc>
          <w:tcPr>
            <w:tcW w:w="2989" w:type="dxa"/>
          </w:tcPr>
          <w:p w14:paraId="5ACCC15E" w14:textId="77777777" w:rsidR="00C26C45" w:rsidRPr="006E5FF6" w:rsidRDefault="00C26C45" w:rsidP="00C26C45">
            <w:pPr>
              <w:rPr>
                <w:b/>
              </w:rPr>
            </w:pPr>
            <w:r w:rsidRPr="006E5FF6">
              <w:rPr>
                <w:b/>
              </w:rPr>
              <w:t>Name</w:t>
            </w:r>
          </w:p>
        </w:tc>
        <w:tc>
          <w:tcPr>
            <w:tcW w:w="1867" w:type="dxa"/>
          </w:tcPr>
          <w:p w14:paraId="7C230963" w14:textId="77777777" w:rsidR="00C26C45" w:rsidRPr="006E5FF6" w:rsidRDefault="00C26C45" w:rsidP="00C26C45">
            <w:pPr>
              <w:rPr>
                <w:b/>
              </w:rPr>
            </w:pPr>
            <w:r w:rsidRPr="006E5FF6">
              <w:rPr>
                <w:b/>
              </w:rPr>
              <w:t>Type</w:t>
            </w:r>
          </w:p>
        </w:tc>
        <w:tc>
          <w:tcPr>
            <w:tcW w:w="1914" w:type="dxa"/>
          </w:tcPr>
          <w:p w14:paraId="672C1DCA" w14:textId="77777777" w:rsidR="00C26C45" w:rsidRPr="006E5FF6" w:rsidRDefault="00C26C45" w:rsidP="00C26C45">
            <w:pPr>
              <w:rPr>
                <w:b/>
              </w:rPr>
            </w:pPr>
            <w:r w:rsidRPr="006E5FF6">
              <w:rPr>
                <w:b/>
              </w:rPr>
              <w:t>Description</w:t>
            </w:r>
          </w:p>
        </w:tc>
        <w:tc>
          <w:tcPr>
            <w:tcW w:w="1758" w:type="dxa"/>
          </w:tcPr>
          <w:p w14:paraId="227FADEB" w14:textId="77777777" w:rsidR="00C26C45" w:rsidRPr="006E5FF6" w:rsidRDefault="00C26C45" w:rsidP="00C26C45">
            <w:pPr>
              <w:rPr>
                <w:b/>
              </w:rPr>
            </w:pPr>
            <w:r w:rsidRPr="006E5FF6">
              <w:rPr>
                <w:b/>
              </w:rPr>
              <w:t>Units</w:t>
            </w:r>
          </w:p>
        </w:tc>
        <w:tc>
          <w:tcPr>
            <w:tcW w:w="1881" w:type="dxa"/>
          </w:tcPr>
          <w:p w14:paraId="173FDA8E" w14:textId="77777777" w:rsidR="00C26C45" w:rsidRPr="006E5FF6" w:rsidRDefault="00C26C45" w:rsidP="00C26C45">
            <w:pPr>
              <w:rPr>
                <w:b/>
              </w:rPr>
            </w:pPr>
            <w:r w:rsidRPr="006E5FF6">
              <w:rPr>
                <w:b/>
              </w:rPr>
              <w:t>Valid Min</w:t>
            </w:r>
          </w:p>
        </w:tc>
        <w:tc>
          <w:tcPr>
            <w:tcW w:w="2541" w:type="dxa"/>
          </w:tcPr>
          <w:p w14:paraId="07B02652" w14:textId="77777777" w:rsidR="00C26C45" w:rsidRPr="006E5FF6" w:rsidRDefault="00C26C45" w:rsidP="00C26C45">
            <w:pPr>
              <w:rPr>
                <w:b/>
              </w:rPr>
            </w:pPr>
            <w:r w:rsidRPr="006E5FF6">
              <w:rPr>
                <w:b/>
              </w:rPr>
              <w:t>Valid Max</w:t>
            </w:r>
          </w:p>
        </w:tc>
      </w:tr>
      <w:tr w:rsidR="00C26C45" w:rsidRPr="003E745F" w14:paraId="73C3D1D4" w14:textId="77777777" w:rsidTr="005676A9">
        <w:tc>
          <w:tcPr>
            <w:tcW w:w="2989" w:type="dxa"/>
          </w:tcPr>
          <w:p w14:paraId="1A9B8447" w14:textId="77777777" w:rsidR="00C26C45" w:rsidRPr="00642AC1" w:rsidRDefault="00C26C45" w:rsidP="00C26C45">
            <w:pPr>
              <w:rPr>
                <w:rFonts w:ascii="Courier New" w:hAnsi="Courier New" w:cs="Courier New"/>
              </w:rPr>
            </w:pPr>
            <w:r w:rsidRPr="00642AC1">
              <w:rPr>
                <w:rFonts w:ascii="Courier New" w:hAnsi="Courier New" w:cs="Courier New"/>
              </w:rPr>
              <w:t>dataSourceBundleCount</w:t>
            </w:r>
          </w:p>
        </w:tc>
        <w:tc>
          <w:tcPr>
            <w:tcW w:w="1867" w:type="dxa"/>
          </w:tcPr>
          <w:p w14:paraId="5B2E6AAA" w14:textId="77777777" w:rsidR="00C26C45" w:rsidRPr="003E745F" w:rsidRDefault="00C26C45" w:rsidP="00C26C45">
            <w:r>
              <w:t>Integer</w:t>
            </w:r>
          </w:p>
        </w:tc>
        <w:tc>
          <w:tcPr>
            <w:tcW w:w="1914" w:type="dxa"/>
          </w:tcPr>
          <w:p w14:paraId="1EBED18E" w14:textId="06C65192" w:rsidR="00C26C45" w:rsidRPr="003E745F" w:rsidRDefault="00C26C45" w:rsidP="00410F95">
            <w:r>
              <w:t xml:space="preserve">Number of </w:t>
            </w:r>
            <w:r w:rsidR="00410F95">
              <w:t xml:space="preserve">records in a </w:t>
            </w:r>
            <w:r>
              <w:t>bundle reported by the data source</w:t>
            </w:r>
          </w:p>
        </w:tc>
        <w:tc>
          <w:tcPr>
            <w:tcW w:w="1758" w:type="dxa"/>
          </w:tcPr>
          <w:p w14:paraId="1979E73D" w14:textId="77777777" w:rsidR="00C26C45" w:rsidRPr="003E745F" w:rsidRDefault="00C26C45" w:rsidP="00C26C45">
            <w:r>
              <w:t>Count</w:t>
            </w:r>
          </w:p>
        </w:tc>
        <w:tc>
          <w:tcPr>
            <w:tcW w:w="1881" w:type="dxa"/>
          </w:tcPr>
          <w:p w14:paraId="74A8E0E7" w14:textId="77777777" w:rsidR="00C26C45" w:rsidRPr="003E745F" w:rsidRDefault="00C26C45" w:rsidP="00C26C45">
            <w:r>
              <w:t>0</w:t>
            </w:r>
          </w:p>
        </w:tc>
        <w:tc>
          <w:tcPr>
            <w:tcW w:w="2541" w:type="dxa"/>
          </w:tcPr>
          <w:p w14:paraId="0DC904A4" w14:textId="77777777" w:rsidR="00C26C45" w:rsidRPr="003E745F" w:rsidRDefault="00C26C45" w:rsidP="00C26C45">
            <w:r w:rsidRPr="009C748C">
              <w:t>9223372036854775807</w:t>
            </w:r>
          </w:p>
        </w:tc>
      </w:tr>
      <w:tr w:rsidR="00C26C45" w:rsidRPr="003E745F" w14:paraId="3821B611" w14:textId="77777777" w:rsidTr="005676A9">
        <w:tc>
          <w:tcPr>
            <w:tcW w:w="2989" w:type="dxa"/>
          </w:tcPr>
          <w:p w14:paraId="3A55B272" w14:textId="77777777" w:rsidR="00C26C45" w:rsidRPr="00642AC1" w:rsidRDefault="00C26C45" w:rsidP="00C26C45">
            <w:pPr>
              <w:rPr>
                <w:rFonts w:ascii="Courier New" w:hAnsi="Courier New" w:cs="Courier New"/>
              </w:rPr>
            </w:pPr>
            <w:r w:rsidRPr="009F6E9B">
              <w:rPr>
                <w:rFonts w:ascii="Courier New" w:hAnsi="Courier New" w:cs="Courier New"/>
              </w:rPr>
              <w:t>receivedRecordCount</w:t>
            </w:r>
          </w:p>
        </w:tc>
        <w:tc>
          <w:tcPr>
            <w:tcW w:w="1867" w:type="dxa"/>
          </w:tcPr>
          <w:p w14:paraId="04AB7FC8" w14:textId="77777777" w:rsidR="00C26C45" w:rsidRPr="003E745F" w:rsidRDefault="00C26C45" w:rsidP="00C26C45">
            <w:r>
              <w:t>Integer</w:t>
            </w:r>
          </w:p>
        </w:tc>
        <w:tc>
          <w:tcPr>
            <w:tcW w:w="1914" w:type="dxa"/>
          </w:tcPr>
          <w:p w14:paraId="4251D042" w14:textId="77777777" w:rsidR="00C26C45" w:rsidRPr="003E745F" w:rsidRDefault="00C26C45" w:rsidP="00C26C45">
            <w:r>
              <w:t>Number of messages received by the ODE</w:t>
            </w:r>
          </w:p>
        </w:tc>
        <w:tc>
          <w:tcPr>
            <w:tcW w:w="1758" w:type="dxa"/>
          </w:tcPr>
          <w:p w14:paraId="57AF3B15" w14:textId="77777777" w:rsidR="00C26C45" w:rsidRPr="003E745F" w:rsidRDefault="00C26C45" w:rsidP="00C26C45">
            <w:r>
              <w:t>Count</w:t>
            </w:r>
          </w:p>
        </w:tc>
        <w:tc>
          <w:tcPr>
            <w:tcW w:w="1881" w:type="dxa"/>
          </w:tcPr>
          <w:p w14:paraId="787A7CED" w14:textId="77777777" w:rsidR="00C26C45" w:rsidRPr="003E745F" w:rsidRDefault="00C26C45" w:rsidP="00C26C45">
            <w:r>
              <w:t>0</w:t>
            </w:r>
          </w:p>
        </w:tc>
        <w:tc>
          <w:tcPr>
            <w:tcW w:w="2541" w:type="dxa"/>
          </w:tcPr>
          <w:p w14:paraId="0E178A4F" w14:textId="77777777" w:rsidR="00C26C45" w:rsidRPr="003E745F" w:rsidRDefault="00C26C45" w:rsidP="00C26C45">
            <w:r w:rsidRPr="009C748C">
              <w:t>9223372036854775807</w:t>
            </w:r>
          </w:p>
        </w:tc>
      </w:tr>
      <w:tr w:rsidR="00C26C45" w:rsidRPr="003E745F" w14:paraId="3FECEAC5" w14:textId="77777777" w:rsidTr="005676A9">
        <w:tc>
          <w:tcPr>
            <w:tcW w:w="2989" w:type="dxa"/>
          </w:tcPr>
          <w:p w14:paraId="00527AF4" w14:textId="77777777" w:rsidR="00C26C45" w:rsidRPr="009F6E9B" w:rsidRDefault="00C26C45" w:rsidP="00C26C45">
            <w:pPr>
              <w:rPr>
                <w:rFonts w:ascii="Courier New" w:hAnsi="Courier New" w:cs="Courier New"/>
              </w:rPr>
            </w:pPr>
            <w:r w:rsidRPr="009F6E9B">
              <w:rPr>
                <w:rFonts w:ascii="Courier New" w:hAnsi="Courier New" w:cs="Courier New"/>
              </w:rPr>
              <w:t>sentRecordCount</w:t>
            </w:r>
          </w:p>
        </w:tc>
        <w:tc>
          <w:tcPr>
            <w:tcW w:w="1867" w:type="dxa"/>
          </w:tcPr>
          <w:p w14:paraId="77438EC5" w14:textId="77777777" w:rsidR="00C26C45" w:rsidRDefault="00C26C45" w:rsidP="00C26C45">
            <w:r>
              <w:t>Integer</w:t>
            </w:r>
          </w:p>
        </w:tc>
        <w:tc>
          <w:tcPr>
            <w:tcW w:w="1914" w:type="dxa"/>
          </w:tcPr>
          <w:p w14:paraId="75C91B3E" w14:textId="77777777" w:rsidR="00C26C45" w:rsidRDefault="00C26C45" w:rsidP="00C26C45">
            <w:r>
              <w:t>Number of records sent by the ODE to the client</w:t>
            </w:r>
          </w:p>
        </w:tc>
        <w:tc>
          <w:tcPr>
            <w:tcW w:w="1758" w:type="dxa"/>
          </w:tcPr>
          <w:p w14:paraId="3F271588" w14:textId="77777777" w:rsidR="00C26C45" w:rsidRDefault="00C26C45" w:rsidP="00C26C45">
            <w:r>
              <w:t>Count</w:t>
            </w:r>
          </w:p>
        </w:tc>
        <w:tc>
          <w:tcPr>
            <w:tcW w:w="1881" w:type="dxa"/>
          </w:tcPr>
          <w:p w14:paraId="5971CD8F" w14:textId="77777777" w:rsidR="00C26C45" w:rsidRDefault="00C26C45" w:rsidP="00C26C45">
            <w:r>
              <w:t>0</w:t>
            </w:r>
          </w:p>
        </w:tc>
        <w:tc>
          <w:tcPr>
            <w:tcW w:w="2541" w:type="dxa"/>
          </w:tcPr>
          <w:p w14:paraId="7DE7C7E7" w14:textId="77777777" w:rsidR="00C26C45" w:rsidRDefault="00C26C45" w:rsidP="00C26C45">
            <w:r w:rsidRPr="009C748C">
              <w:t>9223372036854775807</w:t>
            </w:r>
          </w:p>
        </w:tc>
      </w:tr>
      <w:tr w:rsidR="00C26C45" w:rsidRPr="003E745F" w14:paraId="1AD03482" w14:textId="77777777" w:rsidTr="005676A9">
        <w:tc>
          <w:tcPr>
            <w:tcW w:w="2989" w:type="dxa"/>
          </w:tcPr>
          <w:p w14:paraId="7EF75929" w14:textId="77777777" w:rsidR="00C26C45" w:rsidRPr="009F6E9B" w:rsidRDefault="00C26C45" w:rsidP="00C26C45">
            <w:pPr>
              <w:rPr>
                <w:rFonts w:ascii="Courier New" w:hAnsi="Courier New" w:cs="Courier New"/>
              </w:rPr>
            </w:pPr>
            <w:r w:rsidRPr="009F6E9B">
              <w:rPr>
                <w:rFonts w:ascii="Courier New" w:hAnsi="Courier New" w:cs="Courier New"/>
              </w:rPr>
              <w:lastRenderedPageBreak/>
              <w:t>tag</w:t>
            </w:r>
          </w:p>
        </w:tc>
        <w:tc>
          <w:tcPr>
            <w:tcW w:w="1867" w:type="dxa"/>
          </w:tcPr>
          <w:p w14:paraId="722472AD" w14:textId="77777777" w:rsidR="00C26C45" w:rsidRDefault="00C26C45" w:rsidP="00C26C45">
            <w:r>
              <w:t>Enum</w:t>
            </w:r>
          </w:p>
        </w:tc>
        <w:tc>
          <w:tcPr>
            <w:tcW w:w="1914" w:type="dxa"/>
          </w:tcPr>
          <w:p w14:paraId="7B504F8E" w14:textId="77777777" w:rsidR="00C26C45" w:rsidRDefault="00C26C45" w:rsidP="00C26C45">
            <w:r>
              <w:t>The control message event tag</w:t>
            </w:r>
          </w:p>
        </w:tc>
        <w:tc>
          <w:tcPr>
            <w:tcW w:w="1758" w:type="dxa"/>
          </w:tcPr>
          <w:p w14:paraId="5308EC67" w14:textId="77777777" w:rsidR="00C26C45" w:rsidRDefault="00C26C45" w:rsidP="00C26C45">
            <w:r>
              <w:t>Enum</w:t>
            </w:r>
          </w:p>
        </w:tc>
        <w:tc>
          <w:tcPr>
            <w:tcW w:w="1881" w:type="dxa"/>
          </w:tcPr>
          <w:p w14:paraId="186201F6" w14:textId="77777777" w:rsidR="00C26C45" w:rsidRDefault="00C26C45" w:rsidP="00C26C45">
            <w:r>
              <w:t xml:space="preserve">One of </w:t>
            </w:r>
            <w:r w:rsidRPr="009F6E9B">
              <w:t>CONNECTED, START, STOP, ERROR</w:t>
            </w:r>
          </w:p>
        </w:tc>
        <w:tc>
          <w:tcPr>
            <w:tcW w:w="2541" w:type="dxa"/>
          </w:tcPr>
          <w:p w14:paraId="02F20C58" w14:textId="77777777" w:rsidR="00C26C45" w:rsidRDefault="00C26C45" w:rsidP="00C26C45">
            <w:r>
              <w:t xml:space="preserve">One of </w:t>
            </w:r>
            <w:r w:rsidRPr="009F6E9B">
              <w:t>CONNECTED, START, STOP, ERROR</w:t>
            </w:r>
          </w:p>
        </w:tc>
      </w:tr>
      <w:tr w:rsidR="00666F71" w:rsidRPr="003E745F" w14:paraId="4F4B2D43" w14:textId="77777777" w:rsidTr="005676A9">
        <w:tc>
          <w:tcPr>
            <w:tcW w:w="2989" w:type="dxa"/>
          </w:tcPr>
          <w:p w14:paraId="407B1CF8" w14:textId="77777777" w:rsidR="00666F71" w:rsidRPr="000D041D" w:rsidRDefault="00666F71" w:rsidP="00666F71">
            <w:pPr>
              <w:rPr>
                <w:rFonts w:ascii="Courier New" w:hAnsi="Courier New" w:cs="Courier New"/>
              </w:rPr>
            </w:pPr>
            <w:r>
              <w:rPr>
                <w:rFonts w:ascii="Courier New" w:hAnsi="Courier New" w:cs="Courier New"/>
              </w:rPr>
              <w:t>version</w:t>
            </w:r>
          </w:p>
        </w:tc>
        <w:tc>
          <w:tcPr>
            <w:tcW w:w="1867" w:type="dxa"/>
          </w:tcPr>
          <w:p w14:paraId="4E133A59" w14:textId="77777777" w:rsidR="00666F71" w:rsidRDefault="00666F71" w:rsidP="00666F71">
            <w:pPr>
              <w:rPr>
                <w:rFonts w:ascii="Courier New" w:hAnsi="Courier New" w:cs="Courier New"/>
              </w:rPr>
            </w:pPr>
            <w:r>
              <w:rPr>
                <w:rFonts w:ascii="Courier New" w:hAnsi="Courier New" w:cs="Courier New"/>
              </w:rPr>
              <w:t>Integer</w:t>
            </w:r>
          </w:p>
        </w:tc>
        <w:tc>
          <w:tcPr>
            <w:tcW w:w="1914" w:type="dxa"/>
          </w:tcPr>
          <w:p w14:paraId="52B24385" w14:textId="57A6B4DB"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58" w:type="dxa"/>
          </w:tcPr>
          <w:p w14:paraId="1BD52155" w14:textId="4A6FBC06" w:rsidR="00666F71" w:rsidRPr="003E745F" w:rsidRDefault="00666F71" w:rsidP="00666F71">
            <w:r>
              <w:t>N/A</w:t>
            </w:r>
          </w:p>
        </w:tc>
        <w:tc>
          <w:tcPr>
            <w:tcW w:w="1881" w:type="dxa"/>
          </w:tcPr>
          <w:p w14:paraId="5A6C6F74" w14:textId="3B8D0E6B" w:rsidR="00666F71" w:rsidRPr="003E745F" w:rsidRDefault="00666F71" w:rsidP="00666F71">
            <w:r>
              <w:t>1</w:t>
            </w:r>
          </w:p>
        </w:tc>
        <w:tc>
          <w:tcPr>
            <w:tcW w:w="2541" w:type="dxa"/>
          </w:tcPr>
          <w:p w14:paraId="0CFC8A1D" w14:textId="2D6EE95A" w:rsidR="00666F71" w:rsidRPr="003E745F" w:rsidRDefault="00666F71" w:rsidP="00666F71">
            <w:pPr>
              <w:keepNext/>
            </w:pPr>
            <w:r>
              <w:t>MAX INT</w:t>
            </w:r>
          </w:p>
        </w:tc>
      </w:tr>
    </w:tbl>
    <w:p w14:paraId="12143C0F" w14:textId="6DD97F6E" w:rsidR="00C26C45" w:rsidRDefault="00C26C45" w:rsidP="00C26C45">
      <w:pPr>
        <w:pStyle w:val="Caption"/>
      </w:pPr>
      <w:bookmarkStart w:id="802" w:name="_Toc441572985"/>
      <w:bookmarkStart w:id="803" w:name="_Toc456253313"/>
      <w:r>
        <w:t xml:space="preserve">Table </w:t>
      </w:r>
      <w:fldSimple w:instr=" SEQ Table \* ARABIC ">
        <w:r w:rsidR="00C910EC">
          <w:rPr>
            <w:noProof/>
          </w:rPr>
          <w:t>12</w:t>
        </w:r>
      </w:fldSimple>
      <w:r>
        <w:t xml:space="preserve"> - OdeControlData</w:t>
      </w:r>
      <w:bookmarkEnd w:id="802"/>
      <w:bookmarkEnd w:id="803"/>
    </w:p>
    <w:p w14:paraId="02321E0C" w14:textId="77777777" w:rsidR="00752CB3" w:rsidRDefault="00752CB3" w:rsidP="00752CB3">
      <w:pPr>
        <w:pStyle w:val="Heading3"/>
      </w:pPr>
      <w:bookmarkStart w:id="804" w:name="_ODE_Data_Message_1"/>
      <w:bookmarkStart w:id="805" w:name="_Toc462052307"/>
      <w:bookmarkStart w:id="806" w:name="_Ref471813434"/>
      <w:bookmarkStart w:id="807" w:name="_Toc483908194"/>
      <w:bookmarkStart w:id="808" w:name="_Toc462052316"/>
      <w:bookmarkEnd w:id="804"/>
      <w:r w:rsidRPr="00284BEB">
        <w:t>ODE Data Message Payload</w:t>
      </w:r>
      <w:bookmarkEnd w:id="805"/>
      <w:bookmarkEnd w:id="806"/>
      <w:bookmarkEnd w:id="807"/>
    </w:p>
    <w:p w14:paraId="57B75221" w14:textId="089692EF" w:rsidR="00752CB3" w:rsidRPr="00A524BA" w:rsidRDefault="007038D0" w:rsidP="00752CB3">
      <w:pPr>
        <w:rPr>
          <w:color w:val="FF0000"/>
        </w:rPr>
      </w:pPr>
      <w:r>
        <w:rPr>
          <w:color w:val="FF0000"/>
        </w:rPr>
        <w:t>STATUS</w:t>
      </w:r>
      <w:r w:rsidR="00752CB3" w:rsidRPr="00ED0E13">
        <w:rPr>
          <w:color w:val="FF0000"/>
        </w:rPr>
        <w:t xml:space="preserve">: </w:t>
      </w:r>
      <w:r w:rsidR="00752CB3">
        <w:rPr>
          <w:color w:val="FF0000"/>
        </w:rPr>
        <w:t>ODE Data Message Payload schema has not yet been implemented</w:t>
      </w:r>
    </w:p>
    <w:p w14:paraId="2ED6966E" w14:textId="77777777" w:rsidR="00752CB3" w:rsidRPr="00914E42" w:rsidRDefault="00752CB3" w:rsidP="00752CB3">
      <w:r>
        <w:t>OdeMsgPayload is the parent class for all payload data structures, each of which contain the following data elements.</w:t>
      </w:r>
    </w:p>
    <w:tbl>
      <w:tblPr>
        <w:tblStyle w:val="TableGrid"/>
        <w:tblW w:w="0" w:type="auto"/>
        <w:tblLook w:val="04A0" w:firstRow="1" w:lastRow="0" w:firstColumn="1" w:lastColumn="0" w:noHBand="0" w:noVBand="1"/>
      </w:tblPr>
      <w:tblGrid>
        <w:gridCol w:w="2159"/>
        <w:gridCol w:w="2159"/>
        <w:gridCol w:w="2158"/>
        <w:gridCol w:w="2158"/>
        <w:gridCol w:w="2158"/>
        <w:gridCol w:w="2158"/>
      </w:tblGrid>
      <w:tr w:rsidR="00752CB3" w:rsidRPr="006E5FF6" w14:paraId="3D730ACE" w14:textId="77777777" w:rsidTr="00823070">
        <w:tc>
          <w:tcPr>
            <w:tcW w:w="2159" w:type="dxa"/>
          </w:tcPr>
          <w:p w14:paraId="7955CDA7" w14:textId="77777777" w:rsidR="00752CB3" w:rsidRPr="006E5FF6" w:rsidRDefault="00752CB3" w:rsidP="00823070">
            <w:pPr>
              <w:rPr>
                <w:b/>
              </w:rPr>
            </w:pPr>
            <w:r w:rsidRPr="006E5FF6">
              <w:rPr>
                <w:b/>
              </w:rPr>
              <w:t>Name</w:t>
            </w:r>
          </w:p>
        </w:tc>
        <w:tc>
          <w:tcPr>
            <w:tcW w:w="2159" w:type="dxa"/>
          </w:tcPr>
          <w:p w14:paraId="6BBF7BBF" w14:textId="77777777" w:rsidR="00752CB3" w:rsidRPr="006E5FF6" w:rsidRDefault="00752CB3" w:rsidP="00823070">
            <w:pPr>
              <w:rPr>
                <w:b/>
              </w:rPr>
            </w:pPr>
            <w:r w:rsidRPr="006E5FF6">
              <w:rPr>
                <w:b/>
              </w:rPr>
              <w:t>Type</w:t>
            </w:r>
          </w:p>
        </w:tc>
        <w:tc>
          <w:tcPr>
            <w:tcW w:w="2158" w:type="dxa"/>
          </w:tcPr>
          <w:p w14:paraId="2BFB46CC" w14:textId="77777777" w:rsidR="00752CB3" w:rsidRPr="006E5FF6" w:rsidRDefault="00752CB3" w:rsidP="00823070">
            <w:pPr>
              <w:rPr>
                <w:b/>
              </w:rPr>
            </w:pPr>
            <w:r w:rsidRPr="006E5FF6">
              <w:rPr>
                <w:b/>
              </w:rPr>
              <w:t>Description</w:t>
            </w:r>
          </w:p>
        </w:tc>
        <w:tc>
          <w:tcPr>
            <w:tcW w:w="2158" w:type="dxa"/>
          </w:tcPr>
          <w:p w14:paraId="61D7D60D" w14:textId="77777777" w:rsidR="00752CB3" w:rsidRPr="006E5FF6" w:rsidRDefault="00752CB3" w:rsidP="00823070">
            <w:pPr>
              <w:rPr>
                <w:b/>
              </w:rPr>
            </w:pPr>
            <w:r w:rsidRPr="006E5FF6">
              <w:rPr>
                <w:b/>
              </w:rPr>
              <w:t>Units</w:t>
            </w:r>
          </w:p>
        </w:tc>
        <w:tc>
          <w:tcPr>
            <w:tcW w:w="2158" w:type="dxa"/>
          </w:tcPr>
          <w:p w14:paraId="303B97AD" w14:textId="77777777" w:rsidR="00752CB3" w:rsidRPr="006E5FF6" w:rsidRDefault="00752CB3" w:rsidP="00823070">
            <w:pPr>
              <w:rPr>
                <w:b/>
              </w:rPr>
            </w:pPr>
            <w:r w:rsidRPr="006E5FF6">
              <w:rPr>
                <w:b/>
              </w:rPr>
              <w:t>Valid Min</w:t>
            </w:r>
          </w:p>
        </w:tc>
        <w:tc>
          <w:tcPr>
            <w:tcW w:w="2158" w:type="dxa"/>
          </w:tcPr>
          <w:p w14:paraId="79369159" w14:textId="77777777" w:rsidR="00752CB3" w:rsidRPr="006E5FF6" w:rsidRDefault="00752CB3" w:rsidP="00823070">
            <w:pPr>
              <w:rPr>
                <w:b/>
              </w:rPr>
            </w:pPr>
            <w:r w:rsidRPr="006E5FF6">
              <w:rPr>
                <w:b/>
              </w:rPr>
              <w:t>Valid Max</w:t>
            </w:r>
          </w:p>
        </w:tc>
      </w:tr>
      <w:tr w:rsidR="00666F71" w:rsidRPr="003E745F" w14:paraId="7A4C9040" w14:textId="77777777" w:rsidTr="00823070">
        <w:tc>
          <w:tcPr>
            <w:tcW w:w="2159" w:type="dxa"/>
          </w:tcPr>
          <w:p w14:paraId="017243E7" w14:textId="77777777" w:rsidR="00666F71" w:rsidRPr="000D041D" w:rsidRDefault="00666F71" w:rsidP="00666F71">
            <w:pPr>
              <w:rPr>
                <w:rFonts w:ascii="Courier New" w:hAnsi="Courier New" w:cs="Courier New"/>
              </w:rPr>
            </w:pPr>
            <w:r>
              <w:rPr>
                <w:rFonts w:ascii="Courier New" w:hAnsi="Courier New" w:cs="Courier New"/>
              </w:rPr>
              <w:t>version</w:t>
            </w:r>
          </w:p>
        </w:tc>
        <w:tc>
          <w:tcPr>
            <w:tcW w:w="2159" w:type="dxa"/>
          </w:tcPr>
          <w:p w14:paraId="17A397D6" w14:textId="77777777" w:rsidR="00666F71" w:rsidRDefault="00666F71" w:rsidP="00666F71">
            <w:pPr>
              <w:rPr>
                <w:rFonts w:ascii="Courier New" w:hAnsi="Courier New" w:cs="Courier New"/>
              </w:rPr>
            </w:pPr>
            <w:r>
              <w:rPr>
                <w:rFonts w:ascii="Courier New" w:hAnsi="Courier New" w:cs="Courier New"/>
              </w:rPr>
              <w:t>Integer</w:t>
            </w:r>
          </w:p>
        </w:tc>
        <w:tc>
          <w:tcPr>
            <w:tcW w:w="2158" w:type="dxa"/>
          </w:tcPr>
          <w:p w14:paraId="7A04B8F1" w14:textId="77777777"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2158" w:type="dxa"/>
          </w:tcPr>
          <w:p w14:paraId="2237F6D7" w14:textId="338E49AD" w:rsidR="00666F71" w:rsidRPr="003E745F" w:rsidRDefault="00666F71" w:rsidP="00666F71">
            <w:r>
              <w:t>N/A</w:t>
            </w:r>
          </w:p>
        </w:tc>
        <w:tc>
          <w:tcPr>
            <w:tcW w:w="2158" w:type="dxa"/>
          </w:tcPr>
          <w:p w14:paraId="58056CF2" w14:textId="74AD525A" w:rsidR="00666F71" w:rsidRPr="003E745F" w:rsidRDefault="00666F71" w:rsidP="00666F71">
            <w:r>
              <w:t>1</w:t>
            </w:r>
          </w:p>
        </w:tc>
        <w:tc>
          <w:tcPr>
            <w:tcW w:w="2158" w:type="dxa"/>
          </w:tcPr>
          <w:p w14:paraId="63316DC2" w14:textId="383D451A" w:rsidR="00666F71" w:rsidRPr="003E745F" w:rsidRDefault="00666F71" w:rsidP="00666F71">
            <w:pPr>
              <w:keepNext/>
            </w:pPr>
            <w:r>
              <w:t>MAX INT</w:t>
            </w:r>
          </w:p>
        </w:tc>
      </w:tr>
    </w:tbl>
    <w:p w14:paraId="6646F337" w14:textId="4BFA9C64" w:rsidR="00752CB3" w:rsidRDefault="00752CB3" w:rsidP="00752CB3">
      <w:bookmarkStart w:id="809" w:name="_Toc441572982"/>
      <w:bookmarkStart w:id="810" w:name="_Toc456253310"/>
      <w:r>
        <w:t xml:space="preserve">Table </w:t>
      </w:r>
      <w:fldSimple w:instr=" SEQ Table \* ARABIC ">
        <w:r w:rsidR="00C910EC">
          <w:rPr>
            <w:noProof/>
          </w:rPr>
          <w:t>13</w:t>
        </w:r>
      </w:fldSimple>
      <w:r>
        <w:t xml:space="preserve"> – OdeMsgPayload</w:t>
      </w:r>
      <w:bookmarkEnd w:id="809"/>
      <w:bookmarkEnd w:id="810"/>
    </w:p>
    <w:p w14:paraId="4AED6A82" w14:textId="2E2D82BB" w:rsidR="00752CB3" w:rsidRDefault="00752CB3" w:rsidP="00752CB3">
      <w:r>
        <w:t xml:space="preserve">The following subsection describe the </w:t>
      </w:r>
      <w:r w:rsidR="000A3293">
        <w:t xml:space="preserve">child schemas of </w:t>
      </w:r>
      <w:hyperlink w:anchor="_ODE_Data_Message_1" w:history="1">
        <w:r w:rsidR="000A3293" w:rsidRPr="000A3293">
          <w:rPr>
            <w:rStyle w:val="Hyperlink"/>
          </w:rPr>
          <w:t>OdeMsgPayload</w:t>
        </w:r>
      </w:hyperlink>
      <w:r w:rsidR="000A3293">
        <w:t>.</w:t>
      </w:r>
    </w:p>
    <w:p w14:paraId="2E9EB2F5" w14:textId="617374E0" w:rsidR="00C26C45" w:rsidRDefault="006D1B36" w:rsidP="00752CB3">
      <w:pPr>
        <w:pStyle w:val="Heading4"/>
      </w:pPr>
      <w:r>
        <w:t xml:space="preserve">J2735 </w:t>
      </w:r>
      <w:r w:rsidR="00410F95">
        <w:t>BSM</w:t>
      </w:r>
      <w:r w:rsidR="00C26C45" w:rsidRPr="009F4DD0">
        <w:t xml:space="preserve"> Data</w:t>
      </w:r>
      <w:bookmarkEnd w:id="808"/>
    </w:p>
    <w:p w14:paraId="69EE3E00" w14:textId="77777777" w:rsidR="00C26C45" w:rsidRDefault="00C26C45" w:rsidP="00C26C45"/>
    <w:tbl>
      <w:tblPr>
        <w:tblStyle w:val="TableGrid"/>
        <w:tblW w:w="0" w:type="auto"/>
        <w:tblLook w:val="04A0" w:firstRow="1" w:lastRow="0" w:firstColumn="1" w:lastColumn="0" w:noHBand="0" w:noVBand="1"/>
      </w:tblPr>
      <w:tblGrid>
        <w:gridCol w:w="1931"/>
        <w:gridCol w:w="3649"/>
        <w:gridCol w:w="1991"/>
        <w:gridCol w:w="1797"/>
        <w:gridCol w:w="1791"/>
        <w:gridCol w:w="1791"/>
      </w:tblGrid>
      <w:tr w:rsidR="006D1B36" w:rsidRPr="006E5FF6" w14:paraId="515561F7" w14:textId="77777777" w:rsidTr="006D1B36">
        <w:tc>
          <w:tcPr>
            <w:tcW w:w="1931" w:type="dxa"/>
          </w:tcPr>
          <w:p w14:paraId="37B68F6A" w14:textId="77777777" w:rsidR="006D1B36" w:rsidRPr="006E5FF6" w:rsidRDefault="006D1B36" w:rsidP="004C4D4C">
            <w:pPr>
              <w:rPr>
                <w:b/>
              </w:rPr>
            </w:pPr>
            <w:r w:rsidRPr="006E5FF6">
              <w:rPr>
                <w:b/>
              </w:rPr>
              <w:t>Name</w:t>
            </w:r>
          </w:p>
        </w:tc>
        <w:tc>
          <w:tcPr>
            <w:tcW w:w="3649" w:type="dxa"/>
          </w:tcPr>
          <w:p w14:paraId="71A8B843" w14:textId="77777777" w:rsidR="006D1B36" w:rsidRPr="006E5FF6" w:rsidRDefault="006D1B36" w:rsidP="004C4D4C">
            <w:pPr>
              <w:rPr>
                <w:b/>
              </w:rPr>
            </w:pPr>
            <w:r w:rsidRPr="006E5FF6">
              <w:rPr>
                <w:b/>
              </w:rPr>
              <w:t>Type</w:t>
            </w:r>
          </w:p>
        </w:tc>
        <w:tc>
          <w:tcPr>
            <w:tcW w:w="1991" w:type="dxa"/>
          </w:tcPr>
          <w:p w14:paraId="70B1D713" w14:textId="77777777" w:rsidR="006D1B36" w:rsidRPr="006E5FF6" w:rsidRDefault="006D1B36" w:rsidP="004C4D4C">
            <w:pPr>
              <w:rPr>
                <w:b/>
              </w:rPr>
            </w:pPr>
            <w:r w:rsidRPr="006E5FF6">
              <w:rPr>
                <w:b/>
              </w:rPr>
              <w:t>Description</w:t>
            </w:r>
          </w:p>
        </w:tc>
        <w:tc>
          <w:tcPr>
            <w:tcW w:w="1797" w:type="dxa"/>
          </w:tcPr>
          <w:p w14:paraId="7194F41A" w14:textId="77777777" w:rsidR="006D1B36" w:rsidRPr="006E5FF6" w:rsidRDefault="006D1B36" w:rsidP="004C4D4C">
            <w:pPr>
              <w:rPr>
                <w:b/>
              </w:rPr>
            </w:pPr>
            <w:r w:rsidRPr="006E5FF6">
              <w:rPr>
                <w:b/>
              </w:rPr>
              <w:t>Units</w:t>
            </w:r>
          </w:p>
        </w:tc>
        <w:tc>
          <w:tcPr>
            <w:tcW w:w="1791" w:type="dxa"/>
          </w:tcPr>
          <w:p w14:paraId="7A65818D" w14:textId="77777777" w:rsidR="006D1B36" w:rsidRPr="006E5FF6" w:rsidRDefault="006D1B36" w:rsidP="004C4D4C">
            <w:pPr>
              <w:rPr>
                <w:b/>
              </w:rPr>
            </w:pPr>
            <w:r w:rsidRPr="006E5FF6">
              <w:rPr>
                <w:b/>
              </w:rPr>
              <w:t>Valid Min</w:t>
            </w:r>
          </w:p>
        </w:tc>
        <w:tc>
          <w:tcPr>
            <w:tcW w:w="1791" w:type="dxa"/>
          </w:tcPr>
          <w:p w14:paraId="23280505" w14:textId="77777777" w:rsidR="006D1B36" w:rsidRPr="006E5FF6" w:rsidRDefault="006D1B36" w:rsidP="004C4D4C">
            <w:pPr>
              <w:rPr>
                <w:b/>
              </w:rPr>
            </w:pPr>
            <w:r w:rsidRPr="006E5FF6">
              <w:rPr>
                <w:b/>
              </w:rPr>
              <w:t>Valid Max</w:t>
            </w:r>
          </w:p>
        </w:tc>
      </w:tr>
      <w:tr w:rsidR="00666F71" w:rsidRPr="003E745F" w14:paraId="0907D400" w14:textId="77777777" w:rsidTr="006D1B36">
        <w:tc>
          <w:tcPr>
            <w:tcW w:w="1931" w:type="dxa"/>
          </w:tcPr>
          <w:p w14:paraId="539C0FB4" w14:textId="08C6FFF5" w:rsidR="00666F71" w:rsidRPr="000D041D" w:rsidRDefault="00666F71" w:rsidP="00666F71">
            <w:pPr>
              <w:rPr>
                <w:rFonts w:ascii="Courier New" w:hAnsi="Courier New" w:cs="Courier New"/>
              </w:rPr>
            </w:pPr>
            <w:r w:rsidRPr="006D1B36">
              <w:rPr>
                <w:rFonts w:ascii="Courier New" w:hAnsi="Courier New" w:cs="Courier New"/>
              </w:rPr>
              <w:lastRenderedPageBreak/>
              <w:t>coreData</w:t>
            </w:r>
          </w:p>
        </w:tc>
        <w:tc>
          <w:tcPr>
            <w:tcW w:w="3649" w:type="dxa"/>
          </w:tcPr>
          <w:p w14:paraId="25135777" w14:textId="5BAB5907" w:rsidR="00666F71" w:rsidRPr="000D041D" w:rsidRDefault="00D0595A" w:rsidP="00666F71">
            <w:pPr>
              <w:rPr>
                <w:rFonts w:ascii="Courier New" w:hAnsi="Courier New" w:cs="Courier New"/>
              </w:rPr>
            </w:pPr>
            <w:hyperlink w:anchor="_J2735BsmCoreData" w:history="1">
              <w:r w:rsidR="00666F71" w:rsidRPr="000A3293">
                <w:rPr>
                  <w:rStyle w:val="Hyperlink"/>
                  <w:rFonts w:ascii="Courier New" w:hAnsi="Courier New" w:cs="Courier New"/>
                </w:rPr>
                <w:t>J2735BsmCoreData</w:t>
              </w:r>
            </w:hyperlink>
          </w:p>
        </w:tc>
        <w:tc>
          <w:tcPr>
            <w:tcW w:w="1991" w:type="dxa"/>
          </w:tcPr>
          <w:p w14:paraId="720F395C" w14:textId="6BB94B91" w:rsidR="00666F71" w:rsidRPr="003E745F" w:rsidRDefault="00666F71" w:rsidP="00666F71">
            <w:r>
              <w:t xml:space="preserve">See section </w:t>
            </w:r>
            <w:r>
              <w:fldChar w:fldCharType="begin"/>
            </w:r>
            <w:r>
              <w:instrText xml:space="preserve"> REF _Ref471884029 \r \h </w:instrText>
            </w:r>
            <w:r>
              <w:fldChar w:fldCharType="separate"/>
            </w:r>
            <w:r w:rsidR="00244E15">
              <w:t>8.2.8.1</w:t>
            </w:r>
            <w:r>
              <w:fldChar w:fldCharType="end"/>
            </w:r>
          </w:p>
        </w:tc>
        <w:tc>
          <w:tcPr>
            <w:tcW w:w="1797" w:type="dxa"/>
          </w:tcPr>
          <w:p w14:paraId="4D18630D" w14:textId="0715C1F7" w:rsidR="00666F71" w:rsidRPr="006E5FF6" w:rsidRDefault="00666F71" w:rsidP="00666F71">
            <w:pPr>
              <w:rPr>
                <w:vertAlign w:val="superscript"/>
              </w:rPr>
            </w:pPr>
            <w:r>
              <w:t>N/A</w:t>
            </w:r>
          </w:p>
        </w:tc>
        <w:tc>
          <w:tcPr>
            <w:tcW w:w="1791" w:type="dxa"/>
          </w:tcPr>
          <w:p w14:paraId="3B9CC177" w14:textId="7EDF4464" w:rsidR="00666F71" w:rsidRPr="003E745F" w:rsidRDefault="00666F71" w:rsidP="00666F71">
            <w:r>
              <w:t>N/A</w:t>
            </w:r>
          </w:p>
        </w:tc>
        <w:tc>
          <w:tcPr>
            <w:tcW w:w="1791" w:type="dxa"/>
          </w:tcPr>
          <w:p w14:paraId="07B6C09C" w14:textId="4BF76EC6" w:rsidR="00666F71" w:rsidRPr="003E745F" w:rsidRDefault="00666F71" w:rsidP="00666F71">
            <w:r>
              <w:t>N/A</w:t>
            </w:r>
          </w:p>
        </w:tc>
      </w:tr>
      <w:tr w:rsidR="00666F71" w:rsidRPr="003E745F" w14:paraId="14ECF4AE" w14:textId="77777777" w:rsidTr="006D1B36">
        <w:tc>
          <w:tcPr>
            <w:tcW w:w="1931" w:type="dxa"/>
          </w:tcPr>
          <w:p w14:paraId="0C5CC7BD" w14:textId="3DC52474" w:rsidR="00666F71" w:rsidRPr="000D041D" w:rsidRDefault="00666F71" w:rsidP="00666F71">
            <w:pPr>
              <w:rPr>
                <w:rFonts w:ascii="Courier New" w:hAnsi="Courier New" w:cs="Courier New"/>
              </w:rPr>
            </w:pPr>
            <w:r w:rsidRPr="006D1B36">
              <w:rPr>
                <w:rFonts w:ascii="Courier New" w:hAnsi="Courier New" w:cs="Courier New"/>
              </w:rPr>
              <w:t>partII</w:t>
            </w:r>
          </w:p>
        </w:tc>
        <w:tc>
          <w:tcPr>
            <w:tcW w:w="3649" w:type="dxa"/>
          </w:tcPr>
          <w:p w14:paraId="5E6758ED" w14:textId="2245FA57" w:rsidR="00666F71" w:rsidRPr="000D041D" w:rsidRDefault="00666F71" w:rsidP="00666F71">
            <w:pPr>
              <w:rPr>
                <w:rFonts w:ascii="Courier New" w:hAnsi="Courier New" w:cs="Courier New"/>
              </w:rPr>
            </w:pPr>
            <w:r>
              <w:rPr>
                <w:rFonts w:ascii="Courier New" w:hAnsi="Courier New" w:cs="Courier New"/>
              </w:rPr>
              <w:t xml:space="preserve">Array of </w:t>
            </w:r>
            <w:hyperlink w:anchor="_J2735BsmPart2Content" w:history="1">
              <w:r w:rsidRPr="000A3293">
                <w:rPr>
                  <w:rStyle w:val="Hyperlink"/>
                  <w:rFonts w:ascii="Courier New" w:hAnsi="Courier New" w:cs="Courier New"/>
                </w:rPr>
                <w:t>J2735BsmPart2Content</w:t>
              </w:r>
            </w:hyperlink>
          </w:p>
        </w:tc>
        <w:tc>
          <w:tcPr>
            <w:tcW w:w="1991" w:type="dxa"/>
          </w:tcPr>
          <w:p w14:paraId="3DCB6FF0" w14:textId="66773A33" w:rsidR="00666F71" w:rsidRPr="003E745F" w:rsidRDefault="00666F71" w:rsidP="00666F71">
            <w:r>
              <w:t xml:space="preserve">See section </w:t>
            </w:r>
            <w:r>
              <w:fldChar w:fldCharType="begin"/>
            </w:r>
            <w:r>
              <w:instrText xml:space="preserve"> REF _Ref471884050 \r \h </w:instrText>
            </w:r>
            <w:r>
              <w:fldChar w:fldCharType="separate"/>
            </w:r>
            <w:r w:rsidR="00244E15">
              <w:t>8.2.8.2</w:t>
            </w:r>
            <w:r>
              <w:fldChar w:fldCharType="end"/>
            </w:r>
          </w:p>
        </w:tc>
        <w:tc>
          <w:tcPr>
            <w:tcW w:w="1797" w:type="dxa"/>
          </w:tcPr>
          <w:p w14:paraId="40921CFC" w14:textId="68BEE836" w:rsidR="00666F71" w:rsidRPr="003E745F" w:rsidRDefault="00666F71" w:rsidP="00666F71">
            <w:r>
              <w:t>N/A</w:t>
            </w:r>
          </w:p>
        </w:tc>
        <w:tc>
          <w:tcPr>
            <w:tcW w:w="1791" w:type="dxa"/>
          </w:tcPr>
          <w:p w14:paraId="406EBE5F" w14:textId="564FBC4B" w:rsidR="00666F71" w:rsidRPr="003E745F" w:rsidRDefault="00666F71" w:rsidP="00666F71">
            <w:r>
              <w:t>N/A</w:t>
            </w:r>
          </w:p>
        </w:tc>
        <w:tc>
          <w:tcPr>
            <w:tcW w:w="1791" w:type="dxa"/>
          </w:tcPr>
          <w:p w14:paraId="738A1FA5" w14:textId="6E61807D" w:rsidR="00666F71" w:rsidRPr="003E745F" w:rsidRDefault="00666F71" w:rsidP="00666F71">
            <w:r>
              <w:t>N/A</w:t>
            </w:r>
          </w:p>
        </w:tc>
      </w:tr>
      <w:tr w:rsidR="00666F71" w:rsidRPr="003E745F" w14:paraId="0FF41163" w14:textId="77777777" w:rsidTr="006D1B36">
        <w:tc>
          <w:tcPr>
            <w:tcW w:w="1931" w:type="dxa"/>
          </w:tcPr>
          <w:p w14:paraId="7D8A1898" w14:textId="038C34FC" w:rsidR="00666F71" w:rsidRPr="006D1B36" w:rsidRDefault="00666F71" w:rsidP="00666F71">
            <w:pPr>
              <w:rPr>
                <w:rFonts w:ascii="Courier New" w:hAnsi="Courier New" w:cs="Courier New"/>
              </w:rPr>
            </w:pPr>
            <w:r>
              <w:rPr>
                <w:rFonts w:ascii="Courier New" w:hAnsi="Courier New" w:cs="Courier New"/>
              </w:rPr>
              <w:t>version</w:t>
            </w:r>
          </w:p>
        </w:tc>
        <w:tc>
          <w:tcPr>
            <w:tcW w:w="3649" w:type="dxa"/>
          </w:tcPr>
          <w:p w14:paraId="35DE67AB" w14:textId="34D95E78" w:rsidR="00666F71" w:rsidRPr="006D1B36" w:rsidRDefault="00666F71" w:rsidP="00666F71">
            <w:pPr>
              <w:rPr>
                <w:rFonts w:ascii="Courier New" w:hAnsi="Courier New" w:cs="Courier New"/>
              </w:rPr>
            </w:pPr>
            <w:r>
              <w:rPr>
                <w:rFonts w:ascii="Courier New" w:hAnsi="Courier New" w:cs="Courier New"/>
              </w:rPr>
              <w:t>Integer</w:t>
            </w:r>
          </w:p>
        </w:tc>
        <w:tc>
          <w:tcPr>
            <w:tcW w:w="1991" w:type="dxa"/>
          </w:tcPr>
          <w:p w14:paraId="303BED0E" w14:textId="120A00E8" w:rsidR="00666F71" w:rsidRPr="003E745F" w:rsidRDefault="00666F71" w:rsidP="00666F71">
            <w:r>
              <w:t xml:space="preserve">The version number for this schema. See section </w:t>
            </w:r>
            <w:r>
              <w:fldChar w:fldCharType="begin"/>
            </w:r>
            <w:r>
              <w:instrText xml:space="preserve"> REF _Ref471813967 \r \h </w:instrText>
            </w:r>
            <w:r>
              <w:fldChar w:fldCharType="separate"/>
            </w:r>
            <w:r w:rsidR="00244E15">
              <w:t>8</w:t>
            </w:r>
            <w:r>
              <w:fldChar w:fldCharType="end"/>
            </w:r>
            <w:r>
              <w:t xml:space="preserve"> for details.</w:t>
            </w:r>
          </w:p>
        </w:tc>
        <w:tc>
          <w:tcPr>
            <w:tcW w:w="1797" w:type="dxa"/>
          </w:tcPr>
          <w:p w14:paraId="0601F513" w14:textId="4186118D" w:rsidR="00666F71" w:rsidRPr="003E745F" w:rsidRDefault="00666F71" w:rsidP="00666F71">
            <w:r>
              <w:t>N/A</w:t>
            </w:r>
          </w:p>
        </w:tc>
        <w:tc>
          <w:tcPr>
            <w:tcW w:w="1791" w:type="dxa"/>
          </w:tcPr>
          <w:p w14:paraId="14239C38" w14:textId="4F5C13FB" w:rsidR="00666F71" w:rsidRPr="003E745F" w:rsidRDefault="00666F71" w:rsidP="00666F71">
            <w:r>
              <w:t>1</w:t>
            </w:r>
          </w:p>
        </w:tc>
        <w:tc>
          <w:tcPr>
            <w:tcW w:w="1791" w:type="dxa"/>
          </w:tcPr>
          <w:p w14:paraId="352CBA4E" w14:textId="1A776225" w:rsidR="00666F71" w:rsidRPr="003E745F" w:rsidRDefault="00666F71" w:rsidP="00666F71">
            <w:r>
              <w:t>MAX INT</w:t>
            </w:r>
          </w:p>
        </w:tc>
      </w:tr>
    </w:tbl>
    <w:p w14:paraId="2C783114" w14:textId="77777777" w:rsidR="006D1B36" w:rsidRDefault="006D1B36" w:rsidP="00C26C45"/>
    <w:p w14:paraId="76903D09" w14:textId="28192A9A" w:rsidR="000A3293" w:rsidRDefault="000A3293" w:rsidP="000A3293">
      <w:pPr>
        <w:pStyle w:val="Heading3"/>
      </w:pPr>
      <w:bookmarkStart w:id="811" w:name="_Toc462052317"/>
      <w:bookmarkStart w:id="812" w:name="_Toc483908195"/>
      <w:r>
        <w:t xml:space="preserve">ODE Data Message </w:t>
      </w:r>
      <w:r w:rsidRPr="009F4DD0">
        <w:t>Supporting Data Structures</w:t>
      </w:r>
      <w:bookmarkEnd w:id="811"/>
      <w:bookmarkEnd w:id="812"/>
    </w:p>
    <w:p w14:paraId="16828446" w14:textId="77777777" w:rsidR="000A3293" w:rsidRDefault="000A3293" w:rsidP="000A3293">
      <w:r>
        <w:t>The data structures described in this section and subsections are referenced by top level ODE data message schemas.</w:t>
      </w:r>
    </w:p>
    <w:p w14:paraId="17817EA7" w14:textId="03590869" w:rsidR="00956340" w:rsidRPr="00A524BA" w:rsidRDefault="007038D0" w:rsidP="00956340">
      <w:pPr>
        <w:rPr>
          <w:color w:val="FF0000"/>
        </w:rPr>
      </w:pPr>
      <w:r>
        <w:rPr>
          <w:color w:val="FF0000"/>
        </w:rPr>
        <w:t>STATUS</w:t>
      </w:r>
      <w:r w:rsidR="00956340" w:rsidRPr="00ED0E13">
        <w:rPr>
          <w:color w:val="FF0000"/>
        </w:rPr>
        <w:t xml:space="preserve">: </w:t>
      </w:r>
      <w:r w:rsidR="00956340">
        <w:rPr>
          <w:color w:val="FF0000"/>
        </w:rPr>
        <w:t>Supporting data structures implementations are in progress and have not yet been completed for all supported data types.</w:t>
      </w:r>
    </w:p>
    <w:p w14:paraId="4A82A108" w14:textId="77777777" w:rsidR="00956340" w:rsidRDefault="00956340" w:rsidP="000A3293"/>
    <w:p w14:paraId="47288D4D" w14:textId="7C4B7C73" w:rsidR="006D1B36" w:rsidRDefault="006D1B36" w:rsidP="000A3293">
      <w:pPr>
        <w:pStyle w:val="Heading4"/>
      </w:pPr>
      <w:bookmarkStart w:id="813" w:name="_J2735BsmCoreData"/>
      <w:bookmarkStart w:id="814" w:name="_Ref471884029"/>
      <w:bookmarkEnd w:id="813"/>
      <w:r w:rsidRPr="006D1B36">
        <w:t>J2735BsmCoreData</w:t>
      </w:r>
      <w:bookmarkEnd w:id="814"/>
    </w:p>
    <w:p w14:paraId="3F60AEA2" w14:textId="77777777" w:rsidR="006D1B36" w:rsidRPr="006D1B36" w:rsidRDefault="006D1B36" w:rsidP="000A3293"/>
    <w:tbl>
      <w:tblPr>
        <w:tblStyle w:val="TableGrid"/>
        <w:tblW w:w="0" w:type="auto"/>
        <w:tblLook w:val="04A0" w:firstRow="1" w:lastRow="0" w:firstColumn="1" w:lastColumn="0" w:noHBand="0" w:noVBand="1"/>
      </w:tblPr>
      <w:tblGrid>
        <w:gridCol w:w="1914"/>
        <w:gridCol w:w="3615"/>
        <w:gridCol w:w="2366"/>
        <w:gridCol w:w="1702"/>
        <w:gridCol w:w="1661"/>
        <w:gridCol w:w="1692"/>
      </w:tblGrid>
      <w:tr w:rsidR="006D1B36" w:rsidRPr="006E5FF6" w14:paraId="1BF035AF" w14:textId="77777777" w:rsidTr="00FD62B9">
        <w:tc>
          <w:tcPr>
            <w:tcW w:w="1914" w:type="dxa"/>
          </w:tcPr>
          <w:p w14:paraId="6A2FB3A1" w14:textId="77777777" w:rsidR="006D1B36" w:rsidRPr="006E5FF6" w:rsidRDefault="006D1B36" w:rsidP="000A3293">
            <w:pPr>
              <w:rPr>
                <w:b/>
              </w:rPr>
            </w:pPr>
            <w:r w:rsidRPr="006E5FF6">
              <w:rPr>
                <w:b/>
              </w:rPr>
              <w:t>Name</w:t>
            </w:r>
          </w:p>
        </w:tc>
        <w:tc>
          <w:tcPr>
            <w:tcW w:w="3615" w:type="dxa"/>
          </w:tcPr>
          <w:p w14:paraId="430B27D7" w14:textId="77777777" w:rsidR="006D1B36" w:rsidRPr="006E5FF6" w:rsidRDefault="006D1B36" w:rsidP="000A3293">
            <w:pPr>
              <w:rPr>
                <w:b/>
              </w:rPr>
            </w:pPr>
            <w:r w:rsidRPr="006E5FF6">
              <w:rPr>
                <w:b/>
              </w:rPr>
              <w:t>Type</w:t>
            </w:r>
          </w:p>
        </w:tc>
        <w:tc>
          <w:tcPr>
            <w:tcW w:w="2366" w:type="dxa"/>
          </w:tcPr>
          <w:p w14:paraId="1E0442B7" w14:textId="77777777" w:rsidR="006D1B36" w:rsidRPr="006E5FF6" w:rsidRDefault="006D1B36" w:rsidP="000A3293">
            <w:pPr>
              <w:rPr>
                <w:b/>
              </w:rPr>
            </w:pPr>
            <w:r w:rsidRPr="006E5FF6">
              <w:rPr>
                <w:b/>
              </w:rPr>
              <w:t>Description</w:t>
            </w:r>
          </w:p>
        </w:tc>
        <w:tc>
          <w:tcPr>
            <w:tcW w:w="1702" w:type="dxa"/>
          </w:tcPr>
          <w:p w14:paraId="248037A1" w14:textId="77777777" w:rsidR="006D1B36" w:rsidRPr="006E5FF6" w:rsidRDefault="006D1B36" w:rsidP="000A3293">
            <w:pPr>
              <w:rPr>
                <w:b/>
              </w:rPr>
            </w:pPr>
            <w:r w:rsidRPr="006E5FF6">
              <w:rPr>
                <w:b/>
              </w:rPr>
              <w:t>Units</w:t>
            </w:r>
          </w:p>
        </w:tc>
        <w:tc>
          <w:tcPr>
            <w:tcW w:w="1661" w:type="dxa"/>
          </w:tcPr>
          <w:p w14:paraId="65E2EA76" w14:textId="77777777" w:rsidR="006D1B36" w:rsidRPr="006E5FF6" w:rsidRDefault="006D1B36" w:rsidP="000A3293">
            <w:pPr>
              <w:rPr>
                <w:b/>
              </w:rPr>
            </w:pPr>
            <w:r w:rsidRPr="006E5FF6">
              <w:rPr>
                <w:b/>
              </w:rPr>
              <w:t>Valid Min</w:t>
            </w:r>
          </w:p>
        </w:tc>
        <w:tc>
          <w:tcPr>
            <w:tcW w:w="1692" w:type="dxa"/>
          </w:tcPr>
          <w:p w14:paraId="4D499BF0" w14:textId="77777777" w:rsidR="006D1B36" w:rsidRPr="006E5FF6" w:rsidRDefault="006D1B36" w:rsidP="000A3293">
            <w:pPr>
              <w:rPr>
                <w:b/>
              </w:rPr>
            </w:pPr>
            <w:r w:rsidRPr="006E5FF6">
              <w:rPr>
                <w:b/>
              </w:rPr>
              <w:t>Valid Max</w:t>
            </w:r>
          </w:p>
        </w:tc>
      </w:tr>
      <w:tr w:rsidR="006D1B36" w:rsidRPr="003E745F" w14:paraId="1DB72DC2" w14:textId="77777777" w:rsidTr="00FD62B9">
        <w:tc>
          <w:tcPr>
            <w:tcW w:w="1914" w:type="dxa"/>
          </w:tcPr>
          <w:p w14:paraId="694838D6" w14:textId="688A29F9" w:rsidR="006D1B36" w:rsidRPr="000D041D" w:rsidRDefault="00666F71" w:rsidP="000A3293">
            <w:pPr>
              <w:rPr>
                <w:rFonts w:ascii="Courier New" w:hAnsi="Courier New" w:cs="Courier New"/>
              </w:rPr>
            </w:pPr>
            <w:r w:rsidRPr="00666F71">
              <w:rPr>
                <w:rFonts w:ascii="Courier New" w:hAnsi="Courier New" w:cs="Courier New"/>
              </w:rPr>
              <w:t>msgCnt</w:t>
            </w:r>
          </w:p>
        </w:tc>
        <w:tc>
          <w:tcPr>
            <w:tcW w:w="3615" w:type="dxa"/>
          </w:tcPr>
          <w:p w14:paraId="12B967C6" w14:textId="1A110743" w:rsidR="006D1B36" w:rsidRPr="000D041D" w:rsidRDefault="00666F71" w:rsidP="000A3293">
            <w:pPr>
              <w:rPr>
                <w:rFonts w:ascii="Courier New" w:hAnsi="Courier New" w:cs="Courier New"/>
              </w:rPr>
            </w:pPr>
            <w:r w:rsidRPr="00666F71">
              <w:rPr>
                <w:rFonts w:ascii="Courier New" w:hAnsi="Courier New" w:cs="Courier New"/>
              </w:rPr>
              <w:t>Integer</w:t>
            </w:r>
          </w:p>
        </w:tc>
        <w:tc>
          <w:tcPr>
            <w:tcW w:w="2366" w:type="dxa"/>
          </w:tcPr>
          <w:p w14:paraId="6DCEDE55" w14:textId="77777777" w:rsidR="006D1B36" w:rsidRPr="003E745F" w:rsidRDefault="006D1B36" w:rsidP="000A3293"/>
        </w:tc>
        <w:tc>
          <w:tcPr>
            <w:tcW w:w="1702" w:type="dxa"/>
          </w:tcPr>
          <w:p w14:paraId="3434670E" w14:textId="77777777" w:rsidR="006D1B36" w:rsidRPr="006E5FF6" w:rsidRDefault="006D1B36" w:rsidP="000A3293">
            <w:pPr>
              <w:rPr>
                <w:vertAlign w:val="superscript"/>
              </w:rPr>
            </w:pPr>
          </w:p>
        </w:tc>
        <w:tc>
          <w:tcPr>
            <w:tcW w:w="1661" w:type="dxa"/>
          </w:tcPr>
          <w:p w14:paraId="59624772" w14:textId="77777777" w:rsidR="006D1B36" w:rsidRPr="003E745F" w:rsidRDefault="006D1B36" w:rsidP="000A3293"/>
        </w:tc>
        <w:tc>
          <w:tcPr>
            <w:tcW w:w="1692" w:type="dxa"/>
          </w:tcPr>
          <w:p w14:paraId="2A5BC592" w14:textId="77777777" w:rsidR="006D1B36" w:rsidRPr="003E745F" w:rsidRDefault="006D1B36" w:rsidP="000A3293"/>
        </w:tc>
      </w:tr>
      <w:tr w:rsidR="006D1B36" w:rsidRPr="003E745F" w14:paraId="75464AD9" w14:textId="77777777" w:rsidTr="00FD62B9">
        <w:tc>
          <w:tcPr>
            <w:tcW w:w="1914" w:type="dxa"/>
          </w:tcPr>
          <w:p w14:paraId="17633C67" w14:textId="472516EB" w:rsidR="006D1B36" w:rsidRPr="000D041D" w:rsidRDefault="009442FE" w:rsidP="000A3293">
            <w:pPr>
              <w:rPr>
                <w:rFonts w:ascii="Courier New" w:hAnsi="Courier New" w:cs="Courier New"/>
              </w:rPr>
            </w:pPr>
            <w:r>
              <w:rPr>
                <w:rFonts w:ascii="Courier New" w:hAnsi="Courier New" w:cs="Courier New"/>
              </w:rPr>
              <w:t>i</w:t>
            </w:r>
            <w:r w:rsidR="00666F71" w:rsidRPr="00666F71">
              <w:rPr>
                <w:rFonts w:ascii="Courier New" w:hAnsi="Courier New" w:cs="Courier New"/>
              </w:rPr>
              <w:t>d</w:t>
            </w:r>
          </w:p>
        </w:tc>
        <w:tc>
          <w:tcPr>
            <w:tcW w:w="3615" w:type="dxa"/>
          </w:tcPr>
          <w:p w14:paraId="5510F57D" w14:textId="6F537FBF" w:rsidR="006D1B36" w:rsidRPr="000D041D" w:rsidRDefault="00666F71" w:rsidP="000A3293">
            <w:pPr>
              <w:rPr>
                <w:rFonts w:ascii="Courier New" w:hAnsi="Courier New" w:cs="Courier New"/>
              </w:rPr>
            </w:pPr>
            <w:r w:rsidRPr="00666F71">
              <w:rPr>
                <w:rFonts w:ascii="Courier New" w:hAnsi="Courier New" w:cs="Courier New"/>
              </w:rPr>
              <w:t>String</w:t>
            </w:r>
          </w:p>
        </w:tc>
        <w:tc>
          <w:tcPr>
            <w:tcW w:w="2366" w:type="dxa"/>
          </w:tcPr>
          <w:p w14:paraId="06A68D7D" w14:textId="77777777" w:rsidR="006D1B36" w:rsidRPr="003E745F" w:rsidRDefault="006D1B36" w:rsidP="000A3293"/>
        </w:tc>
        <w:tc>
          <w:tcPr>
            <w:tcW w:w="1702" w:type="dxa"/>
          </w:tcPr>
          <w:p w14:paraId="3E8E960E" w14:textId="77777777" w:rsidR="006D1B36" w:rsidRPr="003E745F" w:rsidRDefault="006D1B36" w:rsidP="000A3293"/>
        </w:tc>
        <w:tc>
          <w:tcPr>
            <w:tcW w:w="1661" w:type="dxa"/>
          </w:tcPr>
          <w:p w14:paraId="7F1F5FEA" w14:textId="77777777" w:rsidR="006D1B36" w:rsidRPr="003E745F" w:rsidRDefault="006D1B36" w:rsidP="000A3293"/>
        </w:tc>
        <w:tc>
          <w:tcPr>
            <w:tcW w:w="1692" w:type="dxa"/>
          </w:tcPr>
          <w:p w14:paraId="71AF8320" w14:textId="77777777" w:rsidR="006D1B36" w:rsidRPr="003E745F" w:rsidRDefault="006D1B36" w:rsidP="000A3293"/>
        </w:tc>
      </w:tr>
      <w:tr w:rsidR="006D1B36" w:rsidRPr="003E745F" w14:paraId="7F189076" w14:textId="77777777" w:rsidTr="00FD62B9">
        <w:tc>
          <w:tcPr>
            <w:tcW w:w="1914" w:type="dxa"/>
          </w:tcPr>
          <w:p w14:paraId="24B25A26" w14:textId="3F19A2D4" w:rsidR="006D1B36" w:rsidRPr="006D1B36" w:rsidRDefault="009442FE" w:rsidP="000A3293">
            <w:pPr>
              <w:rPr>
                <w:rFonts w:ascii="Courier New" w:hAnsi="Courier New" w:cs="Courier New"/>
              </w:rPr>
            </w:pPr>
            <w:r w:rsidRPr="009442FE">
              <w:rPr>
                <w:rFonts w:ascii="Courier New" w:hAnsi="Courier New" w:cs="Courier New"/>
              </w:rPr>
              <w:t>secMark</w:t>
            </w:r>
          </w:p>
        </w:tc>
        <w:tc>
          <w:tcPr>
            <w:tcW w:w="3615" w:type="dxa"/>
          </w:tcPr>
          <w:p w14:paraId="69392C42" w14:textId="1271302A" w:rsidR="006D1B36" w:rsidRPr="006D1B36" w:rsidRDefault="009442FE" w:rsidP="000A3293">
            <w:pPr>
              <w:rPr>
                <w:rFonts w:ascii="Courier New" w:hAnsi="Courier New" w:cs="Courier New"/>
              </w:rPr>
            </w:pPr>
            <w:r w:rsidRPr="00666F71">
              <w:rPr>
                <w:rFonts w:ascii="Courier New" w:hAnsi="Courier New" w:cs="Courier New"/>
              </w:rPr>
              <w:t>Integer</w:t>
            </w:r>
          </w:p>
        </w:tc>
        <w:tc>
          <w:tcPr>
            <w:tcW w:w="2366" w:type="dxa"/>
          </w:tcPr>
          <w:p w14:paraId="5163D29E" w14:textId="52A3432E" w:rsidR="006D1B36" w:rsidRPr="003E745F" w:rsidRDefault="006D1B36" w:rsidP="000A3293"/>
        </w:tc>
        <w:tc>
          <w:tcPr>
            <w:tcW w:w="1702" w:type="dxa"/>
          </w:tcPr>
          <w:p w14:paraId="7D93CDCA" w14:textId="77777777" w:rsidR="006D1B36" w:rsidRPr="003E745F" w:rsidRDefault="006D1B36" w:rsidP="000A3293"/>
        </w:tc>
        <w:tc>
          <w:tcPr>
            <w:tcW w:w="1661" w:type="dxa"/>
          </w:tcPr>
          <w:p w14:paraId="2A4AA8C8" w14:textId="77777777" w:rsidR="006D1B36" w:rsidRPr="003E745F" w:rsidRDefault="006D1B36" w:rsidP="000A3293"/>
        </w:tc>
        <w:tc>
          <w:tcPr>
            <w:tcW w:w="1692" w:type="dxa"/>
          </w:tcPr>
          <w:p w14:paraId="0D39D7CD" w14:textId="77777777" w:rsidR="006D1B36" w:rsidRPr="003E745F" w:rsidRDefault="006D1B36" w:rsidP="000A3293"/>
        </w:tc>
      </w:tr>
      <w:tr w:rsidR="009442FE" w:rsidRPr="003E745F" w14:paraId="078192DB" w14:textId="77777777" w:rsidTr="00FD62B9">
        <w:tc>
          <w:tcPr>
            <w:tcW w:w="1914" w:type="dxa"/>
          </w:tcPr>
          <w:p w14:paraId="7F8E8F7C" w14:textId="19290ECF" w:rsidR="009442FE" w:rsidRPr="009442FE" w:rsidRDefault="004302C8" w:rsidP="000A3293">
            <w:pPr>
              <w:rPr>
                <w:rFonts w:ascii="Courier New" w:hAnsi="Courier New" w:cs="Courier New"/>
              </w:rPr>
            </w:pPr>
            <w:r>
              <w:rPr>
                <w:rFonts w:ascii="Courier New" w:hAnsi="Courier New" w:cs="Courier New"/>
              </w:rPr>
              <w:t>p</w:t>
            </w:r>
            <w:r w:rsidRPr="004302C8">
              <w:rPr>
                <w:rFonts w:ascii="Courier New" w:hAnsi="Courier New" w:cs="Courier New"/>
              </w:rPr>
              <w:t>osition</w:t>
            </w:r>
          </w:p>
        </w:tc>
        <w:tc>
          <w:tcPr>
            <w:tcW w:w="3615" w:type="dxa"/>
          </w:tcPr>
          <w:p w14:paraId="1B237F43" w14:textId="3A1213A7" w:rsidR="009442FE" w:rsidRPr="00666F71" w:rsidRDefault="00D0595A" w:rsidP="000A3293">
            <w:pPr>
              <w:rPr>
                <w:rFonts w:ascii="Courier New" w:hAnsi="Courier New" w:cs="Courier New"/>
              </w:rPr>
            </w:pPr>
            <w:hyperlink w:anchor="_J2735Position3D" w:history="1">
              <w:r w:rsidR="009442FE" w:rsidRPr="009442FE">
                <w:rPr>
                  <w:rStyle w:val="Hyperlink"/>
                  <w:rFonts w:ascii="Courier New" w:hAnsi="Courier New" w:cs="Courier New"/>
                </w:rPr>
                <w:t>J2735Position3D</w:t>
              </w:r>
            </w:hyperlink>
          </w:p>
        </w:tc>
        <w:tc>
          <w:tcPr>
            <w:tcW w:w="2366" w:type="dxa"/>
          </w:tcPr>
          <w:p w14:paraId="3BD5E084" w14:textId="77777777" w:rsidR="009442FE" w:rsidRPr="003E745F" w:rsidRDefault="009442FE" w:rsidP="000A3293"/>
        </w:tc>
        <w:tc>
          <w:tcPr>
            <w:tcW w:w="1702" w:type="dxa"/>
          </w:tcPr>
          <w:p w14:paraId="1713041E" w14:textId="77777777" w:rsidR="009442FE" w:rsidRPr="003E745F" w:rsidRDefault="009442FE" w:rsidP="000A3293"/>
        </w:tc>
        <w:tc>
          <w:tcPr>
            <w:tcW w:w="1661" w:type="dxa"/>
          </w:tcPr>
          <w:p w14:paraId="4F91B669" w14:textId="77777777" w:rsidR="009442FE" w:rsidRPr="003E745F" w:rsidRDefault="009442FE" w:rsidP="000A3293"/>
        </w:tc>
        <w:tc>
          <w:tcPr>
            <w:tcW w:w="1692" w:type="dxa"/>
          </w:tcPr>
          <w:p w14:paraId="240FA6E0" w14:textId="77777777" w:rsidR="009442FE" w:rsidRPr="003E745F" w:rsidRDefault="009442FE" w:rsidP="000A3293"/>
        </w:tc>
      </w:tr>
      <w:tr w:rsidR="004302C8" w:rsidRPr="003E745F" w14:paraId="720F8D17" w14:textId="77777777" w:rsidTr="00FD62B9">
        <w:tc>
          <w:tcPr>
            <w:tcW w:w="1914" w:type="dxa"/>
          </w:tcPr>
          <w:p w14:paraId="782DB325" w14:textId="55A35201" w:rsidR="004302C8" w:rsidRPr="004302C8" w:rsidRDefault="004302C8" w:rsidP="000A3293">
            <w:pPr>
              <w:rPr>
                <w:rFonts w:ascii="Courier New" w:hAnsi="Courier New" w:cs="Courier New"/>
              </w:rPr>
            </w:pPr>
            <w:r w:rsidRPr="004302C8">
              <w:rPr>
                <w:rFonts w:ascii="Courier New" w:hAnsi="Courier New" w:cs="Courier New"/>
              </w:rPr>
              <w:t>accelSet</w:t>
            </w:r>
          </w:p>
        </w:tc>
        <w:tc>
          <w:tcPr>
            <w:tcW w:w="3615" w:type="dxa"/>
          </w:tcPr>
          <w:p w14:paraId="0C3E8443" w14:textId="17F769D6" w:rsidR="004302C8" w:rsidRDefault="00D0595A" w:rsidP="000A3293">
            <w:pPr>
              <w:rPr>
                <w:rFonts w:ascii="Courier New" w:hAnsi="Courier New" w:cs="Courier New"/>
              </w:rPr>
            </w:pPr>
            <w:hyperlink w:anchor="_J2735AccelerationSet4Way" w:history="1">
              <w:r w:rsidR="004302C8" w:rsidRPr="004302C8">
                <w:rPr>
                  <w:rStyle w:val="Hyperlink"/>
                  <w:rFonts w:ascii="Courier New" w:hAnsi="Courier New" w:cs="Courier New"/>
                </w:rPr>
                <w:t>J2735AccelerationSet4Way</w:t>
              </w:r>
            </w:hyperlink>
          </w:p>
        </w:tc>
        <w:tc>
          <w:tcPr>
            <w:tcW w:w="2366" w:type="dxa"/>
          </w:tcPr>
          <w:p w14:paraId="5564AE85" w14:textId="77777777" w:rsidR="004302C8" w:rsidRPr="003E745F" w:rsidRDefault="004302C8" w:rsidP="000A3293"/>
        </w:tc>
        <w:tc>
          <w:tcPr>
            <w:tcW w:w="1702" w:type="dxa"/>
          </w:tcPr>
          <w:p w14:paraId="1287F64B" w14:textId="77777777" w:rsidR="004302C8" w:rsidRPr="003E745F" w:rsidRDefault="004302C8" w:rsidP="000A3293"/>
        </w:tc>
        <w:tc>
          <w:tcPr>
            <w:tcW w:w="1661" w:type="dxa"/>
          </w:tcPr>
          <w:p w14:paraId="050043C9" w14:textId="77777777" w:rsidR="004302C8" w:rsidRPr="003E745F" w:rsidRDefault="004302C8" w:rsidP="000A3293"/>
        </w:tc>
        <w:tc>
          <w:tcPr>
            <w:tcW w:w="1692" w:type="dxa"/>
          </w:tcPr>
          <w:p w14:paraId="763533C2" w14:textId="77777777" w:rsidR="004302C8" w:rsidRPr="003E745F" w:rsidRDefault="004302C8" w:rsidP="000A3293"/>
        </w:tc>
      </w:tr>
      <w:tr w:rsidR="004302C8" w:rsidRPr="003E745F" w14:paraId="0B4B0C3F" w14:textId="77777777" w:rsidTr="00FD62B9">
        <w:tc>
          <w:tcPr>
            <w:tcW w:w="1914" w:type="dxa"/>
          </w:tcPr>
          <w:p w14:paraId="4F935680" w14:textId="500B32BA" w:rsidR="004302C8" w:rsidRPr="004302C8" w:rsidRDefault="004302C8" w:rsidP="000A3293">
            <w:pPr>
              <w:rPr>
                <w:rFonts w:ascii="Courier New" w:hAnsi="Courier New" w:cs="Courier New"/>
              </w:rPr>
            </w:pPr>
            <w:r w:rsidRPr="004302C8">
              <w:rPr>
                <w:rFonts w:ascii="Courier New" w:hAnsi="Courier New" w:cs="Courier New"/>
              </w:rPr>
              <w:t>accuracy</w:t>
            </w:r>
          </w:p>
        </w:tc>
        <w:tc>
          <w:tcPr>
            <w:tcW w:w="3615" w:type="dxa"/>
          </w:tcPr>
          <w:p w14:paraId="626A4224" w14:textId="6502F2F5" w:rsidR="004302C8" w:rsidRDefault="00D0595A" w:rsidP="000A3293">
            <w:pPr>
              <w:rPr>
                <w:rFonts w:ascii="Courier New" w:hAnsi="Courier New" w:cs="Courier New"/>
              </w:rPr>
            </w:pPr>
            <w:hyperlink w:anchor="_J2735PositionalAccuracy" w:history="1">
              <w:r w:rsidR="004302C8" w:rsidRPr="004302C8">
                <w:rPr>
                  <w:rStyle w:val="Hyperlink"/>
                  <w:rFonts w:ascii="Courier New" w:hAnsi="Courier New" w:cs="Courier New"/>
                </w:rPr>
                <w:t>J2735PositionalAccuracy</w:t>
              </w:r>
            </w:hyperlink>
          </w:p>
        </w:tc>
        <w:tc>
          <w:tcPr>
            <w:tcW w:w="2366" w:type="dxa"/>
          </w:tcPr>
          <w:p w14:paraId="21785BFC" w14:textId="77777777" w:rsidR="004302C8" w:rsidRPr="003E745F" w:rsidRDefault="004302C8" w:rsidP="000A3293"/>
        </w:tc>
        <w:tc>
          <w:tcPr>
            <w:tcW w:w="1702" w:type="dxa"/>
          </w:tcPr>
          <w:p w14:paraId="216DA485" w14:textId="77777777" w:rsidR="004302C8" w:rsidRPr="003E745F" w:rsidRDefault="004302C8" w:rsidP="000A3293"/>
        </w:tc>
        <w:tc>
          <w:tcPr>
            <w:tcW w:w="1661" w:type="dxa"/>
          </w:tcPr>
          <w:p w14:paraId="064D5138" w14:textId="77777777" w:rsidR="004302C8" w:rsidRPr="003E745F" w:rsidRDefault="004302C8" w:rsidP="000A3293"/>
        </w:tc>
        <w:tc>
          <w:tcPr>
            <w:tcW w:w="1692" w:type="dxa"/>
          </w:tcPr>
          <w:p w14:paraId="5F318F15" w14:textId="77777777" w:rsidR="004302C8" w:rsidRPr="003E745F" w:rsidRDefault="004302C8" w:rsidP="000A3293"/>
        </w:tc>
      </w:tr>
      <w:tr w:rsidR="00FD62B9" w:rsidRPr="003E745F" w14:paraId="6680F6E4" w14:textId="77777777" w:rsidTr="00FD62B9">
        <w:tc>
          <w:tcPr>
            <w:tcW w:w="1914" w:type="dxa"/>
          </w:tcPr>
          <w:p w14:paraId="1951C02F" w14:textId="5C87B839" w:rsidR="00FD62B9" w:rsidRPr="004302C8" w:rsidRDefault="00FD62B9" w:rsidP="000A3293">
            <w:pPr>
              <w:rPr>
                <w:rFonts w:ascii="Courier New" w:hAnsi="Courier New" w:cs="Courier New"/>
              </w:rPr>
            </w:pPr>
            <w:r w:rsidRPr="004302C8">
              <w:rPr>
                <w:rFonts w:ascii="Courier New" w:hAnsi="Courier New" w:cs="Courier New"/>
              </w:rPr>
              <w:t>transmission</w:t>
            </w:r>
          </w:p>
        </w:tc>
        <w:tc>
          <w:tcPr>
            <w:tcW w:w="3615" w:type="dxa"/>
          </w:tcPr>
          <w:p w14:paraId="70467CD3" w14:textId="13E03ACB" w:rsidR="00FD62B9" w:rsidRDefault="00FD62B9" w:rsidP="00FD62B9">
            <w:pPr>
              <w:rPr>
                <w:rFonts w:ascii="Courier New" w:hAnsi="Courier New" w:cs="Courier New"/>
              </w:rPr>
            </w:pPr>
            <w:r w:rsidRPr="00FD62B9">
              <w:rPr>
                <w:rFonts w:ascii="Courier New" w:hAnsi="Courier New" w:cs="Courier New"/>
              </w:rPr>
              <w:t>enum</w:t>
            </w:r>
          </w:p>
        </w:tc>
        <w:tc>
          <w:tcPr>
            <w:tcW w:w="7421" w:type="dxa"/>
            <w:gridSpan w:val="4"/>
          </w:tcPr>
          <w:p w14:paraId="3BBA0331" w14:textId="77777777" w:rsidR="00FD62B9" w:rsidRDefault="00FD62B9" w:rsidP="000A3293">
            <w:r>
              <w:t>One of:</w:t>
            </w:r>
          </w:p>
          <w:p w14:paraId="6A194C29"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lastRenderedPageBreak/>
              <w:t>neutral</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Neutral, speed relative to the vehicle alignment</w:t>
            </w:r>
          </w:p>
          <w:p w14:paraId="678BA72B"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park</w:t>
            </w:r>
            <w:r w:rsidRPr="00FD62B9">
              <w:rPr>
                <w:rFonts w:ascii="Consolas" w:hAnsi="Consolas" w:cs="Consolas"/>
                <w:color w:val="000000"/>
                <w:sz w:val="20"/>
                <w:szCs w:val="20"/>
              </w:rPr>
              <w:t xml:space="preserve">, </w:t>
            </w:r>
            <w:r w:rsidRPr="00FD62B9">
              <w:rPr>
                <w:rFonts w:ascii="Consolas" w:hAnsi="Consolas" w:cs="Consolas"/>
                <w:color w:val="3F7F5F"/>
                <w:sz w:val="20"/>
                <w:szCs w:val="20"/>
              </w:rPr>
              <w:t>// Park, speed relative the to vehicle alignment</w:t>
            </w:r>
          </w:p>
          <w:p w14:paraId="73991A7F"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forwardGears</w:t>
            </w:r>
            <w:r w:rsidRPr="00FD62B9">
              <w:rPr>
                <w:rFonts w:ascii="Consolas" w:hAnsi="Consolas" w:cs="Consolas"/>
                <w:color w:val="000000"/>
                <w:sz w:val="20"/>
                <w:szCs w:val="20"/>
              </w:rPr>
              <w:t xml:space="preserve">, </w:t>
            </w:r>
            <w:r w:rsidRPr="00FD62B9">
              <w:rPr>
                <w:rFonts w:ascii="Consolas" w:hAnsi="Consolas" w:cs="Consolas"/>
                <w:color w:val="3F7F5F"/>
                <w:sz w:val="20"/>
                <w:szCs w:val="20"/>
              </w:rPr>
              <w:t>// Forward gears, speed relative the to vehicle alignment</w:t>
            </w:r>
          </w:p>
          <w:p w14:paraId="539A8055"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color w:val="3F7F5F"/>
                <w:sz w:val="20"/>
                <w:szCs w:val="20"/>
              </w:rPr>
            </w:pPr>
            <w:r w:rsidRPr="00FD62B9">
              <w:rPr>
                <w:rFonts w:ascii="Consolas" w:hAnsi="Consolas" w:cs="Consolas"/>
                <w:b/>
                <w:bCs/>
                <w:i/>
                <w:iCs/>
                <w:color w:val="0000C0"/>
                <w:sz w:val="20"/>
                <w:szCs w:val="20"/>
              </w:rPr>
              <w:t>reverseGears</w:t>
            </w:r>
            <w:r w:rsidRPr="00FD62B9">
              <w:rPr>
                <w:rFonts w:ascii="Consolas" w:hAnsi="Consolas" w:cs="Consolas"/>
                <w:color w:val="000000"/>
                <w:sz w:val="20"/>
                <w:szCs w:val="20"/>
              </w:rPr>
              <w:t xml:space="preserve">, </w:t>
            </w:r>
            <w:r w:rsidRPr="00FD62B9">
              <w:rPr>
                <w:rFonts w:ascii="Consolas" w:hAnsi="Consolas" w:cs="Consolas"/>
                <w:color w:val="3F7F5F"/>
                <w:sz w:val="20"/>
                <w:szCs w:val="20"/>
              </w:rPr>
              <w:t>// Reverse gears, speed relative the to vehicle alignment</w:t>
            </w:r>
          </w:p>
          <w:p w14:paraId="693A2301" w14:textId="77777777" w:rsidR="00FD62B9" w:rsidRPr="00FD62B9" w:rsidRDefault="00FD62B9" w:rsidP="006820F5">
            <w:pPr>
              <w:pStyle w:val="ListParagraph"/>
              <w:numPr>
                <w:ilvl w:val="0"/>
                <w:numId w:val="24"/>
              </w:numPr>
              <w:autoSpaceDE w:val="0"/>
              <w:autoSpaceDN w:val="0"/>
              <w:adjustRightInd w:val="0"/>
              <w:spacing w:before="0"/>
              <w:rPr>
                <w:rFonts w:ascii="Consolas" w:hAnsi="Consolas" w:cs="Consolas"/>
                <w:sz w:val="20"/>
                <w:szCs w:val="20"/>
              </w:rPr>
            </w:pPr>
            <w:r w:rsidRPr="00FD62B9">
              <w:rPr>
                <w:rFonts w:ascii="Consolas" w:hAnsi="Consolas" w:cs="Consolas"/>
                <w:b/>
                <w:bCs/>
                <w:i/>
                <w:iCs/>
                <w:color w:val="0000C0"/>
                <w:sz w:val="20"/>
                <w:szCs w:val="20"/>
              </w:rPr>
              <w:t>reserved1</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reserved2</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reserved3</w:t>
            </w:r>
            <w:r w:rsidRPr="00FD62B9">
              <w:rPr>
                <w:rFonts w:ascii="Consolas" w:hAnsi="Consolas" w:cs="Consolas"/>
                <w:color w:val="000000"/>
                <w:sz w:val="20"/>
                <w:szCs w:val="20"/>
              </w:rPr>
              <w:t xml:space="preserve">, </w:t>
            </w:r>
            <w:r w:rsidRPr="00FD62B9">
              <w:rPr>
                <w:rFonts w:ascii="Consolas" w:hAnsi="Consolas" w:cs="Consolas"/>
                <w:b/>
                <w:bCs/>
                <w:i/>
                <w:iCs/>
                <w:color w:val="0000C0"/>
                <w:sz w:val="20"/>
                <w:szCs w:val="20"/>
              </w:rPr>
              <w:t>unavailable</w:t>
            </w:r>
            <w:r w:rsidRPr="00FD62B9">
              <w:rPr>
                <w:rFonts w:ascii="Consolas" w:hAnsi="Consolas" w:cs="Consolas"/>
                <w:color w:val="000000"/>
                <w:sz w:val="20"/>
                <w:szCs w:val="20"/>
              </w:rPr>
              <w:t xml:space="preserve">; </w:t>
            </w:r>
            <w:r w:rsidRPr="00FD62B9">
              <w:rPr>
                <w:rFonts w:ascii="Consolas" w:hAnsi="Consolas" w:cs="Consolas"/>
                <w:color w:val="3F7F5F"/>
                <w:sz w:val="20"/>
                <w:szCs w:val="20"/>
              </w:rPr>
              <w:t>// not-equipped or unavailable</w:t>
            </w:r>
          </w:p>
          <w:p w14:paraId="4CBF6B37" w14:textId="765DCD4E" w:rsidR="00FD62B9" w:rsidRPr="003E745F" w:rsidRDefault="00FD62B9" w:rsidP="000A3293">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value,</w:t>
            </w:r>
          </w:p>
        </w:tc>
      </w:tr>
      <w:tr w:rsidR="004302C8" w:rsidRPr="003E745F" w14:paraId="406CA6C8" w14:textId="77777777" w:rsidTr="00FD62B9">
        <w:tc>
          <w:tcPr>
            <w:tcW w:w="1914" w:type="dxa"/>
          </w:tcPr>
          <w:p w14:paraId="53693C13" w14:textId="4FE7FEF6" w:rsidR="004302C8" w:rsidRDefault="004302C8" w:rsidP="00823070">
            <w:pPr>
              <w:rPr>
                <w:rFonts w:ascii="Courier New" w:hAnsi="Courier New" w:cs="Courier New"/>
              </w:rPr>
            </w:pPr>
            <w:r w:rsidRPr="000D041D">
              <w:rPr>
                <w:rFonts w:ascii="Courier New" w:hAnsi="Courier New" w:cs="Courier New"/>
              </w:rPr>
              <w:lastRenderedPageBreak/>
              <w:t>speed</w:t>
            </w:r>
          </w:p>
        </w:tc>
        <w:tc>
          <w:tcPr>
            <w:tcW w:w="3615" w:type="dxa"/>
          </w:tcPr>
          <w:p w14:paraId="07328C75"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39431908" w14:textId="08DE59F3" w:rsidR="004302C8" w:rsidRPr="003E745F" w:rsidRDefault="0067487F" w:rsidP="00823070">
            <w:r>
              <w:t>Vehicle speed</w:t>
            </w:r>
          </w:p>
        </w:tc>
        <w:tc>
          <w:tcPr>
            <w:tcW w:w="1702" w:type="dxa"/>
          </w:tcPr>
          <w:p w14:paraId="5E24080B" w14:textId="77777777" w:rsidR="004302C8" w:rsidRPr="003E745F" w:rsidRDefault="004302C8" w:rsidP="00823070">
            <w:r>
              <w:t>m/s</w:t>
            </w:r>
          </w:p>
        </w:tc>
        <w:tc>
          <w:tcPr>
            <w:tcW w:w="1661" w:type="dxa"/>
          </w:tcPr>
          <w:p w14:paraId="27557A6B" w14:textId="77777777" w:rsidR="004302C8" w:rsidRPr="003E745F" w:rsidRDefault="004302C8" w:rsidP="00823070">
            <w:r>
              <w:t>0</w:t>
            </w:r>
          </w:p>
        </w:tc>
        <w:tc>
          <w:tcPr>
            <w:tcW w:w="1692" w:type="dxa"/>
          </w:tcPr>
          <w:p w14:paraId="15462E58" w14:textId="77777777" w:rsidR="004302C8" w:rsidRPr="003E745F" w:rsidRDefault="004302C8" w:rsidP="00823070">
            <w:r w:rsidRPr="0026390E">
              <w:t>163.8</w:t>
            </w:r>
          </w:p>
        </w:tc>
      </w:tr>
      <w:tr w:rsidR="004302C8" w:rsidRPr="003E745F" w14:paraId="3BD99ECB" w14:textId="77777777" w:rsidTr="00FD62B9">
        <w:tc>
          <w:tcPr>
            <w:tcW w:w="1914" w:type="dxa"/>
          </w:tcPr>
          <w:p w14:paraId="18884444" w14:textId="77777777" w:rsidR="004302C8" w:rsidRDefault="004302C8" w:rsidP="00823070">
            <w:pPr>
              <w:rPr>
                <w:rFonts w:ascii="Courier New" w:hAnsi="Courier New" w:cs="Courier New"/>
              </w:rPr>
            </w:pPr>
            <w:r>
              <w:rPr>
                <w:rFonts w:ascii="Courier New" w:hAnsi="Courier New" w:cs="Courier New"/>
              </w:rPr>
              <w:t>heading</w:t>
            </w:r>
          </w:p>
        </w:tc>
        <w:tc>
          <w:tcPr>
            <w:tcW w:w="3615" w:type="dxa"/>
          </w:tcPr>
          <w:p w14:paraId="3EAF9E40" w14:textId="77777777" w:rsidR="004302C8" w:rsidRDefault="004302C8" w:rsidP="00823070">
            <w:pPr>
              <w:rPr>
                <w:rFonts w:ascii="Courier New" w:hAnsi="Courier New" w:cs="Courier New"/>
              </w:rPr>
            </w:pPr>
            <w:r>
              <w:rPr>
                <w:rFonts w:ascii="Courier New" w:hAnsi="Courier New" w:cs="Courier New"/>
              </w:rPr>
              <w:t>decimal</w:t>
            </w:r>
          </w:p>
        </w:tc>
        <w:tc>
          <w:tcPr>
            <w:tcW w:w="2366" w:type="dxa"/>
          </w:tcPr>
          <w:p w14:paraId="7256C3E8" w14:textId="2070223E" w:rsidR="004302C8" w:rsidRPr="003E745F" w:rsidRDefault="0067487F" w:rsidP="00823070">
            <w:r>
              <w:t>Vehicle heading</w:t>
            </w:r>
          </w:p>
        </w:tc>
        <w:tc>
          <w:tcPr>
            <w:tcW w:w="1702" w:type="dxa"/>
          </w:tcPr>
          <w:p w14:paraId="05A68023" w14:textId="77777777" w:rsidR="004302C8" w:rsidRPr="003E745F" w:rsidRDefault="004302C8" w:rsidP="00823070">
            <w:r>
              <w:t>Degrees</w:t>
            </w:r>
          </w:p>
        </w:tc>
        <w:tc>
          <w:tcPr>
            <w:tcW w:w="1661" w:type="dxa"/>
          </w:tcPr>
          <w:p w14:paraId="5F8E8512" w14:textId="77777777" w:rsidR="004302C8" w:rsidRPr="003E745F" w:rsidRDefault="004302C8" w:rsidP="00823070">
            <w:r>
              <w:t>0.000</w:t>
            </w:r>
          </w:p>
        </w:tc>
        <w:tc>
          <w:tcPr>
            <w:tcW w:w="1692" w:type="dxa"/>
          </w:tcPr>
          <w:p w14:paraId="7993F2E1" w14:textId="77777777" w:rsidR="004302C8" w:rsidRPr="003E745F" w:rsidRDefault="004302C8" w:rsidP="00823070">
            <w:r>
              <w:t>360.000</w:t>
            </w:r>
          </w:p>
        </w:tc>
      </w:tr>
      <w:tr w:rsidR="0067487F" w:rsidRPr="003E745F" w14:paraId="62382863" w14:textId="77777777" w:rsidTr="00FD62B9">
        <w:tc>
          <w:tcPr>
            <w:tcW w:w="1914" w:type="dxa"/>
          </w:tcPr>
          <w:p w14:paraId="795D0CED" w14:textId="4BA7461C" w:rsidR="0067487F" w:rsidRPr="004302C8" w:rsidRDefault="0067487F" w:rsidP="0067487F">
            <w:pPr>
              <w:rPr>
                <w:rFonts w:ascii="Courier New" w:hAnsi="Courier New" w:cs="Courier New"/>
              </w:rPr>
            </w:pPr>
            <w:r w:rsidRPr="0067487F">
              <w:rPr>
                <w:rFonts w:ascii="Courier New" w:hAnsi="Courier New" w:cs="Courier New"/>
              </w:rPr>
              <w:t>angle</w:t>
            </w:r>
          </w:p>
        </w:tc>
        <w:tc>
          <w:tcPr>
            <w:tcW w:w="3615" w:type="dxa"/>
          </w:tcPr>
          <w:p w14:paraId="01C5D058" w14:textId="37E3ADC5" w:rsidR="0067487F" w:rsidRDefault="0067487F" w:rsidP="0067487F">
            <w:pPr>
              <w:rPr>
                <w:rFonts w:ascii="Courier New" w:hAnsi="Courier New" w:cs="Courier New"/>
              </w:rPr>
            </w:pPr>
            <w:r>
              <w:rPr>
                <w:rFonts w:ascii="Courier New" w:hAnsi="Courier New" w:cs="Courier New"/>
              </w:rPr>
              <w:t>decimal</w:t>
            </w:r>
          </w:p>
        </w:tc>
        <w:tc>
          <w:tcPr>
            <w:tcW w:w="2366" w:type="dxa"/>
          </w:tcPr>
          <w:p w14:paraId="1CD67758" w14:textId="45CB055F" w:rsidR="0067487F" w:rsidRPr="003E745F" w:rsidRDefault="0067487F" w:rsidP="0067487F">
            <w:r>
              <w:t>Steering wheel angle</w:t>
            </w:r>
          </w:p>
        </w:tc>
        <w:tc>
          <w:tcPr>
            <w:tcW w:w="1702" w:type="dxa"/>
          </w:tcPr>
          <w:p w14:paraId="6AAD275C" w14:textId="348E2693" w:rsidR="0067487F" w:rsidRPr="003E745F" w:rsidRDefault="0067487F" w:rsidP="0067487F">
            <w:r>
              <w:t>Degrees</w:t>
            </w:r>
          </w:p>
        </w:tc>
        <w:tc>
          <w:tcPr>
            <w:tcW w:w="1661" w:type="dxa"/>
          </w:tcPr>
          <w:p w14:paraId="0FCBF4B4" w14:textId="4C6A9E3B" w:rsidR="0067487F" w:rsidRPr="003E745F" w:rsidRDefault="0067487F" w:rsidP="0067487F">
            <w:r>
              <w:t>0.000</w:t>
            </w:r>
          </w:p>
        </w:tc>
        <w:tc>
          <w:tcPr>
            <w:tcW w:w="1692" w:type="dxa"/>
          </w:tcPr>
          <w:p w14:paraId="1E774FAB" w14:textId="31452C8E" w:rsidR="0067487F" w:rsidRPr="003E745F" w:rsidRDefault="0067487F" w:rsidP="0067487F">
            <w:r>
              <w:t>360.000</w:t>
            </w:r>
          </w:p>
        </w:tc>
      </w:tr>
      <w:tr w:rsidR="0067487F" w:rsidRPr="003E745F" w14:paraId="58C948EA" w14:textId="77777777" w:rsidTr="00FD62B9">
        <w:tc>
          <w:tcPr>
            <w:tcW w:w="1914" w:type="dxa"/>
          </w:tcPr>
          <w:p w14:paraId="50ECF568" w14:textId="65F51EA1" w:rsidR="0067487F" w:rsidRPr="0067487F" w:rsidRDefault="0067487F" w:rsidP="0067487F">
            <w:pPr>
              <w:rPr>
                <w:rFonts w:ascii="Courier New" w:hAnsi="Courier New" w:cs="Courier New"/>
              </w:rPr>
            </w:pPr>
            <w:r w:rsidRPr="0067487F">
              <w:rPr>
                <w:rFonts w:ascii="Courier New" w:hAnsi="Courier New" w:cs="Courier New"/>
              </w:rPr>
              <w:t>brakes</w:t>
            </w:r>
          </w:p>
        </w:tc>
        <w:tc>
          <w:tcPr>
            <w:tcW w:w="3615" w:type="dxa"/>
          </w:tcPr>
          <w:p w14:paraId="2D8F732B" w14:textId="05BEB9F9" w:rsidR="0067487F" w:rsidRDefault="00D0595A" w:rsidP="0067487F">
            <w:pPr>
              <w:rPr>
                <w:rFonts w:ascii="Courier New" w:hAnsi="Courier New" w:cs="Courier New"/>
              </w:rPr>
            </w:pPr>
            <w:hyperlink w:anchor="_J2735BrakeSystemStatus" w:history="1">
              <w:r w:rsidR="0067487F" w:rsidRPr="0067487F">
                <w:rPr>
                  <w:rStyle w:val="Hyperlink"/>
                  <w:rFonts w:ascii="Courier New" w:hAnsi="Courier New" w:cs="Courier New"/>
                </w:rPr>
                <w:t>J2735BrakeSystemStatus</w:t>
              </w:r>
            </w:hyperlink>
          </w:p>
        </w:tc>
        <w:tc>
          <w:tcPr>
            <w:tcW w:w="2366" w:type="dxa"/>
          </w:tcPr>
          <w:p w14:paraId="73421109" w14:textId="77777777" w:rsidR="0067487F" w:rsidRDefault="0067487F" w:rsidP="0067487F"/>
        </w:tc>
        <w:tc>
          <w:tcPr>
            <w:tcW w:w="1702" w:type="dxa"/>
          </w:tcPr>
          <w:p w14:paraId="48946CFF" w14:textId="77777777" w:rsidR="0067487F" w:rsidRDefault="0067487F" w:rsidP="0067487F"/>
        </w:tc>
        <w:tc>
          <w:tcPr>
            <w:tcW w:w="1661" w:type="dxa"/>
          </w:tcPr>
          <w:p w14:paraId="01264DAE" w14:textId="77777777" w:rsidR="0067487F" w:rsidRDefault="0067487F" w:rsidP="0067487F"/>
        </w:tc>
        <w:tc>
          <w:tcPr>
            <w:tcW w:w="1692" w:type="dxa"/>
          </w:tcPr>
          <w:p w14:paraId="357EB3ED" w14:textId="77777777" w:rsidR="0067487F" w:rsidRDefault="0067487F" w:rsidP="0067487F"/>
        </w:tc>
      </w:tr>
      <w:tr w:rsidR="0067487F" w:rsidRPr="003E745F" w14:paraId="4E61ACA9" w14:textId="77777777" w:rsidTr="00FD62B9">
        <w:tc>
          <w:tcPr>
            <w:tcW w:w="1914" w:type="dxa"/>
          </w:tcPr>
          <w:p w14:paraId="4C93C259" w14:textId="25DEAA22" w:rsidR="0067487F" w:rsidRPr="0067487F" w:rsidRDefault="0067487F" w:rsidP="0067487F">
            <w:pPr>
              <w:rPr>
                <w:rFonts w:ascii="Courier New" w:hAnsi="Courier New" w:cs="Courier New"/>
              </w:rPr>
            </w:pPr>
            <w:r w:rsidRPr="0067487F">
              <w:rPr>
                <w:rFonts w:ascii="Courier New" w:hAnsi="Courier New" w:cs="Courier New"/>
              </w:rPr>
              <w:t>size</w:t>
            </w:r>
          </w:p>
        </w:tc>
        <w:tc>
          <w:tcPr>
            <w:tcW w:w="3615" w:type="dxa"/>
          </w:tcPr>
          <w:p w14:paraId="5B93A79F" w14:textId="150B4A05" w:rsidR="0067487F" w:rsidRDefault="00D0595A" w:rsidP="0067487F">
            <w:pPr>
              <w:rPr>
                <w:rFonts w:ascii="Courier New" w:hAnsi="Courier New" w:cs="Courier New"/>
              </w:rPr>
            </w:pPr>
            <w:hyperlink w:anchor="_J2735VehicleSize" w:history="1">
              <w:r w:rsidR="0067487F" w:rsidRPr="0067487F">
                <w:rPr>
                  <w:rStyle w:val="Hyperlink"/>
                  <w:rFonts w:ascii="Courier New" w:hAnsi="Courier New" w:cs="Courier New"/>
                </w:rPr>
                <w:t>J2735VehicleSize</w:t>
              </w:r>
            </w:hyperlink>
          </w:p>
        </w:tc>
        <w:tc>
          <w:tcPr>
            <w:tcW w:w="2366" w:type="dxa"/>
          </w:tcPr>
          <w:p w14:paraId="4A92700E" w14:textId="77777777" w:rsidR="0067487F" w:rsidRDefault="0067487F" w:rsidP="0067487F"/>
        </w:tc>
        <w:tc>
          <w:tcPr>
            <w:tcW w:w="1702" w:type="dxa"/>
          </w:tcPr>
          <w:p w14:paraId="6EE19523" w14:textId="77777777" w:rsidR="0067487F" w:rsidRDefault="0067487F" w:rsidP="0067487F"/>
        </w:tc>
        <w:tc>
          <w:tcPr>
            <w:tcW w:w="1661" w:type="dxa"/>
          </w:tcPr>
          <w:p w14:paraId="5F234790" w14:textId="77777777" w:rsidR="0067487F" w:rsidRDefault="0067487F" w:rsidP="0067487F"/>
        </w:tc>
        <w:tc>
          <w:tcPr>
            <w:tcW w:w="1692" w:type="dxa"/>
          </w:tcPr>
          <w:p w14:paraId="677D5639" w14:textId="77777777" w:rsidR="0067487F" w:rsidRDefault="0067487F" w:rsidP="0067487F"/>
        </w:tc>
      </w:tr>
    </w:tbl>
    <w:p w14:paraId="313CC844" w14:textId="77777777" w:rsidR="006D1B36" w:rsidRDefault="006D1B36" w:rsidP="000A3293"/>
    <w:p w14:paraId="03DB9CD1" w14:textId="206C676D" w:rsidR="006D1B36" w:rsidRDefault="006D1B36" w:rsidP="000A3293">
      <w:pPr>
        <w:pStyle w:val="Heading4"/>
      </w:pPr>
      <w:bookmarkStart w:id="815" w:name="_J2735BsmPart2Content"/>
      <w:bookmarkStart w:id="816" w:name="_Ref471884050"/>
      <w:bookmarkEnd w:id="815"/>
      <w:r w:rsidRPr="006D1B36">
        <w:t>J2735BsmPart2Content</w:t>
      </w:r>
      <w:bookmarkEnd w:id="816"/>
    </w:p>
    <w:p w14:paraId="6C789001" w14:textId="77777777" w:rsidR="006D1B36" w:rsidRDefault="006D1B36" w:rsidP="000A3293"/>
    <w:tbl>
      <w:tblPr>
        <w:tblStyle w:val="TableGrid"/>
        <w:tblW w:w="0" w:type="auto"/>
        <w:tblLook w:val="04A0" w:firstRow="1" w:lastRow="0" w:firstColumn="1" w:lastColumn="0" w:noHBand="0" w:noVBand="1"/>
      </w:tblPr>
      <w:tblGrid>
        <w:gridCol w:w="1330"/>
        <w:gridCol w:w="3348"/>
        <w:gridCol w:w="4679"/>
        <w:gridCol w:w="1209"/>
        <w:gridCol w:w="1192"/>
        <w:gridCol w:w="1192"/>
      </w:tblGrid>
      <w:tr w:rsidR="006D1B36" w:rsidRPr="006E5FF6" w14:paraId="791B87A8" w14:textId="77777777" w:rsidTr="0067487F">
        <w:tc>
          <w:tcPr>
            <w:tcW w:w="1330" w:type="dxa"/>
          </w:tcPr>
          <w:p w14:paraId="68D3CE7C" w14:textId="77777777" w:rsidR="006D1B36" w:rsidRPr="006E5FF6" w:rsidRDefault="006D1B36" w:rsidP="000A3293">
            <w:pPr>
              <w:rPr>
                <w:b/>
              </w:rPr>
            </w:pPr>
            <w:r w:rsidRPr="006E5FF6">
              <w:rPr>
                <w:b/>
              </w:rPr>
              <w:t>Name</w:t>
            </w:r>
          </w:p>
        </w:tc>
        <w:tc>
          <w:tcPr>
            <w:tcW w:w="3348" w:type="dxa"/>
          </w:tcPr>
          <w:p w14:paraId="20A55D8A" w14:textId="77777777" w:rsidR="006D1B36" w:rsidRPr="006E5FF6" w:rsidRDefault="006D1B36" w:rsidP="000A3293">
            <w:pPr>
              <w:rPr>
                <w:b/>
              </w:rPr>
            </w:pPr>
            <w:r w:rsidRPr="006E5FF6">
              <w:rPr>
                <w:b/>
              </w:rPr>
              <w:t>Type</w:t>
            </w:r>
          </w:p>
        </w:tc>
        <w:tc>
          <w:tcPr>
            <w:tcW w:w="4679" w:type="dxa"/>
          </w:tcPr>
          <w:p w14:paraId="03023F98" w14:textId="77777777" w:rsidR="006D1B36" w:rsidRPr="006E5FF6" w:rsidRDefault="006D1B36" w:rsidP="000A3293">
            <w:pPr>
              <w:rPr>
                <w:b/>
              </w:rPr>
            </w:pPr>
            <w:r w:rsidRPr="006E5FF6">
              <w:rPr>
                <w:b/>
              </w:rPr>
              <w:t>Description</w:t>
            </w:r>
          </w:p>
        </w:tc>
        <w:tc>
          <w:tcPr>
            <w:tcW w:w="1209" w:type="dxa"/>
          </w:tcPr>
          <w:p w14:paraId="084E5023" w14:textId="77777777" w:rsidR="006D1B36" w:rsidRPr="006E5FF6" w:rsidRDefault="006D1B36" w:rsidP="000A3293">
            <w:pPr>
              <w:rPr>
                <w:b/>
              </w:rPr>
            </w:pPr>
            <w:r w:rsidRPr="006E5FF6">
              <w:rPr>
                <w:b/>
              </w:rPr>
              <w:t>Units</w:t>
            </w:r>
          </w:p>
        </w:tc>
        <w:tc>
          <w:tcPr>
            <w:tcW w:w="1192" w:type="dxa"/>
          </w:tcPr>
          <w:p w14:paraId="3F64FEBF" w14:textId="77777777" w:rsidR="006D1B36" w:rsidRPr="006E5FF6" w:rsidRDefault="006D1B36" w:rsidP="000A3293">
            <w:pPr>
              <w:rPr>
                <w:b/>
              </w:rPr>
            </w:pPr>
            <w:r w:rsidRPr="006E5FF6">
              <w:rPr>
                <w:b/>
              </w:rPr>
              <w:t>Valid Min</w:t>
            </w:r>
          </w:p>
        </w:tc>
        <w:tc>
          <w:tcPr>
            <w:tcW w:w="1192" w:type="dxa"/>
          </w:tcPr>
          <w:p w14:paraId="208DC06B" w14:textId="77777777" w:rsidR="006D1B36" w:rsidRPr="006E5FF6" w:rsidRDefault="006D1B36" w:rsidP="000A3293">
            <w:pPr>
              <w:rPr>
                <w:b/>
              </w:rPr>
            </w:pPr>
            <w:r w:rsidRPr="006E5FF6">
              <w:rPr>
                <w:b/>
              </w:rPr>
              <w:t>Valid Max</w:t>
            </w:r>
          </w:p>
        </w:tc>
      </w:tr>
      <w:tr w:rsidR="006D1B36" w:rsidRPr="003E745F" w14:paraId="40BBD9BF" w14:textId="77777777" w:rsidTr="0067487F">
        <w:tc>
          <w:tcPr>
            <w:tcW w:w="1330" w:type="dxa"/>
          </w:tcPr>
          <w:p w14:paraId="3030407A" w14:textId="146E4DCD" w:rsidR="006D1B36" w:rsidRPr="000D041D" w:rsidRDefault="0067487F" w:rsidP="000A3293">
            <w:pPr>
              <w:rPr>
                <w:rFonts w:ascii="Courier New" w:hAnsi="Courier New" w:cs="Courier New"/>
              </w:rPr>
            </w:pPr>
            <w:r w:rsidRPr="0067487F">
              <w:rPr>
                <w:rFonts w:ascii="Courier New" w:hAnsi="Courier New" w:cs="Courier New"/>
              </w:rPr>
              <w:t>id</w:t>
            </w:r>
          </w:p>
        </w:tc>
        <w:tc>
          <w:tcPr>
            <w:tcW w:w="3348" w:type="dxa"/>
          </w:tcPr>
          <w:p w14:paraId="46265951" w14:textId="19F27B4A" w:rsidR="006D1B36" w:rsidRPr="000D041D" w:rsidRDefault="0067487F" w:rsidP="000A3293">
            <w:pPr>
              <w:rPr>
                <w:rFonts w:ascii="Courier New" w:hAnsi="Courier New" w:cs="Courier New"/>
              </w:rPr>
            </w:pPr>
            <w:r>
              <w:rPr>
                <w:rFonts w:ascii="Courier New" w:hAnsi="Courier New" w:cs="Courier New"/>
              </w:rPr>
              <w:t>enum</w:t>
            </w:r>
          </w:p>
        </w:tc>
        <w:tc>
          <w:tcPr>
            <w:tcW w:w="4679" w:type="dxa"/>
          </w:tcPr>
          <w:p w14:paraId="7083E733" w14:textId="05EA01DF" w:rsidR="0067487F" w:rsidRDefault="0067487F" w:rsidP="0067487F">
            <w:r>
              <w:t>One of:</w:t>
            </w:r>
          </w:p>
          <w:p w14:paraId="164F2820" w14:textId="77777777" w:rsidR="0067487F" w:rsidRDefault="0067487F" w:rsidP="006820F5">
            <w:pPr>
              <w:pStyle w:val="ListParagraph"/>
              <w:numPr>
                <w:ilvl w:val="0"/>
                <w:numId w:val="22"/>
              </w:numPr>
            </w:pPr>
            <w:r>
              <w:t>vehicleSafetyExt</w:t>
            </w:r>
          </w:p>
          <w:p w14:paraId="7764976F" w14:textId="77777777" w:rsidR="0067487F" w:rsidRDefault="0067487F" w:rsidP="006820F5">
            <w:pPr>
              <w:pStyle w:val="ListParagraph"/>
              <w:numPr>
                <w:ilvl w:val="0"/>
                <w:numId w:val="22"/>
              </w:numPr>
            </w:pPr>
            <w:r>
              <w:t>specialVehicleExt</w:t>
            </w:r>
          </w:p>
          <w:p w14:paraId="483D5FD4" w14:textId="69127834" w:rsidR="006D1B36" w:rsidRPr="003E745F" w:rsidRDefault="0067487F" w:rsidP="006820F5">
            <w:pPr>
              <w:pStyle w:val="ListParagraph"/>
              <w:numPr>
                <w:ilvl w:val="0"/>
                <w:numId w:val="22"/>
              </w:numPr>
            </w:pPr>
            <w:r>
              <w:t>supplementalVehicleExt</w:t>
            </w:r>
          </w:p>
        </w:tc>
        <w:tc>
          <w:tcPr>
            <w:tcW w:w="1209" w:type="dxa"/>
          </w:tcPr>
          <w:p w14:paraId="759214F7" w14:textId="77777777" w:rsidR="006D1B36" w:rsidRPr="006E5FF6" w:rsidRDefault="006D1B36" w:rsidP="000A3293">
            <w:pPr>
              <w:rPr>
                <w:vertAlign w:val="superscript"/>
              </w:rPr>
            </w:pPr>
          </w:p>
        </w:tc>
        <w:tc>
          <w:tcPr>
            <w:tcW w:w="1192" w:type="dxa"/>
          </w:tcPr>
          <w:p w14:paraId="003B367B" w14:textId="77777777" w:rsidR="006D1B36" w:rsidRPr="003E745F" w:rsidRDefault="006D1B36" w:rsidP="000A3293"/>
        </w:tc>
        <w:tc>
          <w:tcPr>
            <w:tcW w:w="1192" w:type="dxa"/>
          </w:tcPr>
          <w:p w14:paraId="7AA5ABC7" w14:textId="77777777" w:rsidR="006D1B36" w:rsidRPr="003E745F" w:rsidRDefault="006D1B36" w:rsidP="000A3293"/>
        </w:tc>
      </w:tr>
      <w:tr w:rsidR="006D1B36" w:rsidRPr="003E745F" w14:paraId="56CA41FB" w14:textId="77777777" w:rsidTr="0067487F">
        <w:tc>
          <w:tcPr>
            <w:tcW w:w="1330" w:type="dxa"/>
          </w:tcPr>
          <w:p w14:paraId="019D3E32" w14:textId="57C0E2AE" w:rsidR="006D1B36" w:rsidRPr="000D041D" w:rsidRDefault="0067487F" w:rsidP="000A3293">
            <w:pPr>
              <w:rPr>
                <w:rFonts w:ascii="Courier New" w:hAnsi="Courier New" w:cs="Courier New"/>
              </w:rPr>
            </w:pPr>
            <w:r w:rsidRPr="0067487F">
              <w:rPr>
                <w:rFonts w:ascii="Courier New" w:hAnsi="Courier New" w:cs="Courier New"/>
              </w:rPr>
              <w:t>value</w:t>
            </w:r>
          </w:p>
        </w:tc>
        <w:tc>
          <w:tcPr>
            <w:tcW w:w="3348" w:type="dxa"/>
          </w:tcPr>
          <w:p w14:paraId="0867B46C" w14:textId="6C980979" w:rsidR="006D1B36" w:rsidRPr="000D041D" w:rsidRDefault="0067487F" w:rsidP="000A3293">
            <w:pPr>
              <w:rPr>
                <w:rFonts w:ascii="Courier New" w:hAnsi="Courier New" w:cs="Courier New"/>
              </w:rPr>
            </w:pPr>
            <w:r w:rsidRPr="0067487F">
              <w:rPr>
                <w:rFonts w:ascii="Courier New" w:hAnsi="Courier New" w:cs="Courier New"/>
              </w:rPr>
              <w:t>J2735BsmPart2Extension</w:t>
            </w:r>
          </w:p>
        </w:tc>
        <w:tc>
          <w:tcPr>
            <w:tcW w:w="4679" w:type="dxa"/>
          </w:tcPr>
          <w:p w14:paraId="11543105" w14:textId="77777777" w:rsidR="006D1B36" w:rsidRDefault="0067487F" w:rsidP="000A3293">
            <w:r>
              <w:t>One of the following object types:</w:t>
            </w:r>
          </w:p>
          <w:p w14:paraId="7CA7543F" w14:textId="5FBA27E7" w:rsidR="0067487F" w:rsidRDefault="00D0595A" w:rsidP="006820F5">
            <w:pPr>
              <w:pStyle w:val="ListParagraph"/>
              <w:numPr>
                <w:ilvl w:val="0"/>
                <w:numId w:val="23"/>
              </w:numPr>
            </w:pPr>
            <w:hyperlink w:anchor="_J2735VehicleSafetyExtensions" w:history="1">
              <w:r w:rsidR="0067487F" w:rsidRPr="0067487F">
                <w:rPr>
                  <w:rStyle w:val="Hyperlink"/>
                </w:rPr>
                <w:t>J2735VehicleSafetyExtensions</w:t>
              </w:r>
            </w:hyperlink>
          </w:p>
          <w:p w14:paraId="28F1506F" w14:textId="2183E8EC" w:rsidR="0067487F" w:rsidRDefault="00D0595A" w:rsidP="006820F5">
            <w:pPr>
              <w:pStyle w:val="ListParagraph"/>
              <w:numPr>
                <w:ilvl w:val="0"/>
                <w:numId w:val="23"/>
              </w:numPr>
            </w:pPr>
            <w:hyperlink w:anchor="_J2735SpecialVehicleExtensions" w:history="1">
              <w:r w:rsidR="0067487F" w:rsidRPr="0067487F">
                <w:rPr>
                  <w:rStyle w:val="Hyperlink"/>
                </w:rPr>
                <w:t>J2735SpecialVehicleExtensions</w:t>
              </w:r>
            </w:hyperlink>
          </w:p>
          <w:p w14:paraId="0D8145D1" w14:textId="16594684" w:rsidR="0067487F" w:rsidRPr="003E745F" w:rsidRDefault="00D0595A" w:rsidP="006820F5">
            <w:pPr>
              <w:pStyle w:val="ListParagraph"/>
              <w:numPr>
                <w:ilvl w:val="0"/>
                <w:numId w:val="23"/>
              </w:numPr>
            </w:pPr>
            <w:hyperlink w:anchor="_J2735SupplementalVehicleExtensions" w:history="1">
              <w:r w:rsidR="0067487F" w:rsidRPr="0067487F">
                <w:rPr>
                  <w:rStyle w:val="Hyperlink"/>
                </w:rPr>
                <w:t>J2735SupplementalVehicleExtensions</w:t>
              </w:r>
            </w:hyperlink>
          </w:p>
        </w:tc>
        <w:tc>
          <w:tcPr>
            <w:tcW w:w="1209" w:type="dxa"/>
          </w:tcPr>
          <w:p w14:paraId="336012D8" w14:textId="77777777" w:rsidR="006D1B36" w:rsidRPr="003E745F" w:rsidRDefault="006D1B36" w:rsidP="000A3293"/>
        </w:tc>
        <w:tc>
          <w:tcPr>
            <w:tcW w:w="1192" w:type="dxa"/>
          </w:tcPr>
          <w:p w14:paraId="07BFB53D" w14:textId="77777777" w:rsidR="006D1B36" w:rsidRPr="003E745F" w:rsidRDefault="006D1B36" w:rsidP="000A3293"/>
        </w:tc>
        <w:tc>
          <w:tcPr>
            <w:tcW w:w="1192" w:type="dxa"/>
          </w:tcPr>
          <w:p w14:paraId="609888F0" w14:textId="77777777" w:rsidR="006D1B36" w:rsidRPr="003E745F" w:rsidRDefault="006D1B36" w:rsidP="000A3293"/>
        </w:tc>
      </w:tr>
    </w:tbl>
    <w:p w14:paraId="68395BBD" w14:textId="77777777" w:rsidR="006D1B36" w:rsidRDefault="006D1B36" w:rsidP="000A3293"/>
    <w:p w14:paraId="05D6E899" w14:textId="536D4982" w:rsidR="006D1B36" w:rsidRPr="006719D6" w:rsidRDefault="006D1B36" w:rsidP="000A3293">
      <w:pPr>
        <w:pStyle w:val="Heading4"/>
      </w:pPr>
      <w:bookmarkStart w:id="817" w:name="_5J2735Position3D"/>
      <w:bookmarkStart w:id="818" w:name="_J2735Position3D"/>
      <w:bookmarkStart w:id="819" w:name="_Toc462052335"/>
      <w:bookmarkEnd w:id="817"/>
      <w:bookmarkEnd w:id="818"/>
      <w:r>
        <w:t>J2735</w:t>
      </w:r>
      <w:r w:rsidRPr="006719D6">
        <w:t>Position3D</w:t>
      </w:r>
      <w:bookmarkEnd w:id="819"/>
    </w:p>
    <w:p w14:paraId="20A5E1CB" w14:textId="77777777" w:rsidR="006D1B36" w:rsidRDefault="006D1B36" w:rsidP="000A3293"/>
    <w:tbl>
      <w:tblPr>
        <w:tblStyle w:val="TableGrid"/>
        <w:tblW w:w="0" w:type="auto"/>
        <w:tblLook w:val="04A0" w:firstRow="1" w:lastRow="0" w:firstColumn="1" w:lastColumn="0" w:noHBand="0" w:noVBand="1"/>
      </w:tblPr>
      <w:tblGrid>
        <w:gridCol w:w="2159"/>
        <w:gridCol w:w="2159"/>
        <w:gridCol w:w="2158"/>
        <w:gridCol w:w="2158"/>
        <w:gridCol w:w="2158"/>
        <w:gridCol w:w="2158"/>
      </w:tblGrid>
      <w:tr w:rsidR="006D1B36" w:rsidRPr="006E5FF6" w14:paraId="38076719" w14:textId="77777777" w:rsidTr="004C4D4C">
        <w:tc>
          <w:tcPr>
            <w:tcW w:w="2159" w:type="dxa"/>
          </w:tcPr>
          <w:p w14:paraId="16D3E2AB" w14:textId="77777777" w:rsidR="006D1B36" w:rsidRPr="006E5FF6" w:rsidRDefault="006D1B36" w:rsidP="000A3293">
            <w:pPr>
              <w:rPr>
                <w:b/>
              </w:rPr>
            </w:pPr>
            <w:r w:rsidRPr="006E5FF6">
              <w:rPr>
                <w:b/>
              </w:rPr>
              <w:t>Name</w:t>
            </w:r>
          </w:p>
        </w:tc>
        <w:tc>
          <w:tcPr>
            <w:tcW w:w="2159" w:type="dxa"/>
          </w:tcPr>
          <w:p w14:paraId="59AB7D41" w14:textId="77777777" w:rsidR="006D1B36" w:rsidRPr="006E5FF6" w:rsidRDefault="006D1B36" w:rsidP="000A3293">
            <w:pPr>
              <w:rPr>
                <w:b/>
              </w:rPr>
            </w:pPr>
            <w:r w:rsidRPr="006E5FF6">
              <w:rPr>
                <w:b/>
              </w:rPr>
              <w:t>Type</w:t>
            </w:r>
          </w:p>
        </w:tc>
        <w:tc>
          <w:tcPr>
            <w:tcW w:w="2158" w:type="dxa"/>
          </w:tcPr>
          <w:p w14:paraId="22F11D3A" w14:textId="77777777" w:rsidR="006D1B36" w:rsidRPr="006E5FF6" w:rsidRDefault="006D1B36" w:rsidP="000A3293">
            <w:pPr>
              <w:rPr>
                <w:b/>
              </w:rPr>
            </w:pPr>
            <w:r w:rsidRPr="006E5FF6">
              <w:rPr>
                <w:b/>
              </w:rPr>
              <w:t>Description</w:t>
            </w:r>
          </w:p>
        </w:tc>
        <w:tc>
          <w:tcPr>
            <w:tcW w:w="2158" w:type="dxa"/>
          </w:tcPr>
          <w:p w14:paraId="16FB0227" w14:textId="77777777" w:rsidR="006D1B36" w:rsidRPr="006E5FF6" w:rsidRDefault="006D1B36" w:rsidP="000A3293">
            <w:pPr>
              <w:rPr>
                <w:b/>
              </w:rPr>
            </w:pPr>
            <w:r w:rsidRPr="006E5FF6">
              <w:rPr>
                <w:b/>
              </w:rPr>
              <w:t>Units</w:t>
            </w:r>
          </w:p>
        </w:tc>
        <w:tc>
          <w:tcPr>
            <w:tcW w:w="2158" w:type="dxa"/>
          </w:tcPr>
          <w:p w14:paraId="368E61F8" w14:textId="77777777" w:rsidR="006D1B36" w:rsidRPr="006E5FF6" w:rsidRDefault="006D1B36" w:rsidP="000A3293">
            <w:pPr>
              <w:rPr>
                <w:b/>
              </w:rPr>
            </w:pPr>
            <w:r w:rsidRPr="006E5FF6">
              <w:rPr>
                <w:b/>
              </w:rPr>
              <w:t>Valid Min</w:t>
            </w:r>
          </w:p>
        </w:tc>
        <w:tc>
          <w:tcPr>
            <w:tcW w:w="2158" w:type="dxa"/>
          </w:tcPr>
          <w:p w14:paraId="0F512BBB" w14:textId="77777777" w:rsidR="006D1B36" w:rsidRPr="006E5FF6" w:rsidRDefault="006D1B36" w:rsidP="000A3293">
            <w:pPr>
              <w:rPr>
                <w:b/>
              </w:rPr>
            </w:pPr>
            <w:r w:rsidRPr="006E5FF6">
              <w:rPr>
                <w:b/>
              </w:rPr>
              <w:t>Valid Max</w:t>
            </w:r>
          </w:p>
        </w:tc>
      </w:tr>
      <w:tr w:rsidR="006D1B36" w:rsidRPr="003E745F" w14:paraId="229C83B6" w14:textId="77777777" w:rsidTr="004C4D4C">
        <w:tc>
          <w:tcPr>
            <w:tcW w:w="2159" w:type="dxa"/>
          </w:tcPr>
          <w:p w14:paraId="0F0AEC79" w14:textId="77777777" w:rsidR="006D1B36" w:rsidRPr="000D041D" w:rsidRDefault="006D1B36" w:rsidP="000A3293">
            <w:pPr>
              <w:rPr>
                <w:rFonts w:ascii="Courier New" w:hAnsi="Courier New" w:cs="Courier New"/>
              </w:rPr>
            </w:pPr>
            <w:r w:rsidRPr="000D041D">
              <w:rPr>
                <w:rFonts w:ascii="Courier New" w:hAnsi="Courier New" w:cs="Courier New"/>
              </w:rPr>
              <w:t>elevation</w:t>
            </w:r>
          </w:p>
        </w:tc>
        <w:tc>
          <w:tcPr>
            <w:tcW w:w="2159" w:type="dxa"/>
          </w:tcPr>
          <w:p w14:paraId="311E8EE3"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7C5C6564" w14:textId="77777777" w:rsidR="006D1B36" w:rsidRPr="003E745F" w:rsidRDefault="006D1B36" w:rsidP="000A3293">
            <w:r>
              <w:t>Elevation</w:t>
            </w:r>
          </w:p>
        </w:tc>
        <w:tc>
          <w:tcPr>
            <w:tcW w:w="2158" w:type="dxa"/>
          </w:tcPr>
          <w:p w14:paraId="7FAA9FBD" w14:textId="77777777" w:rsidR="006D1B36" w:rsidRPr="003E745F" w:rsidRDefault="006D1B36" w:rsidP="000A3293">
            <w:r>
              <w:t>meters</w:t>
            </w:r>
          </w:p>
        </w:tc>
        <w:tc>
          <w:tcPr>
            <w:tcW w:w="2158" w:type="dxa"/>
          </w:tcPr>
          <w:p w14:paraId="4FBF23F3" w14:textId="77777777" w:rsidR="006D1B36" w:rsidRPr="003E745F" w:rsidRDefault="006D1B36" w:rsidP="000A3293">
            <w:r w:rsidRPr="00472FC1">
              <w:t>-409.5</w:t>
            </w:r>
          </w:p>
        </w:tc>
        <w:tc>
          <w:tcPr>
            <w:tcW w:w="2158" w:type="dxa"/>
          </w:tcPr>
          <w:p w14:paraId="72D2F8B7" w14:textId="77777777" w:rsidR="006D1B36" w:rsidRPr="003E745F" w:rsidRDefault="006D1B36" w:rsidP="000A3293">
            <w:r w:rsidRPr="00472FC1">
              <w:t>6143.9</w:t>
            </w:r>
          </w:p>
        </w:tc>
      </w:tr>
      <w:tr w:rsidR="006D1B36" w:rsidRPr="003E745F" w14:paraId="0296C913" w14:textId="77777777" w:rsidTr="004C4D4C">
        <w:tc>
          <w:tcPr>
            <w:tcW w:w="2159" w:type="dxa"/>
          </w:tcPr>
          <w:p w14:paraId="6975A113" w14:textId="77777777" w:rsidR="006D1B36" w:rsidRPr="000D041D" w:rsidRDefault="006D1B36" w:rsidP="000A3293">
            <w:pPr>
              <w:rPr>
                <w:rFonts w:ascii="Courier New" w:hAnsi="Courier New" w:cs="Courier New"/>
              </w:rPr>
            </w:pPr>
            <w:r w:rsidRPr="000D041D">
              <w:rPr>
                <w:rFonts w:ascii="Courier New" w:hAnsi="Courier New" w:cs="Courier New"/>
              </w:rPr>
              <w:t>latitude</w:t>
            </w:r>
          </w:p>
        </w:tc>
        <w:tc>
          <w:tcPr>
            <w:tcW w:w="2159" w:type="dxa"/>
          </w:tcPr>
          <w:p w14:paraId="60B14C70"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0CCE4C2B" w14:textId="77777777" w:rsidR="006D1B36" w:rsidRPr="003E745F" w:rsidRDefault="006D1B36" w:rsidP="000A3293">
            <w:r>
              <w:t>Position latitude</w:t>
            </w:r>
          </w:p>
        </w:tc>
        <w:tc>
          <w:tcPr>
            <w:tcW w:w="2158" w:type="dxa"/>
          </w:tcPr>
          <w:p w14:paraId="614CBB2D" w14:textId="77777777" w:rsidR="006D1B36" w:rsidRPr="003E745F" w:rsidRDefault="006D1B36" w:rsidP="000A3293">
            <w:r>
              <w:t>Degrees</w:t>
            </w:r>
          </w:p>
        </w:tc>
        <w:tc>
          <w:tcPr>
            <w:tcW w:w="2158" w:type="dxa"/>
          </w:tcPr>
          <w:p w14:paraId="57B597F8" w14:textId="77777777" w:rsidR="006D1B36" w:rsidRPr="003E745F" w:rsidRDefault="006D1B36" w:rsidP="000A3293">
            <w:r>
              <w:t>-90.0000000</w:t>
            </w:r>
          </w:p>
        </w:tc>
        <w:tc>
          <w:tcPr>
            <w:tcW w:w="2158" w:type="dxa"/>
          </w:tcPr>
          <w:p w14:paraId="6C93F123" w14:textId="77777777" w:rsidR="006D1B36" w:rsidRPr="003E745F" w:rsidRDefault="006D1B36" w:rsidP="000A3293">
            <w:r>
              <w:t>+90.0000000</w:t>
            </w:r>
          </w:p>
        </w:tc>
      </w:tr>
      <w:tr w:rsidR="006D1B36" w:rsidRPr="003E745F" w14:paraId="02037F49" w14:textId="77777777" w:rsidTr="004C4D4C">
        <w:tc>
          <w:tcPr>
            <w:tcW w:w="2159" w:type="dxa"/>
          </w:tcPr>
          <w:p w14:paraId="6DAC8D08" w14:textId="77777777" w:rsidR="006D1B36" w:rsidRPr="000D041D" w:rsidRDefault="006D1B36" w:rsidP="000A3293">
            <w:pPr>
              <w:rPr>
                <w:rFonts w:ascii="Courier New" w:hAnsi="Courier New" w:cs="Courier New"/>
              </w:rPr>
            </w:pPr>
            <w:r w:rsidRPr="000D041D">
              <w:rPr>
                <w:rFonts w:ascii="Courier New" w:hAnsi="Courier New" w:cs="Courier New"/>
              </w:rPr>
              <w:t>longitude</w:t>
            </w:r>
          </w:p>
        </w:tc>
        <w:tc>
          <w:tcPr>
            <w:tcW w:w="2159" w:type="dxa"/>
          </w:tcPr>
          <w:p w14:paraId="0FAB4F6B" w14:textId="77777777" w:rsidR="006D1B36" w:rsidRDefault="006D1B36" w:rsidP="000A3293">
            <w:pPr>
              <w:rPr>
                <w:rFonts w:ascii="Courier New" w:hAnsi="Courier New" w:cs="Courier New"/>
              </w:rPr>
            </w:pPr>
            <w:r>
              <w:rPr>
                <w:rFonts w:ascii="Courier New" w:hAnsi="Courier New" w:cs="Courier New"/>
              </w:rPr>
              <w:t>decimal</w:t>
            </w:r>
          </w:p>
        </w:tc>
        <w:tc>
          <w:tcPr>
            <w:tcW w:w="2158" w:type="dxa"/>
          </w:tcPr>
          <w:p w14:paraId="3A126874" w14:textId="77777777" w:rsidR="006D1B36" w:rsidRPr="003E745F" w:rsidRDefault="006D1B36" w:rsidP="000A3293">
            <w:r>
              <w:t>Position longitude</w:t>
            </w:r>
          </w:p>
        </w:tc>
        <w:tc>
          <w:tcPr>
            <w:tcW w:w="2158" w:type="dxa"/>
          </w:tcPr>
          <w:p w14:paraId="6F3E06E6" w14:textId="77777777" w:rsidR="006D1B36" w:rsidRPr="003E745F" w:rsidRDefault="006D1B36" w:rsidP="000A3293">
            <w:r>
              <w:t>Degrees</w:t>
            </w:r>
          </w:p>
        </w:tc>
        <w:tc>
          <w:tcPr>
            <w:tcW w:w="2158" w:type="dxa"/>
          </w:tcPr>
          <w:p w14:paraId="399BA0D0" w14:textId="77777777" w:rsidR="006D1B36" w:rsidRPr="003E745F" w:rsidRDefault="006D1B36" w:rsidP="000A3293">
            <w:r>
              <w:t>-180.0000000</w:t>
            </w:r>
          </w:p>
        </w:tc>
        <w:tc>
          <w:tcPr>
            <w:tcW w:w="2158" w:type="dxa"/>
          </w:tcPr>
          <w:p w14:paraId="22751DC3" w14:textId="77777777" w:rsidR="006D1B36" w:rsidRPr="003E745F" w:rsidRDefault="006D1B36" w:rsidP="000A3293">
            <w:pPr>
              <w:keepNext/>
            </w:pPr>
            <w:r>
              <w:t>*180.0000000</w:t>
            </w:r>
          </w:p>
        </w:tc>
      </w:tr>
    </w:tbl>
    <w:p w14:paraId="5B36C4E5" w14:textId="684E84DD" w:rsidR="006D1B36" w:rsidRDefault="006D1B36" w:rsidP="000A3293">
      <w:pPr>
        <w:pStyle w:val="Caption"/>
      </w:pPr>
      <w:bookmarkStart w:id="820" w:name="_Toc456253340"/>
      <w:r>
        <w:t xml:space="preserve">Table </w:t>
      </w:r>
      <w:fldSimple w:instr=" SEQ Table \* ARABIC ">
        <w:r w:rsidR="00C910EC">
          <w:rPr>
            <w:noProof/>
          </w:rPr>
          <w:t>14</w:t>
        </w:r>
      </w:fldSimple>
      <w:r>
        <w:t xml:space="preserve"> - </w:t>
      </w:r>
      <w:r w:rsidRPr="00633532">
        <w:t>OdePosition3D</w:t>
      </w:r>
      <w:bookmarkEnd w:id="820"/>
    </w:p>
    <w:p w14:paraId="6449FF60" w14:textId="77777777" w:rsidR="006D1B36" w:rsidRDefault="006D1B36" w:rsidP="000A3293"/>
    <w:p w14:paraId="594931C0" w14:textId="6D7A0BBC" w:rsidR="00BA3CFB" w:rsidRDefault="00BA3CFB" w:rsidP="000A3293">
      <w:pPr>
        <w:pStyle w:val="Heading4"/>
      </w:pPr>
      <w:bookmarkStart w:id="821" w:name="_J2735AccelerationSet4Way"/>
      <w:bookmarkEnd w:id="821"/>
      <w:r w:rsidRPr="00BA3CFB">
        <w:t>J2735AccelerationSet4Way</w:t>
      </w:r>
    </w:p>
    <w:p w14:paraId="1954376A" w14:textId="77777777" w:rsidR="00BA3CFB" w:rsidRDefault="00BA3CF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6D6153" w14:textId="77777777" w:rsidTr="004C4D4C">
        <w:tc>
          <w:tcPr>
            <w:tcW w:w="1931" w:type="dxa"/>
          </w:tcPr>
          <w:p w14:paraId="396C40B3" w14:textId="77777777" w:rsidR="004C4D4C" w:rsidRPr="006E5FF6" w:rsidRDefault="004C4D4C" w:rsidP="000A3293">
            <w:pPr>
              <w:rPr>
                <w:b/>
              </w:rPr>
            </w:pPr>
            <w:r w:rsidRPr="006E5FF6">
              <w:rPr>
                <w:b/>
              </w:rPr>
              <w:t>Name</w:t>
            </w:r>
          </w:p>
        </w:tc>
        <w:tc>
          <w:tcPr>
            <w:tcW w:w="3649" w:type="dxa"/>
          </w:tcPr>
          <w:p w14:paraId="08FADB69" w14:textId="77777777" w:rsidR="004C4D4C" w:rsidRPr="006E5FF6" w:rsidRDefault="004C4D4C" w:rsidP="000A3293">
            <w:pPr>
              <w:rPr>
                <w:b/>
              </w:rPr>
            </w:pPr>
            <w:r w:rsidRPr="006E5FF6">
              <w:rPr>
                <w:b/>
              </w:rPr>
              <w:t>Type</w:t>
            </w:r>
          </w:p>
        </w:tc>
        <w:tc>
          <w:tcPr>
            <w:tcW w:w="1991" w:type="dxa"/>
          </w:tcPr>
          <w:p w14:paraId="1AC01075" w14:textId="77777777" w:rsidR="004C4D4C" w:rsidRPr="006E5FF6" w:rsidRDefault="004C4D4C" w:rsidP="000A3293">
            <w:pPr>
              <w:rPr>
                <w:b/>
              </w:rPr>
            </w:pPr>
            <w:r w:rsidRPr="006E5FF6">
              <w:rPr>
                <w:b/>
              </w:rPr>
              <w:t>Description</w:t>
            </w:r>
          </w:p>
        </w:tc>
        <w:tc>
          <w:tcPr>
            <w:tcW w:w="1797" w:type="dxa"/>
          </w:tcPr>
          <w:p w14:paraId="55440CA7" w14:textId="77777777" w:rsidR="004C4D4C" w:rsidRPr="006E5FF6" w:rsidRDefault="004C4D4C" w:rsidP="000A3293">
            <w:pPr>
              <w:rPr>
                <w:b/>
              </w:rPr>
            </w:pPr>
            <w:r w:rsidRPr="006E5FF6">
              <w:rPr>
                <w:b/>
              </w:rPr>
              <w:t>Units</w:t>
            </w:r>
          </w:p>
        </w:tc>
        <w:tc>
          <w:tcPr>
            <w:tcW w:w="1791" w:type="dxa"/>
          </w:tcPr>
          <w:p w14:paraId="2EA64CB1" w14:textId="77777777" w:rsidR="004C4D4C" w:rsidRPr="006E5FF6" w:rsidRDefault="004C4D4C" w:rsidP="000A3293">
            <w:pPr>
              <w:rPr>
                <w:b/>
              </w:rPr>
            </w:pPr>
            <w:r w:rsidRPr="006E5FF6">
              <w:rPr>
                <w:b/>
              </w:rPr>
              <w:t>Valid Min</w:t>
            </w:r>
          </w:p>
        </w:tc>
        <w:tc>
          <w:tcPr>
            <w:tcW w:w="1791" w:type="dxa"/>
          </w:tcPr>
          <w:p w14:paraId="3CD8FCF7" w14:textId="77777777" w:rsidR="004C4D4C" w:rsidRPr="006E5FF6" w:rsidRDefault="004C4D4C" w:rsidP="000A3293">
            <w:pPr>
              <w:rPr>
                <w:b/>
              </w:rPr>
            </w:pPr>
            <w:r w:rsidRPr="006E5FF6">
              <w:rPr>
                <w:b/>
              </w:rPr>
              <w:t>Valid Max</w:t>
            </w:r>
          </w:p>
        </w:tc>
      </w:tr>
      <w:tr w:rsidR="00FD62B9" w:rsidRPr="003E745F" w14:paraId="66498124" w14:textId="77777777" w:rsidTr="00FD62B9">
        <w:tc>
          <w:tcPr>
            <w:tcW w:w="1931" w:type="dxa"/>
          </w:tcPr>
          <w:p w14:paraId="1A51B320" w14:textId="77777777" w:rsidR="00FD62B9" w:rsidRPr="000D041D" w:rsidRDefault="00FD62B9" w:rsidP="00823070">
            <w:pPr>
              <w:rPr>
                <w:rFonts w:ascii="Courier New" w:hAnsi="Courier New" w:cs="Courier New"/>
              </w:rPr>
            </w:pPr>
            <w:r>
              <w:rPr>
                <w:rFonts w:ascii="Courier New" w:hAnsi="Courier New" w:cs="Courier New"/>
              </w:rPr>
              <w:t>accelLat</w:t>
            </w:r>
          </w:p>
        </w:tc>
        <w:tc>
          <w:tcPr>
            <w:tcW w:w="3649" w:type="dxa"/>
          </w:tcPr>
          <w:p w14:paraId="4B5193AA"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39AADB6" w14:textId="77777777" w:rsidR="00FD62B9" w:rsidRPr="003E745F" w:rsidRDefault="00FD62B9" w:rsidP="00823070">
            <w:r>
              <w:t xml:space="preserve">Latitudinal acceleration, i.e. acceleration perpendicular to the direction of travel. </w:t>
            </w:r>
          </w:p>
        </w:tc>
        <w:tc>
          <w:tcPr>
            <w:tcW w:w="1797" w:type="dxa"/>
          </w:tcPr>
          <w:p w14:paraId="3006E780" w14:textId="77777777" w:rsidR="00FD62B9" w:rsidRPr="006E5FF6" w:rsidRDefault="00FD62B9" w:rsidP="00823070">
            <w:pPr>
              <w:rPr>
                <w:vertAlign w:val="superscript"/>
              </w:rPr>
            </w:pPr>
            <w:r>
              <w:t>m/s</w:t>
            </w:r>
            <w:r>
              <w:rPr>
                <w:vertAlign w:val="superscript"/>
              </w:rPr>
              <w:t>2</w:t>
            </w:r>
          </w:p>
        </w:tc>
        <w:tc>
          <w:tcPr>
            <w:tcW w:w="1791" w:type="dxa"/>
          </w:tcPr>
          <w:p w14:paraId="13EBDED0" w14:textId="77777777" w:rsidR="00FD62B9" w:rsidRPr="003E745F" w:rsidRDefault="00FD62B9" w:rsidP="00823070">
            <w:r>
              <w:t>-20.00</w:t>
            </w:r>
          </w:p>
        </w:tc>
        <w:tc>
          <w:tcPr>
            <w:tcW w:w="1791" w:type="dxa"/>
          </w:tcPr>
          <w:p w14:paraId="5ACF85B6" w14:textId="77777777" w:rsidR="00FD62B9" w:rsidRPr="003E745F" w:rsidRDefault="00FD62B9" w:rsidP="00823070">
            <w:r>
              <w:t>+20.00</w:t>
            </w:r>
          </w:p>
        </w:tc>
      </w:tr>
      <w:tr w:rsidR="00FD62B9" w:rsidRPr="003E745F" w14:paraId="748BF3E4" w14:textId="77777777" w:rsidTr="00FD62B9">
        <w:tc>
          <w:tcPr>
            <w:tcW w:w="1931" w:type="dxa"/>
          </w:tcPr>
          <w:p w14:paraId="2CEC1CBE" w14:textId="77777777" w:rsidR="00FD62B9" w:rsidRPr="000D041D" w:rsidRDefault="00FD62B9" w:rsidP="00823070">
            <w:pPr>
              <w:rPr>
                <w:rFonts w:ascii="Courier New" w:hAnsi="Courier New" w:cs="Courier New"/>
              </w:rPr>
            </w:pPr>
            <w:r w:rsidRPr="000D041D">
              <w:rPr>
                <w:rFonts w:ascii="Courier New" w:hAnsi="Courier New" w:cs="Courier New"/>
              </w:rPr>
              <w:t>accelLong</w:t>
            </w:r>
          </w:p>
        </w:tc>
        <w:tc>
          <w:tcPr>
            <w:tcW w:w="3649" w:type="dxa"/>
          </w:tcPr>
          <w:p w14:paraId="7917769E" w14:textId="77777777" w:rsidR="00FD62B9" w:rsidRPr="000D041D" w:rsidRDefault="00FD62B9" w:rsidP="00823070">
            <w:pPr>
              <w:rPr>
                <w:rFonts w:ascii="Courier New" w:hAnsi="Courier New" w:cs="Courier New"/>
              </w:rPr>
            </w:pPr>
            <w:r>
              <w:rPr>
                <w:rFonts w:ascii="Courier New" w:hAnsi="Courier New" w:cs="Courier New"/>
              </w:rPr>
              <w:t>decimal</w:t>
            </w:r>
          </w:p>
        </w:tc>
        <w:tc>
          <w:tcPr>
            <w:tcW w:w="1991" w:type="dxa"/>
          </w:tcPr>
          <w:p w14:paraId="142E8430" w14:textId="77777777" w:rsidR="00FD62B9" w:rsidRPr="003E745F" w:rsidRDefault="00FD62B9" w:rsidP="00823070">
            <w:r>
              <w:t>Longitudinal acceleration, i.e. acceleration in the direction of travel.</w:t>
            </w:r>
          </w:p>
        </w:tc>
        <w:tc>
          <w:tcPr>
            <w:tcW w:w="1797" w:type="dxa"/>
          </w:tcPr>
          <w:p w14:paraId="5791D16B" w14:textId="77777777" w:rsidR="00FD62B9" w:rsidRPr="003E745F" w:rsidRDefault="00FD62B9" w:rsidP="00823070">
            <w:r>
              <w:t>m/s</w:t>
            </w:r>
            <w:r>
              <w:rPr>
                <w:vertAlign w:val="superscript"/>
              </w:rPr>
              <w:t>2</w:t>
            </w:r>
          </w:p>
        </w:tc>
        <w:tc>
          <w:tcPr>
            <w:tcW w:w="1791" w:type="dxa"/>
          </w:tcPr>
          <w:p w14:paraId="101BE79E" w14:textId="77777777" w:rsidR="00FD62B9" w:rsidRPr="003E745F" w:rsidRDefault="00FD62B9" w:rsidP="00823070">
            <w:r>
              <w:t>-20.00</w:t>
            </w:r>
          </w:p>
        </w:tc>
        <w:tc>
          <w:tcPr>
            <w:tcW w:w="1791" w:type="dxa"/>
          </w:tcPr>
          <w:p w14:paraId="19914189" w14:textId="77777777" w:rsidR="00FD62B9" w:rsidRPr="003E745F" w:rsidRDefault="00FD62B9" w:rsidP="00823070">
            <w:r>
              <w:t>+20.00</w:t>
            </w:r>
          </w:p>
        </w:tc>
      </w:tr>
      <w:tr w:rsidR="00FD62B9" w:rsidRPr="003E745F" w14:paraId="41A2DF1B" w14:textId="77777777" w:rsidTr="00FD62B9">
        <w:tc>
          <w:tcPr>
            <w:tcW w:w="1931" w:type="dxa"/>
          </w:tcPr>
          <w:p w14:paraId="38186AD7" w14:textId="77777777" w:rsidR="00FD62B9" w:rsidRPr="000D041D" w:rsidRDefault="00FD62B9" w:rsidP="00823070">
            <w:pPr>
              <w:rPr>
                <w:rFonts w:ascii="Courier New" w:hAnsi="Courier New" w:cs="Courier New"/>
              </w:rPr>
            </w:pPr>
            <w:r>
              <w:rPr>
                <w:rFonts w:ascii="Courier New" w:hAnsi="Courier New" w:cs="Courier New"/>
              </w:rPr>
              <w:t>accelVert</w:t>
            </w:r>
          </w:p>
        </w:tc>
        <w:tc>
          <w:tcPr>
            <w:tcW w:w="3649" w:type="dxa"/>
          </w:tcPr>
          <w:p w14:paraId="1BC77B12"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4EC92786" w14:textId="77777777" w:rsidR="00FD62B9" w:rsidRPr="003E745F" w:rsidRDefault="00FD62B9" w:rsidP="00823070">
            <w:r>
              <w:t xml:space="preserve">Vertical acceleration, i.e. </w:t>
            </w:r>
            <w:r>
              <w:lastRenderedPageBreak/>
              <w:t xml:space="preserve">acceleration along the z-axis </w:t>
            </w:r>
          </w:p>
        </w:tc>
        <w:tc>
          <w:tcPr>
            <w:tcW w:w="1797" w:type="dxa"/>
          </w:tcPr>
          <w:p w14:paraId="15FE0C2F" w14:textId="77777777" w:rsidR="00FD62B9" w:rsidRPr="003E745F" w:rsidRDefault="00FD62B9" w:rsidP="00823070">
            <w:r>
              <w:lastRenderedPageBreak/>
              <w:t>G</w:t>
            </w:r>
          </w:p>
        </w:tc>
        <w:tc>
          <w:tcPr>
            <w:tcW w:w="1791" w:type="dxa"/>
          </w:tcPr>
          <w:p w14:paraId="4E262C02" w14:textId="77777777" w:rsidR="00FD62B9" w:rsidRPr="003E745F" w:rsidRDefault="00FD62B9" w:rsidP="00823070">
            <w:r>
              <w:t>-3.4</w:t>
            </w:r>
          </w:p>
        </w:tc>
        <w:tc>
          <w:tcPr>
            <w:tcW w:w="1791" w:type="dxa"/>
          </w:tcPr>
          <w:p w14:paraId="297326C3" w14:textId="77777777" w:rsidR="00FD62B9" w:rsidRPr="003E745F" w:rsidRDefault="00FD62B9" w:rsidP="00823070">
            <w:r>
              <w:t>+1.54</w:t>
            </w:r>
          </w:p>
        </w:tc>
      </w:tr>
      <w:tr w:rsidR="00FD62B9" w:rsidRPr="003E745F" w14:paraId="68E8D1F2" w14:textId="77777777" w:rsidTr="00FD62B9">
        <w:tc>
          <w:tcPr>
            <w:tcW w:w="1931" w:type="dxa"/>
          </w:tcPr>
          <w:p w14:paraId="2055E79A" w14:textId="77777777" w:rsidR="00FD62B9" w:rsidRDefault="00FD62B9" w:rsidP="00823070">
            <w:pPr>
              <w:rPr>
                <w:rFonts w:ascii="Courier New" w:hAnsi="Courier New" w:cs="Courier New"/>
              </w:rPr>
            </w:pPr>
            <w:r>
              <w:rPr>
                <w:rFonts w:ascii="Courier New" w:hAnsi="Courier New" w:cs="Courier New"/>
              </w:rPr>
              <w:t>accelYaw</w:t>
            </w:r>
          </w:p>
        </w:tc>
        <w:tc>
          <w:tcPr>
            <w:tcW w:w="3649" w:type="dxa"/>
          </w:tcPr>
          <w:p w14:paraId="1AA2BBCA" w14:textId="77777777" w:rsidR="00FD62B9" w:rsidRDefault="00FD62B9" w:rsidP="00823070">
            <w:pPr>
              <w:rPr>
                <w:rFonts w:ascii="Courier New" w:hAnsi="Courier New" w:cs="Courier New"/>
              </w:rPr>
            </w:pPr>
            <w:r>
              <w:rPr>
                <w:rFonts w:ascii="Courier New" w:hAnsi="Courier New" w:cs="Courier New"/>
              </w:rPr>
              <w:t>decimal</w:t>
            </w:r>
          </w:p>
        </w:tc>
        <w:tc>
          <w:tcPr>
            <w:tcW w:w="1991" w:type="dxa"/>
          </w:tcPr>
          <w:p w14:paraId="700AFABD" w14:textId="77777777" w:rsidR="00FD62B9" w:rsidRPr="003E745F" w:rsidRDefault="00FD62B9" w:rsidP="00823070">
            <w:r>
              <w:t>Rotational acceleration around the z axis</w:t>
            </w:r>
          </w:p>
        </w:tc>
        <w:tc>
          <w:tcPr>
            <w:tcW w:w="1797" w:type="dxa"/>
          </w:tcPr>
          <w:p w14:paraId="70421400" w14:textId="77777777" w:rsidR="00FD62B9" w:rsidRPr="003E745F" w:rsidRDefault="00FD62B9" w:rsidP="00823070">
            <w:r>
              <w:t>Degrees/sec</w:t>
            </w:r>
          </w:p>
        </w:tc>
        <w:tc>
          <w:tcPr>
            <w:tcW w:w="1791" w:type="dxa"/>
          </w:tcPr>
          <w:p w14:paraId="32064135" w14:textId="77777777" w:rsidR="00FD62B9" w:rsidRPr="003E745F" w:rsidRDefault="00FD62B9" w:rsidP="00823070">
            <w:r w:rsidRPr="004B7C35">
              <w:t>-327.67</w:t>
            </w:r>
          </w:p>
        </w:tc>
        <w:tc>
          <w:tcPr>
            <w:tcW w:w="1791" w:type="dxa"/>
          </w:tcPr>
          <w:p w14:paraId="350055D0" w14:textId="77777777" w:rsidR="00FD62B9" w:rsidRPr="003E745F" w:rsidRDefault="00FD62B9" w:rsidP="00823070">
            <w:r>
              <w:t>+</w:t>
            </w:r>
            <w:r w:rsidRPr="004B7C35">
              <w:t>327.67</w:t>
            </w:r>
          </w:p>
        </w:tc>
      </w:tr>
    </w:tbl>
    <w:p w14:paraId="4EDEA0DE" w14:textId="77777777" w:rsidR="00BA3CFB" w:rsidRDefault="00BA3CFB" w:rsidP="000A3293"/>
    <w:p w14:paraId="4DCE49CD" w14:textId="56A0EEE7" w:rsidR="00BA3CFB" w:rsidRDefault="00BA3CFB" w:rsidP="000A3293">
      <w:pPr>
        <w:pStyle w:val="Heading4"/>
      </w:pPr>
      <w:bookmarkStart w:id="822" w:name="_J2735PositionalAccuracy"/>
      <w:bookmarkEnd w:id="822"/>
      <w:r w:rsidRPr="00BA3CFB">
        <w:t>J2735PositionalAccuracy</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06BD950" w14:textId="77777777" w:rsidTr="004C4D4C">
        <w:tc>
          <w:tcPr>
            <w:tcW w:w="1931" w:type="dxa"/>
          </w:tcPr>
          <w:p w14:paraId="151625F7" w14:textId="77777777" w:rsidR="004C4D4C" w:rsidRPr="006E5FF6" w:rsidRDefault="004C4D4C" w:rsidP="000A3293">
            <w:pPr>
              <w:rPr>
                <w:b/>
              </w:rPr>
            </w:pPr>
            <w:r w:rsidRPr="006E5FF6">
              <w:rPr>
                <w:b/>
              </w:rPr>
              <w:t>Name</w:t>
            </w:r>
          </w:p>
        </w:tc>
        <w:tc>
          <w:tcPr>
            <w:tcW w:w="3649" w:type="dxa"/>
          </w:tcPr>
          <w:p w14:paraId="0DBB3DA4" w14:textId="77777777" w:rsidR="004C4D4C" w:rsidRPr="006E5FF6" w:rsidRDefault="004C4D4C" w:rsidP="000A3293">
            <w:pPr>
              <w:rPr>
                <w:b/>
              </w:rPr>
            </w:pPr>
            <w:r w:rsidRPr="006E5FF6">
              <w:rPr>
                <w:b/>
              </w:rPr>
              <w:t>Type</w:t>
            </w:r>
          </w:p>
        </w:tc>
        <w:tc>
          <w:tcPr>
            <w:tcW w:w="1991" w:type="dxa"/>
          </w:tcPr>
          <w:p w14:paraId="633865F0" w14:textId="77777777" w:rsidR="004C4D4C" w:rsidRPr="006E5FF6" w:rsidRDefault="004C4D4C" w:rsidP="000A3293">
            <w:pPr>
              <w:rPr>
                <w:b/>
              </w:rPr>
            </w:pPr>
            <w:r w:rsidRPr="006E5FF6">
              <w:rPr>
                <w:b/>
              </w:rPr>
              <w:t>Description</w:t>
            </w:r>
          </w:p>
        </w:tc>
        <w:tc>
          <w:tcPr>
            <w:tcW w:w="1797" w:type="dxa"/>
          </w:tcPr>
          <w:p w14:paraId="05AB8C38" w14:textId="77777777" w:rsidR="004C4D4C" w:rsidRPr="006E5FF6" w:rsidRDefault="004C4D4C" w:rsidP="000A3293">
            <w:pPr>
              <w:rPr>
                <w:b/>
              </w:rPr>
            </w:pPr>
            <w:r w:rsidRPr="006E5FF6">
              <w:rPr>
                <w:b/>
              </w:rPr>
              <w:t>Units</w:t>
            </w:r>
          </w:p>
        </w:tc>
        <w:tc>
          <w:tcPr>
            <w:tcW w:w="1791" w:type="dxa"/>
          </w:tcPr>
          <w:p w14:paraId="212F06A1" w14:textId="77777777" w:rsidR="004C4D4C" w:rsidRPr="006E5FF6" w:rsidRDefault="004C4D4C" w:rsidP="000A3293">
            <w:pPr>
              <w:rPr>
                <w:b/>
              </w:rPr>
            </w:pPr>
            <w:r w:rsidRPr="006E5FF6">
              <w:rPr>
                <w:b/>
              </w:rPr>
              <w:t>Valid Min</w:t>
            </w:r>
          </w:p>
        </w:tc>
        <w:tc>
          <w:tcPr>
            <w:tcW w:w="1791" w:type="dxa"/>
          </w:tcPr>
          <w:p w14:paraId="241E1081" w14:textId="77777777" w:rsidR="004C4D4C" w:rsidRPr="006E5FF6" w:rsidRDefault="004C4D4C" w:rsidP="000A3293">
            <w:pPr>
              <w:rPr>
                <w:b/>
              </w:rPr>
            </w:pPr>
            <w:r w:rsidRPr="006E5FF6">
              <w:rPr>
                <w:b/>
              </w:rPr>
              <w:t>Valid Max</w:t>
            </w:r>
          </w:p>
        </w:tc>
      </w:tr>
      <w:tr w:rsidR="00FD62B9" w:rsidRPr="003E745F" w14:paraId="04D78D8C" w14:textId="77777777" w:rsidTr="004C4D4C">
        <w:tc>
          <w:tcPr>
            <w:tcW w:w="1931" w:type="dxa"/>
          </w:tcPr>
          <w:p w14:paraId="347CB199" w14:textId="09495BC4" w:rsidR="00FD62B9" w:rsidRPr="000D041D" w:rsidRDefault="00FD62B9" w:rsidP="00FD62B9">
            <w:pPr>
              <w:rPr>
                <w:rFonts w:ascii="Courier New" w:hAnsi="Courier New" w:cs="Courier New"/>
              </w:rPr>
            </w:pPr>
            <w:r w:rsidRPr="00FD62B9">
              <w:rPr>
                <w:rFonts w:ascii="Courier New" w:hAnsi="Courier New" w:cs="Courier New"/>
              </w:rPr>
              <w:t>semiMajor</w:t>
            </w:r>
          </w:p>
        </w:tc>
        <w:tc>
          <w:tcPr>
            <w:tcW w:w="3649" w:type="dxa"/>
          </w:tcPr>
          <w:p w14:paraId="2EB604C3" w14:textId="735A7D73"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17E17FF0" w14:textId="77777777" w:rsidR="00FD62B9" w:rsidRPr="003E745F" w:rsidRDefault="00FD62B9" w:rsidP="00FD62B9"/>
        </w:tc>
        <w:tc>
          <w:tcPr>
            <w:tcW w:w="1797" w:type="dxa"/>
          </w:tcPr>
          <w:p w14:paraId="40F5DE86" w14:textId="77777777" w:rsidR="00FD62B9" w:rsidRPr="006E5FF6" w:rsidRDefault="00FD62B9" w:rsidP="00FD62B9">
            <w:pPr>
              <w:rPr>
                <w:vertAlign w:val="superscript"/>
              </w:rPr>
            </w:pPr>
          </w:p>
        </w:tc>
        <w:tc>
          <w:tcPr>
            <w:tcW w:w="1791" w:type="dxa"/>
          </w:tcPr>
          <w:p w14:paraId="33668755" w14:textId="77777777" w:rsidR="00FD62B9" w:rsidRPr="003E745F" w:rsidRDefault="00FD62B9" w:rsidP="00FD62B9"/>
        </w:tc>
        <w:tc>
          <w:tcPr>
            <w:tcW w:w="1791" w:type="dxa"/>
          </w:tcPr>
          <w:p w14:paraId="7F629ABF" w14:textId="77777777" w:rsidR="00FD62B9" w:rsidRPr="003E745F" w:rsidRDefault="00FD62B9" w:rsidP="00FD62B9"/>
        </w:tc>
      </w:tr>
      <w:tr w:rsidR="00FD62B9" w:rsidRPr="003E745F" w14:paraId="65D2FE19" w14:textId="77777777" w:rsidTr="004C4D4C">
        <w:tc>
          <w:tcPr>
            <w:tcW w:w="1931" w:type="dxa"/>
          </w:tcPr>
          <w:p w14:paraId="5C5DE696" w14:textId="4415CF3A" w:rsidR="00FD62B9" w:rsidRPr="000D041D" w:rsidRDefault="00FD62B9" w:rsidP="00FD62B9">
            <w:pPr>
              <w:rPr>
                <w:rFonts w:ascii="Courier New" w:hAnsi="Courier New" w:cs="Courier New"/>
              </w:rPr>
            </w:pPr>
            <w:r w:rsidRPr="00FD62B9">
              <w:rPr>
                <w:rFonts w:ascii="Courier New" w:hAnsi="Courier New" w:cs="Courier New"/>
              </w:rPr>
              <w:t>semiMinor</w:t>
            </w:r>
          </w:p>
        </w:tc>
        <w:tc>
          <w:tcPr>
            <w:tcW w:w="3649" w:type="dxa"/>
          </w:tcPr>
          <w:p w14:paraId="1963E136" w14:textId="0ECBC3BD"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27C38A7E" w14:textId="77777777" w:rsidR="00FD62B9" w:rsidRPr="003E745F" w:rsidRDefault="00FD62B9" w:rsidP="00FD62B9"/>
        </w:tc>
        <w:tc>
          <w:tcPr>
            <w:tcW w:w="1797" w:type="dxa"/>
          </w:tcPr>
          <w:p w14:paraId="13A4CE41" w14:textId="77777777" w:rsidR="00FD62B9" w:rsidRPr="003E745F" w:rsidRDefault="00FD62B9" w:rsidP="00FD62B9"/>
        </w:tc>
        <w:tc>
          <w:tcPr>
            <w:tcW w:w="1791" w:type="dxa"/>
          </w:tcPr>
          <w:p w14:paraId="34895C38" w14:textId="77777777" w:rsidR="00FD62B9" w:rsidRPr="003E745F" w:rsidRDefault="00FD62B9" w:rsidP="00FD62B9"/>
        </w:tc>
        <w:tc>
          <w:tcPr>
            <w:tcW w:w="1791" w:type="dxa"/>
          </w:tcPr>
          <w:p w14:paraId="14A3AA8F" w14:textId="77777777" w:rsidR="00FD62B9" w:rsidRPr="003E745F" w:rsidRDefault="00FD62B9" w:rsidP="00FD62B9"/>
        </w:tc>
      </w:tr>
      <w:tr w:rsidR="00FD62B9" w:rsidRPr="003E745F" w14:paraId="59E2A1FB" w14:textId="77777777" w:rsidTr="004C4D4C">
        <w:tc>
          <w:tcPr>
            <w:tcW w:w="1931" w:type="dxa"/>
          </w:tcPr>
          <w:p w14:paraId="48896D93" w14:textId="0975F524" w:rsidR="00FD62B9" w:rsidRPr="00FD62B9" w:rsidRDefault="00FD62B9" w:rsidP="00FD62B9">
            <w:pPr>
              <w:rPr>
                <w:rFonts w:ascii="Courier New" w:hAnsi="Courier New" w:cs="Courier New"/>
              </w:rPr>
            </w:pPr>
            <w:r w:rsidRPr="00FD62B9">
              <w:rPr>
                <w:rFonts w:ascii="Courier New" w:hAnsi="Courier New" w:cs="Courier New"/>
              </w:rPr>
              <w:t>orientation</w:t>
            </w:r>
          </w:p>
        </w:tc>
        <w:tc>
          <w:tcPr>
            <w:tcW w:w="3649" w:type="dxa"/>
          </w:tcPr>
          <w:p w14:paraId="5B3D89C0" w14:textId="46B3782F" w:rsidR="00FD62B9" w:rsidRPr="000D041D" w:rsidRDefault="00FD62B9" w:rsidP="00FD62B9">
            <w:pPr>
              <w:rPr>
                <w:rFonts w:ascii="Courier New" w:hAnsi="Courier New" w:cs="Courier New"/>
              </w:rPr>
            </w:pPr>
            <w:r>
              <w:rPr>
                <w:rFonts w:ascii="Courier New" w:hAnsi="Courier New" w:cs="Courier New"/>
              </w:rPr>
              <w:t>decimal</w:t>
            </w:r>
          </w:p>
        </w:tc>
        <w:tc>
          <w:tcPr>
            <w:tcW w:w="1991" w:type="dxa"/>
          </w:tcPr>
          <w:p w14:paraId="62DA736C" w14:textId="77777777" w:rsidR="00FD62B9" w:rsidRPr="003E745F" w:rsidRDefault="00FD62B9" w:rsidP="00FD62B9"/>
        </w:tc>
        <w:tc>
          <w:tcPr>
            <w:tcW w:w="1797" w:type="dxa"/>
          </w:tcPr>
          <w:p w14:paraId="718AECEB" w14:textId="77777777" w:rsidR="00FD62B9" w:rsidRPr="003E745F" w:rsidRDefault="00FD62B9" w:rsidP="00FD62B9"/>
        </w:tc>
        <w:tc>
          <w:tcPr>
            <w:tcW w:w="1791" w:type="dxa"/>
          </w:tcPr>
          <w:p w14:paraId="79AFE8C8" w14:textId="77777777" w:rsidR="00FD62B9" w:rsidRPr="003E745F" w:rsidRDefault="00FD62B9" w:rsidP="00FD62B9"/>
        </w:tc>
        <w:tc>
          <w:tcPr>
            <w:tcW w:w="1791" w:type="dxa"/>
          </w:tcPr>
          <w:p w14:paraId="6C8232C5" w14:textId="77777777" w:rsidR="00FD62B9" w:rsidRPr="003E745F" w:rsidRDefault="00FD62B9" w:rsidP="00FD62B9"/>
        </w:tc>
      </w:tr>
    </w:tbl>
    <w:p w14:paraId="6846794F" w14:textId="77777777" w:rsidR="00BA3CFB" w:rsidRDefault="00BA3CFB" w:rsidP="000A3293"/>
    <w:p w14:paraId="21CD737F" w14:textId="39AA1A4E" w:rsidR="00BA3CFB" w:rsidRDefault="00BA3CFB" w:rsidP="000A3293">
      <w:pPr>
        <w:pStyle w:val="Heading4"/>
      </w:pPr>
      <w:bookmarkStart w:id="823" w:name="_J2735TransmissionState"/>
      <w:bookmarkStart w:id="824" w:name="_J2735BrakeSystemStatus"/>
      <w:bookmarkEnd w:id="823"/>
      <w:bookmarkEnd w:id="824"/>
      <w:r w:rsidRPr="00BA3CFB">
        <w:t>J2735BrakeSystemStatus</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374B492" w14:textId="77777777" w:rsidTr="004C4D4C">
        <w:tc>
          <w:tcPr>
            <w:tcW w:w="1931" w:type="dxa"/>
          </w:tcPr>
          <w:p w14:paraId="557703C8" w14:textId="77777777" w:rsidR="004C4D4C" w:rsidRPr="006E5FF6" w:rsidRDefault="004C4D4C" w:rsidP="000A3293">
            <w:pPr>
              <w:rPr>
                <w:b/>
              </w:rPr>
            </w:pPr>
            <w:r w:rsidRPr="006E5FF6">
              <w:rPr>
                <w:b/>
              </w:rPr>
              <w:t>Name</w:t>
            </w:r>
          </w:p>
        </w:tc>
        <w:tc>
          <w:tcPr>
            <w:tcW w:w="3649" w:type="dxa"/>
          </w:tcPr>
          <w:p w14:paraId="51D8F8C8" w14:textId="77777777" w:rsidR="004C4D4C" w:rsidRPr="006E5FF6" w:rsidRDefault="004C4D4C" w:rsidP="000A3293">
            <w:pPr>
              <w:rPr>
                <w:b/>
              </w:rPr>
            </w:pPr>
            <w:r w:rsidRPr="006E5FF6">
              <w:rPr>
                <w:b/>
              </w:rPr>
              <w:t>Type</w:t>
            </w:r>
          </w:p>
        </w:tc>
        <w:tc>
          <w:tcPr>
            <w:tcW w:w="1991" w:type="dxa"/>
          </w:tcPr>
          <w:p w14:paraId="0BCCE46E" w14:textId="77777777" w:rsidR="004C4D4C" w:rsidRPr="006E5FF6" w:rsidRDefault="004C4D4C" w:rsidP="000A3293">
            <w:pPr>
              <w:rPr>
                <w:b/>
              </w:rPr>
            </w:pPr>
            <w:r w:rsidRPr="006E5FF6">
              <w:rPr>
                <w:b/>
              </w:rPr>
              <w:t>Description</w:t>
            </w:r>
          </w:p>
        </w:tc>
        <w:tc>
          <w:tcPr>
            <w:tcW w:w="1797" w:type="dxa"/>
          </w:tcPr>
          <w:p w14:paraId="4E640649" w14:textId="77777777" w:rsidR="004C4D4C" w:rsidRPr="006E5FF6" w:rsidRDefault="004C4D4C" w:rsidP="000A3293">
            <w:pPr>
              <w:rPr>
                <w:b/>
              </w:rPr>
            </w:pPr>
            <w:r w:rsidRPr="006E5FF6">
              <w:rPr>
                <w:b/>
              </w:rPr>
              <w:t>Units</w:t>
            </w:r>
          </w:p>
        </w:tc>
        <w:tc>
          <w:tcPr>
            <w:tcW w:w="1791" w:type="dxa"/>
          </w:tcPr>
          <w:p w14:paraId="6E51EC71" w14:textId="77777777" w:rsidR="004C4D4C" w:rsidRPr="006E5FF6" w:rsidRDefault="004C4D4C" w:rsidP="000A3293">
            <w:pPr>
              <w:rPr>
                <w:b/>
              </w:rPr>
            </w:pPr>
            <w:r w:rsidRPr="006E5FF6">
              <w:rPr>
                <w:b/>
              </w:rPr>
              <w:t>Valid Min</w:t>
            </w:r>
          </w:p>
        </w:tc>
        <w:tc>
          <w:tcPr>
            <w:tcW w:w="1791" w:type="dxa"/>
          </w:tcPr>
          <w:p w14:paraId="57E8A7A8" w14:textId="77777777" w:rsidR="004C4D4C" w:rsidRPr="006E5FF6" w:rsidRDefault="004C4D4C" w:rsidP="000A3293">
            <w:pPr>
              <w:rPr>
                <w:b/>
              </w:rPr>
            </w:pPr>
            <w:r w:rsidRPr="006E5FF6">
              <w:rPr>
                <w:b/>
              </w:rPr>
              <w:t>Valid Max</w:t>
            </w:r>
          </w:p>
        </w:tc>
      </w:tr>
      <w:tr w:rsidR="00D47416" w:rsidRPr="003E745F" w14:paraId="30BE9E2C" w14:textId="77777777" w:rsidTr="00823070">
        <w:tc>
          <w:tcPr>
            <w:tcW w:w="1931" w:type="dxa"/>
          </w:tcPr>
          <w:p w14:paraId="7F400506" w14:textId="7CC74A82" w:rsidR="00D47416" w:rsidRPr="000D041D" w:rsidRDefault="00D47416" w:rsidP="000A3293">
            <w:pPr>
              <w:rPr>
                <w:rFonts w:ascii="Courier New" w:hAnsi="Courier New" w:cs="Courier New"/>
              </w:rPr>
            </w:pPr>
            <w:r w:rsidRPr="00FD62B9">
              <w:rPr>
                <w:rFonts w:ascii="Courier New" w:hAnsi="Courier New" w:cs="Courier New"/>
              </w:rPr>
              <w:t>wheelBrakes</w:t>
            </w:r>
          </w:p>
        </w:tc>
        <w:tc>
          <w:tcPr>
            <w:tcW w:w="3649" w:type="dxa"/>
          </w:tcPr>
          <w:p w14:paraId="560DBC07" w14:textId="23243D72" w:rsidR="00D47416" w:rsidRPr="000D041D" w:rsidRDefault="00D0595A" w:rsidP="000A3293">
            <w:pPr>
              <w:rPr>
                <w:rFonts w:ascii="Courier New" w:hAnsi="Courier New" w:cs="Courier New"/>
              </w:rPr>
            </w:pPr>
            <w:hyperlink w:anchor="_J2735BitString" w:history="1">
              <w:r w:rsidR="00D47416" w:rsidRPr="00D47416">
                <w:rPr>
                  <w:rStyle w:val="Hyperlink"/>
                  <w:rFonts w:ascii="Courier New" w:hAnsi="Courier New" w:cs="Courier New"/>
                </w:rPr>
                <w:t>J2735BitString</w:t>
              </w:r>
            </w:hyperlink>
          </w:p>
        </w:tc>
        <w:tc>
          <w:tcPr>
            <w:tcW w:w="7370" w:type="dxa"/>
            <w:gridSpan w:val="4"/>
          </w:tcPr>
          <w:p w14:paraId="1F8654E2" w14:textId="77777777" w:rsidR="00D47416" w:rsidRDefault="00D47416" w:rsidP="000A3293">
            <w:r>
              <w:t>A Boolean dictionary of the following indicators:</w:t>
            </w:r>
          </w:p>
          <w:p w14:paraId="7346446E" w14:textId="1F84AEBE"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unavailable</w:t>
            </w:r>
            <w:r w:rsidR="00D47416" w:rsidRPr="00D47416">
              <w:rPr>
                <w:rFonts w:ascii="Courier New" w:hAnsi="Courier New" w:cs="Courier New"/>
                <w:color w:val="000000"/>
                <w:sz w:val="20"/>
                <w:szCs w:val="20"/>
              </w:rPr>
              <w:t xml:space="preserve"> -- When set, the brake applied status is unavailable </w:t>
            </w:r>
          </w:p>
          <w:p w14:paraId="69BC34E2" w14:textId="3987884C"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leftFront</w:t>
            </w:r>
            <w:r w:rsidR="00D47416" w:rsidRPr="00D47416">
              <w:rPr>
                <w:rFonts w:ascii="Courier New" w:hAnsi="Courier New" w:cs="Courier New"/>
                <w:color w:val="000000"/>
                <w:sz w:val="20"/>
                <w:szCs w:val="20"/>
              </w:rPr>
              <w:t xml:space="preserve"> -- Left Front Active </w:t>
            </w:r>
          </w:p>
          <w:p w14:paraId="7445A4EE" w14:textId="5905407B"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leftRear</w:t>
            </w:r>
            <w:r w:rsidR="00D47416" w:rsidRPr="00D47416">
              <w:rPr>
                <w:rFonts w:ascii="Courier New" w:hAnsi="Courier New" w:cs="Courier New"/>
                <w:color w:val="000000"/>
                <w:sz w:val="20"/>
                <w:szCs w:val="20"/>
              </w:rPr>
              <w:t xml:space="preserve"> -- Left Rear Active </w:t>
            </w:r>
          </w:p>
          <w:p w14:paraId="2ED52EB4" w14:textId="30D791E8"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rightFront -- Right Front Active </w:t>
            </w:r>
          </w:p>
          <w:p w14:paraId="51CFECDC" w14:textId="501550EA" w:rsidR="00D47416" w:rsidRPr="003E745F" w:rsidRDefault="00D47416" w:rsidP="006820F5">
            <w:pPr>
              <w:pStyle w:val="ListParagraph"/>
              <w:numPr>
                <w:ilvl w:val="0"/>
                <w:numId w:val="25"/>
              </w:numPr>
            </w:pPr>
            <w:r w:rsidRPr="00D47416">
              <w:rPr>
                <w:rFonts w:ascii="Courier New" w:hAnsi="Courier New" w:cs="Courier New"/>
                <w:color w:val="000000"/>
                <w:sz w:val="20"/>
                <w:szCs w:val="20"/>
              </w:rPr>
              <w:t>rightRear -- Right Rear Active</w:t>
            </w:r>
          </w:p>
        </w:tc>
      </w:tr>
      <w:tr w:rsidR="00D47416" w:rsidRPr="003E745F" w14:paraId="56C6BD58" w14:textId="77777777" w:rsidTr="00823070">
        <w:tc>
          <w:tcPr>
            <w:tcW w:w="1931" w:type="dxa"/>
          </w:tcPr>
          <w:p w14:paraId="1BC6C731" w14:textId="1A1E12DF" w:rsidR="00D47416" w:rsidRPr="000D041D" w:rsidRDefault="00D47416" w:rsidP="000A3293">
            <w:pPr>
              <w:rPr>
                <w:rFonts w:ascii="Courier New" w:hAnsi="Courier New" w:cs="Courier New"/>
              </w:rPr>
            </w:pPr>
            <w:r>
              <w:rPr>
                <w:rFonts w:ascii="Courier New" w:hAnsi="Courier New" w:cs="Courier New"/>
              </w:rPr>
              <w:t>t</w:t>
            </w:r>
            <w:r w:rsidRPr="00D47416">
              <w:rPr>
                <w:rFonts w:ascii="Courier New" w:hAnsi="Courier New" w:cs="Courier New"/>
              </w:rPr>
              <w:t>raction</w:t>
            </w:r>
          </w:p>
        </w:tc>
        <w:tc>
          <w:tcPr>
            <w:tcW w:w="3649" w:type="dxa"/>
          </w:tcPr>
          <w:p w14:paraId="33D46809" w14:textId="1A9E8908" w:rsidR="00D47416" w:rsidRPr="000D041D" w:rsidRDefault="00D47416" w:rsidP="000A3293">
            <w:pPr>
              <w:rPr>
                <w:rFonts w:ascii="Courier New" w:hAnsi="Courier New" w:cs="Courier New"/>
              </w:rPr>
            </w:pPr>
            <w:r>
              <w:rPr>
                <w:rFonts w:ascii="Courier New" w:hAnsi="Courier New" w:cs="Courier New"/>
              </w:rPr>
              <w:t>enum</w:t>
            </w:r>
          </w:p>
        </w:tc>
        <w:tc>
          <w:tcPr>
            <w:tcW w:w="7370" w:type="dxa"/>
            <w:gridSpan w:val="4"/>
          </w:tcPr>
          <w:p w14:paraId="691E346B" w14:textId="46CDE4FB" w:rsidR="00AE6F0A" w:rsidRDefault="00AE6F0A" w:rsidP="00AE6F0A">
            <w:r>
              <w:t>One of:</w:t>
            </w:r>
          </w:p>
          <w:p w14:paraId="124AC996" w14:textId="7A47D587"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B'00 Not Equipped with traction control or traction control status is unavailable </w:t>
            </w:r>
          </w:p>
          <w:p w14:paraId="5A24325E" w14:textId="2C8B6253" w:rsidR="00D47416" w:rsidRPr="00D47416" w:rsidRDefault="00AE6F0A"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B'01 traction control is Off </w:t>
            </w:r>
          </w:p>
          <w:p w14:paraId="39AD26CD" w14:textId="19249C42" w:rsidR="00D47416" w:rsidRPr="00D47416" w:rsidRDefault="00D47416" w:rsidP="006820F5">
            <w:pPr>
              <w:pStyle w:val="ListParagraph"/>
              <w:numPr>
                <w:ilvl w:val="0"/>
                <w:numId w:val="25"/>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on -- B'10 traction control is On (but not Engaged) </w:t>
            </w:r>
          </w:p>
          <w:p w14:paraId="16B271DC" w14:textId="3E08B556" w:rsidR="00D47416" w:rsidRPr="003E745F" w:rsidRDefault="00D47416" w:rsidP="006820F5">
            <w:pPr>
              <w:pStyle w:val="ListParagraph"/>
              <w:numPr>
                <w:ilvl w:val="0"/>
                <w:numId w:val="25"/>
              </w:numPr>
            </w:pPr>
            <w:r w:rsidRPr="00D47416">
              <w:rPr>
                <w:rFonts w:ascii="Courier New" w:hAnsi="Courier New" w:cs="Courier New"/>
                <w:color w:val="000000"/>
                <w:sz w:val="20"/>
                <w:szCs w:val="20"/>
              </w:rPr>
              <w:t>engaged -- B'11 traction control is Engaged</w:t>
            </w:r>
          </w:p>
        </w:tc>
      </w:tr>
      <w:tr w:rsidR="00AE6F0A" w:rsidRPr="003E745F" w14:paraId="7C1347B7" w14:textId="77777777" w:rsidTr="00823070">
        <w:tc>
          <w:tcPr>
            <w:tcW w:w="1931" w:type="dxa"/>
          </w:tcPr>
          <w:p w14:paraId="76CD0D48" w14:textId="29267F13" w:rsidR="00AE6F0A" w:rsidRPr="00D47416" w:rsidRDefault="00AE6F0A" w:rsidP="000A3293">
            <w:pPr>
              <w:rPr>
                <w:rFonts w:ascii="Courier New" w:hAnsi="Courier New" w:cs="Courier New"/>
              </w:rPr>
            </w:pPr>
            <w:r w:rsidRPr="00D47416">
              <w:rPr>
                <w:rFonts w:ascii="Courier New" w:hAnsi="Courier New" w:cs="Courier New"/>
              </w:rPr>
              <w:t>abs</w:t>
            </w:r>
          </w:p>
        </w:tc>
        <w:tc>
          <w:tcPr>
            <w:tcW w:w="3649" w:type="dxa"/>
          </w:tcPr>
          <w:p w14:paraId="3383744D" w14:textId="681B795E" w:rsidR="00AE6F0A" w:rsidRDefault="00AE6F0A" w:rsidP="000A3293">
            <w:pPr>
              <w:rPr>
                <w:rFonts w:ascii="Courier New" w:hAnsi="Courier New" w:cs="Courier New"/>
              </w:rPr>
            </w:pPr>
            <w:r>
              <w:rPr>
                <w:rFonts w:ascii="Courier New" w:hAnsi="Courier New" w:cs="Courier New"/>
              </w:rPr>
              <w:t>enum</w:t>
            </w:r>
          </w:p>
        </w:tc>
        <w:tc>
          <w:tcPr>
            <w:tcW w:w="7370" w:type="dxa"/>
            <w:gridSpan w:val="4"/>
          </w:tcPr>
          <w:p w14:paraId="7FE0DF12" w14:textId="77777777" w:rsidR="00AE6F0A" w:rsidRDefault="00AE6F0A" w:rsidP="00AE6F0A">
            <w:r>
              <w:t>One of:</w:t>
            </w:r>
          </w:p>
          <w:p w14:paraId="4658B83D" w14:textId="7D17E7C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lastRenderedPageBreak/>
              <w:t xml:space="preserve">unavailable -- B'00 Vehicle Not Equipped with ABS Brakes or ABS Brakes status is unavailable </w:t>
            </w:r>
          </w:p>
          <w:p w14:paraId="54A0CF8E" w14:textId="1A5D01B9"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Pr="00AE6F0A">
              <w:rPr>
                <w:rFonts w:ascii="Courier New" w:hAnsi="Courier New" w:cs="Courier New"/>
                <w:color w:val="000000"/>
                <w:sz w:val="20"/>
                <w:szCs w:val="20"/>
              </w:rPr>
              <w:t xml:space="preserve"> -- B'01 Vehicle's ABS are Off </w:t>
            </w:r>
          </w:p>
          <w:p w14:paraId="38475ACB" w14:textId="3A9C545B"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ABS are On ( but not Engaged ) </w:t>
            </w:r>
          </w:p>
          <w:p w14:paraId="245C180C" w14:textId="06C1245A"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Vehicle's ABS control is Engaged on any wheel</w:t>
            </w:r>
          </w:p>
        </w:tc>
      </w:tr>
      <w:tr w:rsidR="00AE6F0A" w:rsidRPr="003E745F" w14:paraId="23BD8B90" w14:textId="77777777" w:rsidTr="00823070">
        <w:tc>
          <w:tcPr>
            <w:tcW w:w="1931" w:type="dxa"/>
          </w:tcPr>
          <w:p w14:paraId="744D9FBF" w14:textId="0C2D9EE6" w:rsidR="00AE6F0A" w:rsidRPr="00D47416" w:rsidRDefault="00AE6F0A" w:rsidP="000A3293">
            <w:pPr>
              <w:rPr>
                <w:rFonts w:ascii="Courier New" w:hAnsi="Courier New" w:cs="Courier New"/>
              </w:rPr>
            </w:pPr>
            <w:r w:rsidRPr="00D47416">
              <w:rPr>
                <w:rFonts w:ascii="Courier New" w:hAnsi="Courier New" w:cs="Courier New"/>
              </w:rPr>
              <w:lastRenderedPageBreak/>
              <w:t>scs</w:t>
            </w:r>
          </w:p>
        </w:tc>
        <w:tc>
          <w:tcPr>
            <w:tcW w:w="3649" w:type="dxa"/>
          </w:tcPr>
          <w:p w14:paraId="60F64823" w14:textId="6F012645" w:rsidR="00AE6F0A" w:rsidRDefault="00AE6F0A" w:rsidP="000A3293">
            <w:pPr>
              <w:rPr>
                <w:rFonts w:ascii="Courier New" w:hAnsi="Courier New" w:cs="Courier New"/>
              </w:rPr>
            </w:pPr>
            <w:r>
              <w:rPr>
                <w:rFonts w:ascii="Courier New" w:hAnsi="Courier New" w:cs="Courier New"/>
              </w:rPr>
              <w:t>enum</w:t>
            </w:r>
          </w:p>
        </w:tc>
        <w:tc>
          <w:tcPr>
            <w:tcW w:w="7370" w:type="dxa"/>
            <w:gridSpan w:val="4"/>
          </w:tcPr>
          <w:p w14:paraId="70DAA45B" w14:textId="77777777" w:rsidR="00AE6F0A" w:rsidRDefault="00AE6F0A" w:rsidP="00AE6F0A">
            <w:r>
              <w:t>One of:</w:t>
            </w:r>
          </w:p>
          <w:p w14:paraId="6DF71956" w14:textId="5F2CA932"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Not Equipped with SC or SC status is unavailable </w:t>
            </w:r>
          </w:p>
          <w:p w14:paraId="3B93E81C" w14:textId="1B178C9E"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Off </w:t>
            </w:r>
          </w:p>
          <w:p w14:paraId="343C5B5B" w14:textId="7950311D" w:rsidR="00AE6F0A" w:rsidRPr="00AE6F0A" w:rsidRDefault="00AE6F0A" w:rsidP="006820F5">
            <w:pPr>
              <w:pStyle w:val="ListParagraph"/>
              <w:numPr>
                <w:ilvl w:val="0"/>
                <w:numId w:val="27"/>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On or active (but not engaged) </w:t>
            </w:r>
          </w:p>
          <w:p w14:paraId="14553421" w14:textId="5EF5AC2C" w:rsidR="00AE6F0A" w:rsidRPr="003E745F" w:rsidRDefault="00AE6F0A" w:rsidP="006820F5">
            <w:pPr>
              <w:pStyle w:val="ListParagraph"/>
              <w:numPr>
                <w:ilvl w:val="0"/>
                <w:numId w:val="27"/>
              </w:numPr>
            </w:pPr>
            <w:r w:rsidRPr="00AE6F0A">
              <w:rPr>
                <w:rFonts w:ascii="Courier New" w:hAnsi="Courier New" w:cs="Courier New"/>
                <w:color w:val="000000"/>
                <w:sz w:val="20"/>
                <w:szCs w:val="20"/>
              </w:rPr>
              <w:t>engaged -- B'11 stability control is Engaged</w:t>
            </w:r>
          </w:p>
        </w:tc>
      </w:tr>
      <w:tr w:rsidR="00D47416" w:rsidRPr="003E745F" w14:paraId="30E14FD6" w14:textId="77777777" w:rsidTr="00823070">
        <w:tc>
          <w:tcPr>
            <w:tcW w:w="1931" w:type="dxa"/>
          </w:tcPr>
          <w:p w14:paraId="431B9776" w14:textId="0FD8E83D" w:rsidR="00D47416" w:rsidRPr="00D47416" w:rsidRDefault="00D47416" w:rsidP="000A3293">
            <w:pPr>
              <w:rPr>
                <w:rFonts w:ascii="Courier New" w:hAnsi="Courier New" w:cs="Courier New"/>
              </w:rPr>
            </w:pPr>
            <w:r w:rsidRPr="00D47416">
              <w:rPr>
                <w:rFonts w:ascii="Courier New" w:hAnsi="Courier New" w:cs="Courier New"/>
              </w:rPr>
              <w:t>brakeBoost</w:t>
            </w:r>
          </w:p>
        </w:tc>
        <w:tc>
          <w:tcPr>
            <w:tcW w:w="3649" w:type="dxa"/>
          </w:tcPr>
          <w:p w14:paraId="148E5C4B" w14:textId="0EE77471" w:rsidR="00D47416" w:rsidRDefault="00D47416" w:rsidP="000A3293">
            <w:pPr>
              <w:rPr>
                <w:rFonts w:ascii="Courier New" w:hAnsi="Courier New" w:cs="Courier New"/>
              </w:rPr>
            </w:pPr>
            <w:r>
              <w:rPr>
                <w:rFonts w:ascii="Courier New" w:hAnsi="Courier New" w:cs="Courier New"/>
              </w:rPr>
              <w:t>enum</w:t>
            </w:r>
          </w:p>
        </w:tc>
        <w:tc>
          <w:tcPr>
            <w:tcW w:w="7370" w:type="dxa"/>
            <w:gridSpan w:val="4"/>
          </w:tcPr>
          <w:p w14:paraId="0EE029C7" w14:textId="77777777" w:rsidR="00AE6F0A" w:rsidRDefault="00AE6F0A" w:rsidP="00AE6F0A">
            <w:r>
              <w:t>One of:</w:t>
            </w:r>
          </w:p>
          <w:p w14:paraId="7BF2C257" w14:textId="6577B73F" w:rsidR="00D47416" w:rsidRPr="00D47416" w:rsidRDefault="00D47416"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D47416">
              <w:rPr>
                <w:rFonts w:ascii="Courier New" w:hAnsi="Courier New" w:cs="Courier New"/>
                <w:color w:val="000000"/>
                <w:sz w:val="20"/>
                <w:szCs w:val="20"/>
              </w:rPr>
              <w:t xml:space="preserve">unavailable, -- Vehicle not equipped with brake boost or brake boost data is unavailable </w:t>
            </w:r>
          </w:p>
          <w:p w14:paraId="2B167D71" w14:textId="57E9DBA5" w:rsidR="00D47416" w:rsidRPr="00D47416"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Pr>
                <w:rFonts w:ascii="Courier New" w:hAnsi="Courier New" w:cs="Courier New"/>
                <w:color w:val="000000"/>
                <w:sz w:val="20"/>
                <w:szCs w:val="20"/>
              </w:rPr>
              <w:t>off</w:t>
            </w:r>
            <w:r w:rsidR="00D47416" w:rsidRPr="00D47416">
              <w:rPr>
                <w:rFonts w:ascii="Courier New" w:hAnsi="Courier New" w:cs="Courier New"/>
                <w:color w:val="000000"/>
                <w:sz w:val="20"/>
                <w:szCs w:val="20"/>
              </w:rPr>
              <w:t xml:space="preserve">, -- Vehicle's brake boost is off </w:t>
            </w:r>
          </w:p>
          <w:p w14:paraId="6B9E3EEF" w14:textId="20DD6294" w:rsidR="00D47416" w:rsidRPr="003E745F" w:rsidRDefault="00AE6F0A" w:rsidP="006820F5">
            <w:pPr>
              <w:pStyle w:val="ListParagraph"/>
              <w:numPr>
                <w:ilvl w:val="0"/>
                <w:numId w:val="26"/>
              </w:numPr>
            </w:pPr>
            <w:r>
              <w:rPr>
                <w:rFonts w:ascii="Courier New" w:hAnsi="Courier New" w:cs="Courier New"/>
                <w:color w:val="000000"/>
                <w:sz w:val="20"/>
                <w:szCs w:val="20"/>
              </w:rPr>
              <w:t>on</w:t>
            </w:r>
            <w:r w:rsidR="00D47416" w:rsidRPr="00D47416">
              <w:rPr>
                <w:rFonts w:ascii="Courier New" w:hAnsi="Courier New" w:cs="Courier New"/>
                <w:color w:val="000000"/>
                <w:sz w:val="20"/>
                <w:szCs w:val="20"/>
              </w:rPr>
              <w:t xml:space="preserve"> -- Vehicle's brake boost is on (applied)</w:t>
            </w:r>
          </w:p>
        </w:tc>
      </w:tr>
      <w:tr w:rsidR="00AE6F0A" w:rsidRPr="003E745F" w14:paraId="42406C15" w14:textId="77777777" w:rsidTr="00823070">
        <w:tc>
          <w:tcPr>
            <w:tcW w:w="1931" w:type="dxa"/>
          </w:tcPr>
          <w:p w14:paraId="6DB2355E" w14:textId="6A527456" w:rsidR="00AE6F0A" w:rsidRPr="00D47416" w:rsidRDefault="00AE6F0A" w:rsidP="000A3293">
            <w:pPr>
              <w:rPr>
                <w:rFonts w:ascii="Courier New" w:hAnsi="Courier New" w:cs="Courier New"/>
              </w:rPr>
            </w:pPr>
            <w:r w:rsidRPr="00D47416">
              <w:rPr>
                <w:rFonts w:ascii="Courier New" w:hAnsi="Courier New" w:cs="Courier New"/>
              </w:rPr>
              <w:t>auxBrakes</w:t>
            </w:r>
          </w:p>
        </w:tc>
        <w:tc>
          <w:tcPr>
            <w:tcW w:w="3649" w:type="dxa"/>
          </w:tcPr>
          <w:p w14:paraId="68B6449E" w14:textId="7A9960A9" w:rsidR="00AE6F0A" w:rsidRDefault="00AE6F0A" w:rsidP="000A3293">
            <w:pPr>
              <w:rPr>
                <w:rFonts w:ascii="Courier New" w:hAnsi="Courier New" w:cs="Courier New"/>
              </w:rPr>
            </w:pPr>
            <w:r>
              <w:rPr>
                <w:rFonts w:ascii="Courier New" w:hAnsi="Courier New" w:cs="Courier New"/>
              </w:rPr>
              <w:t>enum</w:t>
            </w:r>
          </w:p>
        </w:tc>
        <w:tc>
          <w:tcPr>
            <w:tcW w:w="7370" w:type="dxa"/>
            <w:gridSpan w:val="4"/>
          </w:tcPr>
          <w:p w14:paraId="48AF6E5D" w14:textId="77777777" w:rsidR="00AE6F0A" w:rsidRDefault="00AE6F0A" w:rsidP="00AE6F0A">
            <w:r>
              <w:t>One of:</w:t>
            </w:r>
          </w:p>
          <w:p w14:paraId="66EFEB98" w14:textId="25FD1EF5"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unavailable -- B'00 Vehicle Not Equipped with Aux Brakes or Aux Brakes status is unavailable </w:t>
            </w:r>
          </w:p>
          <w:p w14:paraId="1D2E0E85" w14:textId="29376BC2"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Off -- B'01 Vehicle's Aux Brakes are Off </w:t>
            </w:r>
          </w:p>
          <w:p w14:paraId="0AEFD82A" w14:textId="489990C0" w:rsidR="00AE6F0A" w:rsidRPr="00AE6F0A" w:rsidRDefault="00AE6F0A" w:rsidP="006820F5">
            <w:pPr>
              <w:pStyle w:val="ListParagraph"/>
              <w:numPr>
                <w:ilvl w:val="0"/>
                <w:numId w:val="26"/>
              </w:numPr>
              <w:autoSpaceDE w:val="0"/>
              <w:autoSpaceDN w:val="0"/>
              <w:adjustRightInd w:val="0"/>
              <w:spacing w:before="0"/>
              <w:rPr>
                <w:rFonts w:ascii="Courier New" w:hAnsi="Courier New" w:cs="Courier New"/>
                <w:color w:val="000000"/>
                <w:sz w:val="20"/>
                <w:szCs w:val="20"/>
              </w:rPr>
            </w:pPr>
            <w:r w:rsidRPr="00AE6F0A">
              <w:rPr>
                <w:rFonts w:ascii="Courier New" w:hAnsi="Courier New" w:cs="Courier New"/>
                <w:color w:val="000000"/>
                <w:sz w:val="20"/>
                <w:szCs w:val="20"/>
              </w:rPr>
              <w:t xml:space="preserve">on -- B'10 Vehicle's Aux Brakes are On ( Engaged ) </w:t>
            </w:r>
          </w:p>
          <w:p w14:paraId="0CD0D322" w14:textId="7DC61805" w:rsidR="00AE6F0A" w:rsidRPr="003E745F" w:rsidRDefault="00AE6F0A" w:rsidP="006820F5">
            <w:pPr>
              <w:pStyle w:val="ListParagraph"/>
              <w:numPr>
                <w:ilvl w:val="0"/>
                <w:numId w:val="26"/>
              </w:numPr>
            </w:pPr>
            <w:r w:rsidRPr="00AE6F0A">
              <w:rPr>
                <w:rFonts w:ascii="Courier New" w:hAnsi="Courier New" w:cs="Courier New"/>
                <w:color w:val="000000"/>
                <w:sz w:val="20"/>
                <w:szCs w:val="20"/>
              </w:rPr>
              <w:t>reserved -- B'11</w:t>
            </w:r>
          </w:p>
        </w:tc>
      </w:tr>
    </w:tbl>
    <w:p w14:paraId="23372AC0" w14:textId="77777777" w:rsidR="00BA3CFB" w:rsidRDefault="00BA3CFB" w:rsidP="000A3293"/>
    <w:p w14:paraId="166FC904" w14:textId="670670CA" w:rsidR="00BA3CFB" w:rsidRDefault="0068352B" w:rsidP="000A3293">
      <w:pPr>
        <w:pStyle w:val="Heading4"/>
      </w:pPr>
      <w:bookmarkStart w:id="825" w:name="_J2735VehicleSize"/>
      <w:bookmarkEnd w:id="825"/>
      <w:r w:rsidRPr="0068352B">
        <w:t>J2735VehicleSize</w:t>
      </w:r>
    </w:p>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E2F5CB3" w14:textId="77777777" w:rsidTr="004C4D4C">
        <w:tc>
          <w:tcPr>
            <w:tcW w:w="1931" w:type="dxa"/>
          </w:tcPr>
          <w:p w14:paraId="215AAA31" w14:textId="77777777" w:rsidR="004C4D4C" w:rsidRPr="006E5FF6" w:rsidRDefault="004C4D4C" w:rsidP="000A3293">
            <w:pPr>
              <w:rPr>
                <w:b/>
              </w:rPr>
            </w:pPr>
            <w:r w:rsidRPr="006E5FF6">
              <w:rPr>
                <w:b/>
              </w:rPr>
              <w:t>Name</w:t>
            </w:r>
          </w:p>
        </w:tc>
        <w:tc>
          <w:tcPr>
            <w:tcW w:w="3649" w:type="dxa"/>
          </w:tcPr>
          <w:p w14:paraId="2E3FEFBF" w14:textId="77777777" w:rsidR="004C4D4C" w:rsidRPr="006E5FF6" w:rsidRDefault="004C4D4C" w:rsidP="000A3293">
            <w:pPr>
              <w:rPr>
                <w:b/>
              </w:rPr>
            </w:pPr>
            <w:r w:rsidRPr="006E5FF6">
              <w:rPr>
                <w:b/>
              </w:rPr>
              <w:t>Type</w:t>
            </w:r>
          </w:p>
        </w:tc>
        <w:tc>
          <w:tcPr>
            <w:tcW w:w="1991" w:type="dxa"/>
          </w:tcPr>
          <w:p w14:paraId="65DD32F9" w14:textId="77777777" w:rsidR="004C4D4C" w:rsidRPr="006E5FF6" w:rsidRDefault="004C4D4C" w:rsidP="000A3293">
            <w:pPr>
              <w:rPr>
                <w:b/>
              </w:rPr>
            </w:pPr>
            <w:r w:rsidRPr="006E5FF6">
              <w:rPr>
                <w:b/>
              </w:rPr>
              <w:t>Description</w:t>
            </w:r>
          </w:p>
        </w:tc>
        <w:tc>
          <w:tcPr>
            <w:tcW w:w="1797" w:type="dxa"/>
          </w:tcPr>
          <w:p w14:paraId="71F96A52" w14:textId="77777777" w:rsidR="004C4D4C" w:rsidRPr="006E5FF6" w:rsidRDefault="004C4D4C" w:rsidP="000A3293">
            <w:pPr>
              <w:rPr>
                <w:b/>
              </w:rPr>
            </w:pPr>
            <w:r w:rsidRPr="006E5FF6">
              <w:rPr>
                <w:b/>
              </w:rPr>
              <w:t>Units</w:t>
            </w:r>
          </w:p>
        </w:tc>
        <w:tc>
          <w:tcPr>
            <w:tcW w:w="1791" w:type="dxa"/>
          </w:tcPr>
          <w:p w14:paraId="0870D343" w14:textId="77777777" w:rsidR="004C4D4C" w:rsidRPr="006E5FF6" w:rsidRDefault="004C4D4C" w:rsidP="000A3293">
            <w:pPr>
              <w:rPr>
                <w:b/>
              </w:rPr>
            </w:pPr>
            <w:r w:rsidRPr="006E5FF6">
              <w:rPr>
                <w:b/>
              </w:rPr>
              <w:t>Valid Min</w:t>
            </w:r>
          </w:p>
        </w:tc>
        <w:tc>
          <w:tcPr>
            <w:tcW w:w="1791" w:type="dxa"/>
          </w:tcPr>
          <w:p w14:paraId="6B657466" w14:textId="77777777" w:rsidR="004C4D4C" w:rsidRPr="006E5FF6" w:rsidRDefault="004C4D4C" w:rsidP="000A3293">
            <w:pPr>
              <w:rPr>
                <w:b/>
              </w:rPr>
            </w:pPr>
            <w:r w:rsidRPr="006E5FF6">
              <w:rPr>
                <w:b/>
              </w:rPr>
              <w:t>Valid Max</w:t>
            </w:r>
          </w:p>
        </w:tc>
      </w:tr>
      <w:tr w:rsidR="00C11D96" w:rsidRPr="003E745F" w14:paraId="644DAE7A" w14:textId="77777777" w:rsidTr="00C11D96">
        <w:tc>
          <w:tcPr>
            <w:tcW w:w="1931" w:type="dxa"/>
          </w:tcPr>
          <w:p w14:paraId="6B164CC0" w14:textId="0EA4F739" w:rsidR="00C11D96" w:rsidRPr="000D041D" w:rsidRDefault="00C11D96" w:rsidP="00823070">
            <w:pPr>
              <w:rPr>
                <w:rFonts w:ascii="Courier New" w:hAnsi="Courier New" w:cs="Courier New"/>
              </w:rPr>
            </w:pPr>
            <w:r>
              <w:rPr>
                <w:rFonts w:ascii="Courier New" w:hAnsi="Courier New" w:cs="Courier New"/>
              </w:rPr>
              <w:t>l</w:t>
            </w:r>
            <w:r w:rsidRPr="000D041D">
              <w:rPr>
                <w:rFonts w:ascii="Courier New" w:hAnsi="Courier New" w:cs="Courier New"/>
              </w:rPr>
              <w:t>ength</w:t>
            </w:r>
          </w:p>
        </w:tc>
        <w:tc>
          <w:tcPr>
            <w:tcW w:w="3649" w:type="dxa"/>
          </w:tcPr>
          <w:p w14:paraId="518B55AA"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69623498" w14:textId="757645C3" w:rsidR="00C11D96" w:rsidRPr="003E745F" w:rsidRDefault="00C11D96" w:rsidP="00C11D96">
            <w:r>
              <w:t>Vehicle length</w:t>
            </w:r>
          </w:p>
        </w:tc>
        <w:tc>
          <w:tcPr>
            <w:tcW w:w="1797" w:type="dxa"/>
          </w:tcPr>
          <w:p w14:paraId="7788A340" w14:textId="77777777" w:rsidR="00C11D96" w:rsidRPr="003E745F" w:rsidRDefault="00C11D96" w:rsidP="00823070">
            <w:r>
              <w:t>Centimeter</w:t>
            </w:r>
          </w:p>
        </w:tc>
        <w:tc>
          <w:tcPr>
            <w:tcW w:w="1791" w:type="dxa"/>
          </w:tcPr>
          <w:p w14:paraId="4FEBCE01" w14:textId="77777777" w:rsidR="00C11D96" w:rsidRPr="003E745F" w:rsidRDefault="00C11D96" w:rsidP="00823070">
            <w:r>
              <w:t>0</w:t>
            </w:r>
          </w:p>
        </w:tc>
        <w:tc>
          <w:tcPr>
            <w:tcW w:w="1791" w:type="dxa"/>
          </w:tcPr>
          <w:p w14:paraId="244ACAAA" w14:textId="77777777" w:rsidR="00C11D96" w:rsidRPr="003E745F" w:rsidRDefault="00C11D96" w:rsidP="00823070">
            <w:r>
              <w:t>16383</w:t>
            </w:r>
          </w:p>
        </w:tc>
      </w:tr>
      <w:tr w:rsidR="00C11D96" w:rsidRPr="003E745F" w14:paraId="02091E44" w14:textId="77777777" w:rsidTr="00C11D96">
        <w:tc>
          <w:tcPr>
            <w:tcW w:w="1931" w:type="dxa"/>
          </w:tcPr>
          <w:p w14:paraId="132B6C8B" w14:textId="2F72689F" w:rsidR="00C11D96" w:rsidRPr="000D041D" w:rsidRDefault="00C11D96" w:rsidP="00823070">
            <w:pPr>
              <w:rPr>
                <w:rFonts w:ascii="Courier New" w:hAnsi="Courier New" w:cs="Courier New"/>
              </w:rPr>
            </w:pPr>
            <w:r>
              <w:rPr>
                <w:rFonts w:ascii="Courier New" w:hAnsi="Courier New" w:cs="Courier New"/>
              </w:rPr>
              <w:t>w</w:t>
            </w:r>
            <w:r w:rsidRPr="000D041D">
              <w:rPr>
                <w:rFonts w:ascii="Courier New" w:hAnsi="Courier New" w:cs="Courier New"/>
              </w:rPr>
              <w:t>idth</w:t>
            </w:r>
          </w:p>
        </w:tc>
        <w:tc>
          <w:tcPr>
            <w:tcW w:w="3649" w:type="dxa"/>
          </w:tcPr>
          <w:p w14:paraId="03EFCB65" w14:textId="77777777" w:rsidR="00C11D96" w:rsidRDefault="00C11D96" w:rsidP="00823070">
            <w:pPr>
              <w:rPr>
                <w:rFonts w:ascii="Courier New" w:hAnsi="Courier New" w:cs="Courier New"/>
              </w:rPr>
            </w:pPr>
            <w:r>
              <w:rPr>
                <w:rFonts w:ascii="Courier New" w:hAnsi="Courier New" w:cs="Courier New"/>
              </w:rPr>
              <w:t>integer</w:t>
            </w:r>
          </w:p>
        </w:tc>
        <w:tc>
          <w:tcPr>
            <w:tcW w:w="1991" w:type="dxa"/>
          </w:tcPr>
          <w:p w14:paraId="215A8C54" w14:textId="37C37200" w:rsidR="00C11D96" w:rsidRPr="003E745F" w:rsidRDefault="00C11D96" w:rsidP="00823070">
            <w:r>
              <w:t>Vehicle Width</w:t>
            </w:r>
          </w:p>
        </w:tc>
        <w:tc>
          <w:tcPr>
            <w:tcW w:w="1797" w:type="dxa"/>
          </w:tcPr>
          <w:p w14:paraId="29C6338E" w14:textId="77777777" w:rsidR="00C11D96" w:rsidRPr="003E745F" w:rsidRDefault="00C11D96" w:rsidP="00823070">
            <w:r>
              <w:t>Centimeter</w:t>
            </w:r>
          </w:p>
        </w:tc>
        <w:tc>
          <w:tcPr>
            <w:tcW w:w="1791" w:type="dxa"/>
          </w:tcPr>
          <w:p w14:paraId="33B49B8A" w14:textId="77777777" w:rsidR="00C11D96" w:rsidRPr="003E745F" w:rsidRDefault="00C11D96" w:rsidP="00823070">
            <w:r>
              <w:t>0</w:t>
            </w:r>
          </w:p>
        </w:tc>
        <w:tc>
          <w:tcPr>
            <w:tcW w:w="1791" w:type="dxa"/>
          </w:tcPr>
          <w:p w14:paraId="32BFC584" w14:textId="77777777" w:rsidR="00C11D96" w:rsidRPr="003E745F" w:rsidRDefault="00C11D96" w:rsidP="00823070">
            <w:r>
              <w:t>1023</w:t>
            </w:r>
          </w:p>
        </w:tc>
      </w:tr>
    </w:tbl>
    <w:p w14:paraId="3426F34B" w14:textId="77777777" w:rsidR="0068352B" w:rsidRDefault="0068352B" w:rsidP="000A3293"/>
    <w:p w14:paraId="555055FE" w14:textId="48697A99" w:rsidR="0068352B" w:rsidRDefault="0068352B" w:rsidP="000A3293">
      <w:pPr>
        <w:pStyle w:val="Heading4"/>
      </w:pPr>
      <w:bookmarkStart w:id="826" w:name="_J2735BitString"/>
      <w:bookmarkEnd w:id="826"/>
      <w:r w:rsidRPr="0068352B">
        <w:t>J2735BitString</w:t>
      </w:r>
    </w:p>
    <w:p w14:paraId="0D9940B8" w14:textId="0CA8234F" w:rsidR="00FD62B9" w:rsidRPr="00FD62B9" w:rsidRDefault="00FD62B9" w:rsidP="00FD62B9">
      <w:r>
        <w:lastRenderedPageBreak/>
        <w:t>A J2735BitString is represented by a</w:t>
      </w:r>
      <w:r w:rsidR="00D47416">
        <w:t xml:space="preserve"> Boolean dictionary, a collection of</w:t>
      </w:r>
      <w:r>
        <w:t xml:space="preserve"> name-value pairs where the name identifies a Boolean </w:t>
      </w:r>
      <w:r w:rsidR="00D47416">
        <w:t>indicator</w:t>
      </w:r>
      <w:r>
        <w:t xml:space="preserve"> and the value represents the state of the </w:t>
      </w:r>
      <w:r w:rsidR="00D47416">
        <w:t>indicator</w:t>
      </w:r>
      <w:r>
        <w:t xml:space="preserve"> as </w:t>
      </w:r>
      <w:r w:rsidRPr="00FD62B9">
        <w:rPr>
          <w:i/>
        </w:rPr>
        <w:t>true</w:t>
      </w:r>
      <w:r>
        <w:t xml:space="preserve"> or </w:t>
      </w:r>
      <w:r w:rsidRPr="00FD62B9">
        <w:rPr>
          <w:i/>
        </w:rPr>
        <w:t>false</w:t>
      </w:r>
      <w:r>
        <w:t>.</w:t>
      </w:r>
    </w:p>
    <w:p w14:paraId="26D2B329" w14:textId="77777777" w:rsidR="0068352B" w:rsidRDefault="0068352B" w:rsidP="000A3293"/>
    <w:p w14:paraId="7C2FF1CD" w14:textId="2CBA4D00" w:rsidR="0068352B" w:rsidRDefault="0068352B" w:rsidP="000A3293">
      <w:pPr>
        <w:pStyle w:val="Heading4"/>
      </w:pPr>
      <w:bookmarkStart w:id="827" w:name="_J2735VehicleSafetyExtensions"/>
      <w:bookmarkEnd w:id="827"/>
      <w:r w:rsidRPr="0068352B">
        <w:t>J2735VehicleSafetyExtensions</w:t>
      </w:r>
    </w:p>
    <w:tbl>
      <w:tblPr>
        <w:tblStyle w:val="TableGrid"/>
        <w:tblW w:w="0" w:type="auto"/>
        <w:tblLook w:val="04A0" w:firstRow="1" w:lastRow="0" w:firstColumn="1" w:lastColumn="0" w:noHBand="0" w:noVBand="1"/>
      </w:tblPr>
      <w:tblGrid>
        <w:gridCol w:w="2065"/>
        <w:gridCol w:w="3615"/>
        <w:gridCol w:w="1983"/>
        <w:gridCol w:w="1768"/>
        <w:gridCol w:w="1760"/>
        <w:gridCol w:w="1759"/>
      </w:tblGrid>
      <w:tr w:rsidR="004C4D4C" w:rsidRPr="006E5FF6" w14:paraId="55B6CF17" w14:textId="77777777" w:rsidTr="00951EFA">
        <w:tc>
          <w:tcPr>
            <w:tcW w:w="2065" w:type="dxa"/>
          </w:tcPr>
          <w:p w14:paraId="22C02A89" w14:textId="77777777" w:rsidR="004C4D4C" w:rsidRPr="006E5FF6" w:rsidRDefault="004C4D4C" w:rsidP="000A3293">
            <w:pPr>
              <w:rPr>
                <w:b/>
              </w:rPr>
            </w:pPr>
            <w:r w:rsidRPr="006E5FF6">
              <w:rPr>
                <w:b/>
              </w:rPr>
              <w:t>Name</w:t>
            </w:r>
          </w:p>
        </w:tc>
        <w:tc>
          <w:tcPr>
            <w:tcW w:w="3615" w:type="dxa"/>
          </w:tcPr>
          <w:p w14:paraId="412C8171" w14:textId="77777777" w:rsidR="004C4D4C" w:rsidRPr="006E5FF6" w:rsidRDefault="004C4D4C" w:rsidP="000A3293">
            <w:pPr>
              <w:rPr>
                <w:b/>
              </w:rPr>
            </w:pPr>
            <w:r w:rsidRPr="006E5FF6">
              <w:rPr>
                <w:b/>
              </w:rPr>
              <w:t>Type</w:t>
            </w:r>
          </w:p>
        </w:tc>
        <w:tc>
          <w:tcPr>
            <w:tcW w:w="1983" w:type="dxa"/>
          </w:tcPr>
          <w:p w14:paraId="636EA451" w14:textId="77777777" w:rsidR="004C4D4C" w:rsidRPr="006E5FF6" w:rsidRDefault="004C4D4C" w:rsidP="000A3293">
            <w:pPr>
              <w:rPr>
                <w:b/>
              </w:rPr>
            </w:pPr>
            <w:r w:rsidRPr="006E5FF6">
              <w:rPr>
                <w:b/>
              </w:rPr>
              <w:t>Description</w:t>
            </w:r>
          </w:p>
        </w:tc>
        <w:tc>
          <w:tcPr>
            <w:tcW w:w="1768" w:type="dxa"/>
          </w:tcPr>
          <w:p w14:paraId="26A29038" w14:textId="77777777" w:rsidR="004C4D4C" w:rsidRPr="006E5FF6" w:rsidRDefault="004C4D4C" w:rsidP="000A3293">
            <w:pPr>
              <w:rPr>
                <w:b/>
              </w:rPr>
            </w:pPr>
            <w:r w:rsidRPr="006E5FF6">
              <w:rPr>
                <w:b/>
              </w:rPr>
              <w:t>Units</w:t>
            </w:r>
          </w:p>
        </w:tc>
        <w:tc>
          <w:tcPr>
            <w:tcW w:w="1760" w:type="dxa"/>
          </w:tcPr>
          <w:p w14:paraId="4583712F" w14:textId="77777777" w:rsidR="004C4D4C" w:rsidRPr="006E5FF6" w:rsidRDefault="004C4D4C" w:rsidP="000A3293">
            <w:pPr>
              <w:rPr>
                <w:b/>
              </w:rPr>
            </w:pPr>
            <w:r w:rsidRPr="006E5FF6">
              <w:rPr>
                <w:b/>
              </w:rPr>
              <w:t>Valid Min</w:t>
            </w:r>
          </w:p>
        </w:tc>
        <w:tc>
          <w:tcPr>
            <w:tcW w:w="1759" w:type="dxa"/>
          </w:tcPr>
          <w:p w14:paraId="5E9A04CB" w14:textId="77777777" w:rsidR="004C4D4C" w:rsidRPr="006E5FF6" w:rsidRDefault="004C4D4C" w:rsidP="000A3293">
            <w:pPr>
              <w:rPr>
                <w:b/>
              </w:rPr>
            </w:pPr>
            <w:r w:rsidRPr="006E5FF6">
              <w:rPr>
                <w:b/>
              </w:rPr>
              <w:t>Valid Max</w:t>
            </w:r>
          </w:p>
        </w:tc>
      </w:tr>
      <w:tr w:rsidR="00053F27" w:rsidRPr="003E745F" w14:paraId="1952616D" w14:textId="77777777" w:rsidTr="00951EFA">
        <w:tc>
          <w:tcPr>
            <w:tcW w:w="2065" w:type="dxa"/>
          </w:tcPr>
          <w:p w14:paraId="61337C0C" w14:textId="5C18238C" w:rsidR="00053F27" w:rsidRPr="000D041D" w:rsidRDefault="00053F27" w:rsidP="00053F27">
            <w:pPr>
              <w:rPr>
                <w:rFonts w:ascii="Courier New" w:hAnsi="Courier New" w:cs="Courier New"/>
              </w:rPr>
            </w:pPr>
            <w:r w:rsidRPr="00053F27">
              <w:rPr>
                <w:rFonts w:ascii="Courier New" w:hAnsi="Courier New" w:cs="Courier New"/>
              </w:rPr>
              <w:t>events</w:t>
            </w:r>
          </w:p>
        </w:tc>
        <w:tc>
          <w:tcPr>
            <w:tcW w:w="3615" w:type="dxa"/>
          </w:tcPr>
          <w:p w14:paraId="0F2AB845" w14:textId="7E57D2F5" w:rsidR="00053F27" w:rsidRPr="000D041D" w:rsidRDefault="00D0595A" w:rsidP="00053F27">
            <w:pPr>
              <w:rPr>
                <w:rFonts w:ascii="Courier New" w:hAnsi="Courier New" w:cs="Courier New"/>
              </w:rPr>
            </w:pPr>
            <w:hyperlink w:anchor="_J2735BitString" w:history="1">
              <w:r w:rsidR="00053F27" w:rsidRPr="00D47416">
                <w:rPr>
                  <w:rStyle w:val="Hyperlink"/>
                  <w:rFonts w:ascii="Courier New" w:hAnsi="Courier New" w:cs="Courier New"/>
                </w:rPr>
                <w:t>J2735BitString</w:t>
              </w:r>
            </w:hyperlink>
          </w:p>
        </w:tc>
        <w:tc>
          <w:tcPr>
            <w:tcW w:w="7270" w:type="dxa"/>
            <w:gridSpan w:val="4"/>
          </w:tcPr>
          <w:p w14:paraId="10AE5C16" w14:textId="77777777" w:rsidR="00053F27" w:rsidRDefault="00053F27" w:rsidP="00053F27">
            <w:r>
              <w:t>A Boolean dictionary of the following indicators:</w:t>
            </w:r>
          </w:p>
          <w:p w14:paraId="31FBF06A" w14:textId="0C0F850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053F27">
              <w:rPr>
                <w:rFonts w:ascii="Courier New" w:hAnsi="Courier New" w:cs="Courier New"/>
                <w:color w:val="000000"/>
                <w:sz w:val="24"/>
                <w:szCs w:val="24"/>
              </w:rPr>
              <w:t xml:space="preserve">eventHazardLights </w:t>
            </w:r>
          </w:p>
          <w:p w14:paraId="2942EA40" w14:textId="4E55B232"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eventStopLineViolation -- Intersection Violation </w:t>
            </w:r>
          </w:p>
          <w:p w14:paraId="072167A1" w14:textId="48A1FBB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eventABSactivated </w:t>
            </w:r>
          </w:p>
          <w:p w14:paraId="27913ED1" w14:textId="09423CE7"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eventTractionControlLoss </w:t>
            </w:r>
          </w:p>
          <w:p w14:paraId="0A239BAA" w14:textId="4D271DD8"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eventStabilityControlactivated </w:t>
            </w:r>
          </w:p>
          <w:p w14:paraId="13178407" w14:textId="70B0BC96"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eventHazardousMaterials </w:t>
            </w:r>
          </w:p>
          <w:p w14:paraId="0830CE06" w14:textId="473FAD85"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eventReserved1 </w:t>
            </w:r>
          </w:p>
          <w:p w14:paraId="535C689C" w14:textId="70F097D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eventHardBraking </w:t>
            </w:r>
          </w:p>
          <w:p w14:paraId="1B261DDD" w14:textId="58FEDD3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eventLightsChanged </w:t>
            </w:r>
          </w:p>
          <w:p w14:paraId="20545E0F" w14:textId="447A52FD"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eventWipersChanged </w:t>
            </w:r>
          </w:p>
          <w:p w14:paraId="5FA936D2" w14:textId="23CE87F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eventFlatTire </w:t>
            </w:r>
          </w:p>
          <w:p w14:paraId="79A8FA2A" w14:textId="1DAD141B" w:rsidR="00053F27" w:rsidRPr="00053F27" w:rsidRDefault="00053F27" w:rsidP="006820F5">
            <w:pPr>
              <w:pStyle w:val="ListParagraph"/>
              <w:numPr>
                <w:ilvl w:val="0"/>
                <w:numId w:val="28"/>
              </w:numPr>
              <w:autoSpaceDE w:val="0"/>
              <w:autoSpaceDN w:val="0"/>
              <w:adjustRightInd w:val="0"/>
              <w:spacing w:before="0"/>
              <w:rPr>
                <w:rFonts w:ascii="Courier New" w:hAnsi="Courier New" w:cs="Courier New"/>
                <w:color w:val="000000"/>
                <w:sz w:val="20"/>
                <w:szCs w:val="20"/>
              </w:rPr>
            </w:pPr>
            <w:r w:rsidRPr="00053F27">
              <w:rPr>
                <w:rFonts w:ascii="Courier New" w:hAnsi="Courier New" w:cs="Courier New"/>
                <w:color w:val="000000"/>
                <w:sz w:val="20"/>
                <w:szCs w:val="20"/>
              </w:rPr>
              <w:t xml:space="preserve">eventDisabledVehicle -- The DisabledVehicle DF may also be sent </w:t>
            </w:r>
          </w:p>
          <w:p w14:paraId="70AC33F6" w14:textId="13E90B14" w:rsidR="00053F27" w:rsidRPr="003E745F" w:rsidRDefault="00053F27" w:rsidP="006820F5">
            <w:pPr>
              <w:pStyle w:val="ListParagraph"/>
              <w:numPr>
                <w:ilvl w:val="0"/>
                <w:numId w:val="28"/>
              </w:numPr>
            </w:pPr>
            <w:r w:rsidRPr="00053F27">
              <w:rPr>
                <w:rFonts w:ascii="Courier New" w:hAnsi="Courier New" w:cs="Courier New"/>
                <w:color w:val="000000"/>
                <w:sz w:val="20"/>
                <w:szCs w:val="20"/>
              </w:rPr>
              <w:t>eventAirBagDeployment</w:t>
            </w:r>
          </w:p>
        </w:tc>
      </w:tr>
      <w:tr w:rsidR="00053F27" w:rsidRPr="003E745F" w14:paraId="3040BCA3" w14:textId="77777777" w:rsidTr="00951EFA">
        <w:tc>
          <w:tcPr>
            <w:tcW w:w="2065" w:type="dxa"/>
          </w:tcPr>
          <w:p w14:paraId="08704C39" w14:textId="5E098139" w:rsidR="00053F27" w:rsidRPr="000D041D" w:rsidRDefault="00951EFA" w:rsidP="00053F27">
            <w:pPr>
              <w:rPr>
                <w:rFonts w:ascii="Courier New" w:hAnsi="Courier New" w:cs="Courier New"/>
              </w:rPr>
            </w:pPr>
            <w:r w:rsidRPr="00951EFA">
              <w:rPr>
                <w:rFonts w:ascii="Courier New" w:hAnsi="Courier New" w:cs="Courier New"/>
              </w:rPr>
              <w:t>pathHistory</w:t>
            </w:r>
          </w:p>
        </w:tc>
        <w:tc>
          <w:tcPr>
            <w:tcW w:w="3615" w:type="dxa"/>
          </w:tcPr>
          <w:p w14:paraId="5728CDF8" w14:textId="45517161" w:rsidR="00053F27" w:rsidRPr="000D041D" w:rsidRDefault="00D0595A" w:rsidP="00053F27">
            <w:pPr>
              <w:rPr>
                <w:rFonts w:ascii="Courier New" w:hAnsi="Courier New" w:cs="Courier New"/>
              </w:rPr>
            </w:pPr>
            <w:hyperlink w:anchor="_J2735PathHistory" w:history="1">
              <w:r w:rsidR="00951EFA" w:rsidRPr="00951EFA">
                <w:rPr>
                  <w:rStyle w:val="Hyperlink"/>
                  <w:rFonts w:ascii="Courier New" w:hAnsi="Courier New" w:cs="Courier New"/>
                </w:rPr>
                <w:t>J2735PathHistory</w:t>
              </w:r>
            </w:hyperlink>
          </w:p>
        </w:tc>
        <w:tc>
          <w:tcPr>
            <w:tcW w:w="1983" w:type="dxa"/>
          </w:tcPr>
          <w:p w14:paraId="537283D3" w14:textId="77777777" w:rsidR="00053F27" w:rsidRPr="003E745F" w:rsidRDefault="00053F27" w:rsidP="00053F27"/>
        </w:tc>
        <w:tc>
          <w:tcPr>
            <w:tcW w:w="1768" w:type="dxa"/>
          </w:tcPr>
          <w:p w14:paraId="6B382299" w14:textId="77777777" w:rsidR="00053F27" w:rsidRPr="003E745F" w:rsidRDefault="00053F27" w:rsidP="00053F27"/>
        </w:tc>
        <w:tc>
          <w:tcPr>
            <w:tcW w:w="1760" w:type="dxa"/>
          </w:tcPr>
          <w:p w14:paraId="63942577" w14:textId="77777777" w:rsidR="00053F27" w:rsidRPr="003E745F" w:rsidRDefault="00053F27" w:rsidP="00053F27"/>
        </w:tc>
        <w:tc>
          <w:tcPr>
            <w:tcW w:w="1759" w:type="dxa"/>
          </w:tcPr>
          <w:p w14:paraId="456E36FF" w14:textId="77777777" w:rsidR="00053F27" w:rsidRPr="003E745F" w:rsidRDefault="00053F27" w:rsidP="00053F27"/>
        </w:tc>
      </w:tr>
      <w:tr w:rsidR="00951EFA" w:rsidRPr="003E745F" w14:paraId="688EFFA5" w14:textId="77777777" w:rsidTr="00951EFA">
        <w:tc>
          <w:tcPr>
            <w:tcW w:w="2065" w:type="dxa"/>
          </w:tcPr>
          <w:p w14:paraId="02A08528" w14:textId="15B856D1" w:rsidR="00951EFA" w:rsidRPr="00951EFA" w:rsidRDefault="00951EFA" w:rsidP="00053F27">
            <w:pPr>
              <w:rPr>
                <w:rFonts w:ascii="Courier New" w:hAnsi="Courier New" w:cs="Courier New"/>
              </w:rPr>
            </w:pPr>
            <w:r w:rsidRPr="00951EFA">
              <w:rPr>
                <w:rFonts w:ascii="Courier New" w:hAnsi="Courier New" w:cs="Courier New"/>
              </w:rPr>
              <w:t>pathPrediction</w:t>
            </w:r>
          </w:p>
        </w:tc>
        <w:tc>
          <w:tcPr>
            <w:tcW w:w="3615" w:type="dxa"/>
          </w:tcPr>
          <w:p w14:paraId="6320F5E5" w14:textId="6C3D98B1" w:rsidR="00951EFA" w:rsidRDefault="00D0595A" w:rsidP="00053F27">
            <w:pPr>
              <w:rPr>
                <w:rFonts w:ascii="Courier New" w:hAnsi="Courier New" w:cs="Courier New"/>
              </w:rPr>
            </w:pPr>
            <w:hyperlink w:anchor="_J2735PathPrediction" w:history="1">
              <w:r w:rsidR="00951EFA" w:rsidRPr="00951EFA">
                <w:rPr>
                  <w:rStyle w:val="Hyperlink"/>
                  <w:rFonts w:ascii="Courier New" w:hAnsi="Courier New" w:cs="Courier New"/>
                </w:rPr>
                <w:t>J2735PathPrediction</w:t>
              </w:r>
            </w:hyperlink>
          </w:p>
        </w:tc>
        <w:tc>
          <w:tcPr>
            <w:tcW w:w="1983" w:type="dxa"/>
          </w:tcPr>
          <w:p w14:paraId="02862C09" w14:textId="77777777" w:rsidR="00951EFA" w:rsidRPr="003E745F" w:rsidRDefault="00951EFA" w:rsidP="00053F27"/>
        </w:tc>
        <w:tc>
          <w:tcPr>
            <w:tcW w:w="1768" w:type="dxa"/>
          </w:tcPr>
          <w:p w14:paraId="70541794" w14:textId="77777777" w:rsidR="00951EFA" w:rsidRPr="003E745F" w:rsidRDefault="00951EFA" w:rsidP="00053F27"/>
        </w:tc>
        <w:tc>
          <w:tcPr>
            <w:tcW w:w="1760" w:type="dxa"/>
          </w:tcPr>
          <w:p w14:paraId="65197F74" w14:textId="77777777" w:rsidR="00951EFA" w:rsidRPr="003E745F" w:rsidRDefault="00951EFA" w:rsidP="00053F27"/>
        </w:tc>
        <w:tc>
          <w:tcPr>
            <w:tcW w:w="1759" w:type="dxa"/>
          </w:tcPr>
          <w:p w14:paraId="1E3B6B45" w14:textId="77777777" w:rsidR="00951EFA" w:rsidRPr="003E745F" w:rsidRDefault="00951EFA" w:rsidP="00053F27"/>
        </w:tc>
      </w:tr>
      <w:tr w:rsidR="00951EFA" w:rsidRPr="003E745F" w14:paraId="157EB474" w14:textId="77777777" w:rsidTr="00823070">
        <w:tc>
          <w:tcPr>
            <w:tcW w:w="2065" w:type="dxa"/>
          </w:tcPr>
          <w:p w14:paraId="400034ED" w14:textId="0684D265" w:rsidR="00951EFA" w:rsidRPr="00951EFA" w:rsidRDefault="00951EFA" w:rsidP="00951EFA">
            <w:pPr>
              <w:rPr>
                <w:rFonts w:ascii="Courier New" w:hAnsi="Courier New" w:cs="Courier New"/>
              </w:rPr>
            </w:pPr>
            <w:r w:rsidRPr="00951EFA">
              <w:rPr>
                <w:rFonts w:ascii="Courier New" w:hAnsi="Courier New" w:cs="Courier New"/>
              </w:rPr>
              <w:t>lights</w:t>
            </w:r>
          </w:p>
        </w:tc>
        <w:tc>
          <w:tcPr>
            <w:tcW w:w="3615" w:type="dxa"/>
          </w:tcPr>
          <w:p w14:paraId="62FB44EF" w14:textId="1D5A8840" w:rsidR="00951EFA" w:rsidRDefault="00D0595A" w:rsidP="00951EFA">
            <w:pPr>
              <w:rPr>
                <w:rFonts w:ascii="Courier New" w:hAnsi="Courier New" w:cs="Courier New"/>
              </w:rPr>
            </w:pPr>
            <w:hyperlink w:anchor="_J2735BitString" w:history="1">
              <w:r w:rsidR="00951EFA" w:rsidRPr="00D47416">
                <w:rPr>
                  <w:rStyle w:val="Hyperlink"/>
                  <w:rFonts w:ascii="Courier New" w:hAnsi="Courier New" w:cs="Courier New"/>
                </w:rPr>
                <w:t>J2735BitString</w:t>
              </w:r>
            </w:hyperlink>
          </w:p>
        </w:tc>
        <w:tc>
          <w:tcPr>
            <w:tcW w:w="7270" w:type="dxa"/>
            <w:gridSpan w:val="4"/>
          </w:tcPr>
          <w:p w14:paraId="4D7210C9" w14:textId="77777777" w:rsidR="00951EFA" w:rsidRDefault="00951EFA" w:rsidP="00951EFA">
            <w:r>
              <w:t>A Boolean dictionary of the following indicators:</w:t>
            </w:r>
          </w:p>
          <w:p w14:paraId="60C8531D" w14:textId="230D9B01"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Pr>
                <w:rFonts w:ascii="Courier New" w:hAnsi="Courier New" w:cs="Courier New"/>
                <w:color w:val="000000"/>
                <w:sz w:val="24"/>
                <w:szCs w:val="24"/>
              </w:rPr>
              <w:t>lowBeamHeadlightsOn</w:t>
            </w:r>
          </w:p>
          <w:p w14:paraId="00295F13" w14:textId="5C004995"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highBeamHeadlightsOn</w:t>
            </w:r>
          </w:p>
          <w:p w14:paraId="4E30FFB8" w14:textId="1213B944"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leftTurnSignalOn</w:t>
            </w:r>
          </w:p>
          <w:p w14:paraId="48CF08F1" w14:textId="19B71AE8"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rightTurnSignalOn</w:t>
            </w:r>
          </w:p>
          <w:p w14:paraId="4996D845" w14:textId="208FE869"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hazardSignalOn</w:t>
            </w:r>
          </w:p>
          <w:p w14:paraId="3AF3BD49" w14:textId="4BD3CB7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automaticLightControlOn</w:t>
            </w:r>
          </w:p>
          <w:p w14:paraId="33B17AC7" w14:textId="1731DE2A"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t>daytimeRunningLightsOn</w:t>
            </w:r>
          </w:p>
          <w:p w14:paraId="3ABFF54B" w14:textId="6F24B8BD" w:rsidR="00951EFA" w:rsidRPr="00951EFA" w:rsidRDefault="00951EFA" w:rsidP="006820F5">
            <w:pPr>
              <w:pStyle w:val="ListParagraph"/>
              <w:numPr>
                <w:ilvl w:val="0"/>
                <w:numId w:val="28"/>
              </w:numPr>
              <w:autoSpaceDE w:val="0"/>
              <w:autoSpaceDN w:val="0"/>
              <w:adjustRightInd w:val="0"/>
              <w:spacing w:before="0"/>
              <w:rPr>
                <w:rFonts w:ascii="Courier New" w:hAnsi="Courier New" w:cs="Courier New"/>
                <w:color w:val="000000"/>
                <w:sz w:val="24"/>
                <w:szCs w:val="24"/>
              </w:rPr>
            </w:pPr>
            <w:r w:rsidRPr="00951EFA">
              <w:rPr>
                <w:rFonts w:ascii="Courier New" w:hAnsi="Courier New" w:cs="Courier New"/>
                <w:color w:val="000000"/>
                <w:sz w:val="24"/>
                <w:szCs w:val="24"/>
              </w:rPr>
              <w:lastRenderedPageBreak/>
              <w:t>fogLightOn</w:t>
            </w:r>
          </w:p>
          <w:p w14:paraId="461E5A65" w14:textId="6ED00F70" w:rsidR="00951EFA" w:rsidRPr="003E745F" w:rsidRDefault="00951EFA" w:rsidP="006820F5">
            <w:pPr>
              <w:pStyle w:val="ListParagraph"/>
              <w:numPr>
                <w:ilvl w:val="0"/>
                <w:numId w:val="28"/>
              </w:numPr>
              <w:autoSpaceDE w:val="0"/>
              <w:autoSpaceDN w:val="0"/>
              <w:adjustRightInd w:val="0"/>
              <w:spacing w:before="0"/>
            </w:pPr>
            <w:r w:rsidRPr="00951EFA">
              <w:rPr>
                <w:rFonts w:ascii="Courier New" w:hAnsi="Courier New" w:cs="Courier New"/>
                <w:color w:val="000000"/>
                <w:sz w:val="24"/>
                <w:szCs w:val="24"/>
              </w:rPr>
              <w:t>parkingLightsOn</w:t>
            </w:r>
          </w:p>
        </w:tc>
      </w:tr>
    </w:tbl>
    <w:p w14:paraId="77CED039" w14:textId="77777777" w:rsidR="0068352B" w:rsidRDefault="0068352B" w:rsidP="000A3293"/>
    <w:p w14:paraId="54171630" w14:textId="77777777" w:rsidR="0068352B" w:rsidRPr="0068352B" w:rsidRDefault="0068352B" w:rsidP="000A3293"/>
    <w:p w14:paraId="19FF916D" w14:textId="2761F460" w:rsidR="006D1B36" w:rsidRDefault="008F46C9" w:rsidP="000A3293">
      <w:pPr>
        <w:pStyle w:val="Heading4"/>
      </w:pPr>
      <w:bookmarkStart w:id="828" w:name="_J2735SpecialVehicleExtensions"/>
      <w:bookmarkEnd w:id="828"/>
      <w:r w:rsidRPr="008F46C9">
        <w:t>J2735SpecialVehicleExtensions</w:t>
      </w:r>
    </w:p>
    <w:p w14:paraId="6A7CD895" w14:textId="77777777" w:rsidR="008F46C9" w:rsidRDefault="008F46C9" w:rsidP="000A3293"/>
    <w:tbl>
      <w:tblPr>
        <w:tblStyle w:val="TableGrid"/>
        <w:tblW w:w="0" w:type="auto"/>
        <w:tblLook w:val="04A0" w:firstRow="1" w:lastRow="0" w:firstColumn="1" w:lastColumn="0" w:noHBand="0" w:noVBand="1"/>
      </w:tblPr>
      <w:tblGrid>
        <w:gridCol w:w="1933"/>
        <w:gridCol w:w="3648"/>
        <w:gridCol w:w="1990"/>
        <w:gridCol w:w="1797"/>
        <w:gridCol w:w="1791"/>
        <w:gridCol w:w="1791"/>
      </w:tblGrid>
      <w:tr w:rsidR="004C4D4C" w:rsidRPr="006E5FF6" w14:paraId="79F51E14" w14:textId="77777777" w:rsidTr="004C4D4C">
        <w:tc>
          <w:tcPr>
            <w:tcW w:w="1931" w:type="dxa"/>
          </w:tcPr>
          <w:p w14:paraId="3E91978D" w14:textId="77777777" w:rsidR="004C4D4C" w:rsidRPr="006E5FF6" w:rsidRDefault="004C4D4C" w:rsidP="000A3293">
            <w:pPr>
              <w:rPr>
                <w:b/>
              </w:rPr>
            </w:pPr>
            <w:r w:rsidRPr="006E5FF6">
              <w:rPr>
                <w:b/>
              </w:rPr>
              <w:t>Name</w:t>
            </w:r>
          </w:p>
        </w:tc>
        <w:tc>
          <w:tcPr>
            <w:tcW w:w="3649" w:type="dxa"/>
          </w:tcPr>
          <w:p w14:paraId="726FC9FF" w14:textId="77777777" w:rsidR="004C4D4C" w:rsidRPr="006E5FF6" w:rsidRDefault="004C4D4C" w:rsidP="000A3293">
            <w:pPr>
              <w:rPr>
                <w:b/>
              </w:rPr>
            </w:pPr>
            <w:r w:rsidRPr="006E5FF6">
              <w:rPr>
                <w:b/>
              </w:rPr>
              <w:t>Type</w:t>
            </w:r>
          </w:p>
        </w:tc>
        <w:tc>
          <w:tcPr>
            <w:tcW w:w="1991" w:type="dxa"/>
          </w:tcPr>
          <w:p w14:paraId="45A52A4E" w14:textId="77777777" w:rsidR="004C4D4C" w:rsidRPr="006E5FF6" w:rsidRDefault="004C4D4C" w:rsidP="000A3293">
            <w:pPr>
              <w:rPr>
                <w:b/>
              </w:rPr>
            </w:pPr>
            <w:r w:rsidRPr="006E5FF6">
              <w:rPr>
                <w:b/>
              </w:rPr>
              <w:t>Description</w:t>
            </w:r>
          </w:p>
        </w:tc>
        <w:tc>
          <w:tcPr>
            <w:tcW w:w="1797" w:type="dxa"/>
          </w:tcPr>
          <w:p w14:paraId="6C54D71D" w14:textId="77777777" w:rsidR="004C4D4C" w:rsidRPr="006E5FF6" w:rsidRDefault="004C4D4C" w:rsidP="000A3293">
            <w:pPr>
              <w:rPr>
                <w:b/>
              </w:rPr>
            </w:pPr>
            <w:r w:rsidRPr="006E5FF6">
              <w:rPr>
                <w:b/>
              </w:rPr>
              <w:t>Units</w:t>
            </w:r>
          </w:p>
        </w:tc>
        <w:tc>
          <w:tcPr>
            <w:tcW w:w="1791" w:type="dxa"/>
          </w:tcPr>
          <w:p w14:paraId="0DCD5924" w14:textId="77777777" w:rsidR="004C4D4C" w:rsidRPr="006E5FF6" w:rsidRDefault="004C4D4C" w:rsidP="000A3293">
            <w:pPr>
              <w:rPr>
                <w:b/>
              </w:rPr>
            </w:pPr>
            <w:r w:rsidRPr="006E5FF6">
              <w:rPr>
                <w:b/>
              </w:rPr>
              <w:t>Valid Min</w:t>
            </w:r>
          </w:p>
        </w:tc>
        <w:tc>
          <w:tcPr>
            <w:tcW w:w="1791" w:type="dxa"/>
          </w:tcPr>
          <w:p w14:paraId="19E1793F" w14:textId="77777777" w:rsidR="004C4D4C" w:rsidRPr="006E5FF6" w:rsidRDefault="004C4D4C" w:rsidP="000A3293">
            <w:pPr>
              <w:rPr>
                <w:b/>
              </w:rPr>
            </w:pPr>
            <w:r w:rsidRPr="006E5FF6">
              <w:rPr>
                <w:b/>
              </w:rPr>
              <w:t>Valid Max</w:t>
            </w:r>
          </w:p>
        </w:tc>
      </w:tr>
      <w:tr w:rsidR="004C4D4C" w:rsidRPr="003E745F" w14:paraId="52A685EA" w14:textId="77777777" w:rsidTr="004C4D4C">
        <w:tc>
          <w:tcPr>
            <w:tcW w:w="1931" w:type="dxa"/>
          </w:tcPr>
          <w:p w14:paraId="4B8FEE4F" w14:textId="6C236B45" w:rsidR="004C4D4C" w:rsidRPr="000D041D" w:rsidRDefault="00C119E8" w:rsidP="000A3293">
            <w:pPr>
              <w:rPr>
                <w:rFonts w:ascii="Courier New" w:hAnsi="Courier New" w:cs="Courier New"/>
              </w:rPr>
            </w:pPr>
            <w:r w:rsidRPr="00C119E8">
              <w:rPr>
                <w:rFonts w:ascii="Courier New" w:hAnsi="Courier New" w:cs="Courier New"/>
              </w:rPr>
              <w:t>vehicleAlerts</w:t>
            </w:r>
          </w:p>
        </w:tc>
        <w:tc>
          <w:tcPr>
            <w:tcW w:w="3649" w:type="dxa"/>
          </w:tcPr>
          <w:p w14:paraId="6BB62F14" w14:textId="50F156EB" w:rsidR="004C4D4C" w:rsidRPr="000D041D" w:rsidRDefault="00D0595A" w:rsidP="000A3293">
            <w:pPr>
              <w:rPr>
                <w:rFonts w:ascii="Courier New" w:hAnsi="Courier New" w:cs="Courier New"/>
              </w:rPr>
            </w:pPr>
            <w:hyperlink w:anchor="_J2735EmergencyDetails" w:history="1">
              <w:r w:rsidR="00C119E8" w:rsidRPr="00C119E8">
                <w:rPr>
                  <w:rStyle w:val="Hyperlink"/>
                  <w:rFonts w:ascii="Courier New" w:hAnsi="Courier New" w:cs="Courier New"/>
                </w:rPr>
                <w:t>J2735EmergencyDetails</w:t>
              </w:r>
            </w:hyperlink>
          </w:p>
        </w:tc>
        <w:tc>
          <w:tcPr>
            <w:tcW w:w="1991" w:type="dxa"/>
          </w:tcPr>
          <w:p w14:paraId="4738FF10" w14:textId="77777777" w:rsidR="004C4D4C" w:rsidRPr="003E745F" w:rsidRDefault="004C4D4C" w:rsidP="000A3293"/>
        </w:tc>
        <w:tc>
          <w:tcPr>
            <w:tcW w:w="1797" w:type="dxa"/>
          </w:tcPr>
          <w:p w14:paraId="709DD8C2" w14:textId="77777777" w:rsidR="004C4D4C" w:rsidRPr="006E5FF6" w:rsidRDefault="004C4D4C" w:rsidP="000A3293">
            <w:pPr>
              <w:rPr>
                <w:vertAlign w:val="superscript"/>
              </w:rPr>
            </w:pPr>
          </w:p>
        </w:tc>
        <w:tc>
          <w:tcPr>
            <w:tcW w:w="1791" w:type="dxa"/>
          </w:tcPr>
          <w:p w14:paraId="72918368" w14:textId="77777777" w:rsidR="004C4D4C" w:rsidRPr="003E745F" w:rsidRDefault="004C4D4C" w:rsidP="000A3293"/>
        </w:tc>
        <w:tc>
          <w:tcPr>
            <w:tcW w:w="1791" w:type="dxa"/>
          </w:tcPr>
          <w:p w14:paraId="536B3394" w14:textId="77777777" w:rsidR="004C4D4C" w:rsidRPr="003E745F" w:rsidRDefault="004C4D4C" w:rsidP="000A3293"/>
        </w:tc>
      </w:tr>
      <w:tr w:rsidR="004C4D4C" w:rsidRPr="003E745F" w14:paraId="25015A0B" w14:textId="77777777" w:rsidTr="004C4D4C">
        <w:tc>
          <w:tcPr>
            <w:tcW w:w="1931" w:type="dxa"/>
          </w:tcPr>
          <w:p w14:paraId="596C30FB" w14:textId="45509C79" w:rsidR="004C4D4C" w:rsidRPr="000D041D" w:rsidRDefault="00C119E8" w:rsidP="000A3293">
            <w:pPr>
              <w:rPr>
                <w:rFonts w:ascii="Courier New" w:hAnsi="Courier New" w:cs="Courier New"/>
              </w:rPr>
            </w:pPr>
            <w:r w:rsidRPr="00C119E8">
              <w:rPr>
                <w:rFonts w:ascii="Courier New" w:hAnsi="Courier New" w:cs="Courier New"/>
              </w:rPr>
              <w:t>description</w:t>
            </w:r>
          </w:p>
        </w:tc>
        <w:tc>
          <w:tcPr>
            <w:tcW w:w="3649" w:type="dxa"/>
          </w:tcPr>
          <w:p w14:paraId="269FF842" w14:textId="1D85EBC0" w:rsidR="004C4D4C" w:rsidRPr="000D041D" w:rsidRDefault="00D0595A" w:rsidP="000A3293">
            <w:pPr>
              <w:rPr>
                <w:rFonts w:ascii="Courier New" w:hAnsi="Courier New" w:cs="Courier New"/>
              </w:rPr>
            </w:pPr>
            <w:hyperlink w:anchor="_J2735EventDescription" w:history="1">
              <w:r w:rsidR="00C119E8" w:rsidRPr="00C119E8">
                <w:rPr>
                  <w:rStyle w:val="Hyperlink"/>
                  <w:rFonts w:ascii="Courier New" w:hAnsi="Courier New" w:cs="Courier New"/>
                </w:rPr>
                <w:t>J2735EventDescription</w:t>
              </w:r>
            </w:hyperlink>
          </w:p>
        </w:tc>
        <w:tc>
          <w:tcPr>
            <w:tcW w:w="1991" w:type="dxa"/>
          </w:tcPr>
          <w:p w14:paraId="6203C51B" w14:textId="77777777" w:rsidR="004C4D4C" w:rsidRPr="003E745F" w:rsidRDefault="004C4D4C" w:rsidP="000A3293"/>
        </w:tc>
        <w:tc>
          <w:tcPr>
            <w:tcW w:w="1797" w:type="dxa"/>
          </w:tcPr>
          <w:p w14:paraId="45AD8170" w14:textId="77777777" w:rsidR="004C4D4C" w:rsidRPr="003E745F" w:rsidRDefault="004C4D4C" w:rsidP="000A3293"/>
        </w:tc>
        <w:tc>
          <w:tcPr>
            <w:tcW w:w="1791" w:type="dxa"/>
          </w:tcPr>
          <w:p w14:paraId="2C4B7D5B" w14:textId="77777777" w:rsidR="004C4D4C" w:rsidRPr="003E745F" w:rsidRDefault="004C4D4C" w:rsidP="000A3293"/>
        </w:tc>
        <w:tc>
          <w:tcPr>
            <w:tcW w:w="1791" w:type="dxa"/>
          </w:tcPr>
          <w:p w14:paraId="6714D377" w14:textId="77777777" w:rsidR="004C4D4C" w:rsidRPr="003E745F" w:rsidRDefault="004C4D4C" w:rsidP="000A3293"/>
        </w:tc>
      </w:tr>
      <w:tr w:rsidR="00C119E8" w:rsidRPr="003E745F" w14:paraId="32A0C0EC" w14:textId="77777777" w:rsidTr="004C4D4C">
        <w:tc>
          <w:tcPr>
            <w:tcW w:w="1931" w:type="dxa"/>
          </w:tcPr>
          <w:p w14:paraId="316F5E6E" w14:textId="02A90F57" w:rsidR="00C119E8" w:rsidRPr="00C119E8" w:rsidRDefault="00C119E8" w:rsidP="000A3293">
            <w:pPr>
              <w:rPr>
                <w:rFonts w:ascii="Courier New" w:hAnsi="Courier New" w:cs="Courier New"/>
              </w:rPr>
            </w:pPr>
            <w:r w:rsidRPr="00C119E8">
              <w:rPr>
                <w:rFonts w:ascii="Courier New" w:hAnsi="Courier New" w:cs="Courier New"/>
              </w:rPr>
              <w:t>trailers</w:t>
            </w:r>
          </w:p>
        </w:tc>
        <w:tc>
          <w:tcPr>
            <w:tcW w:w="3649" w:type="dxa"/>
          </w:tcPr>
          <w:p w14:paraId="18866519" w14:textId="38D77405" w:rsidR="00C119E8" w:rsidRDefault="00D0595A" w:rsidP="000A3293">
            <w:pPr>
              <w:rPr>
                <w:rFonts w:ascii="Courier New" w:hAnsi="Courier New" w:cs="Courier New"/>
              </w:rPr>
            </w:pPr>
            <w:hyperlink w:anchor="_J2735TrailerData" w:history="1">
              <w:r w:rsidR="00C119E8" w:rsidRPr="00C119E8">
                <w:rPr>
                  <w:rStyle w:val="Hyperlink"/>
                  <w:rFonts w:ascii="Courier New" w:hAnsi="Courier New" w:cs="Courier New"/>
                </w:rPr>
                <w:t>J2735TrailerData</w:t>
              </w:r>
            </w:hyperlink>
          </w:p>
        </w:tc>
        <w:tc>
          <w:tcPr>
            <w:tcW w:w="1991" w:type="dxa"/>
          </w:tcPr>
          <w:p w14:paraId="76E14054" w14:textId="77777777" w:rsidR="00C119E8" w:rsidRPr="003E745F" w:rsidRDefault="00C119E8" w:rsidP="000A3293"/>
        </w:tc>
        <w:tc>
          <w:tcPr>
            <w:tcW w:w="1797" w:type="dxa"/>
          </w:tcPr>
          <w:p w14:paraId="3A6DC4F6" w14:textId="77777777" w:rsidR="00C119E8" w:rsidRPr="003E745F" w:rsidRDefault="00C119E8" w:rsidP="000A3293"/>
        </w:tc>
        <w:tc>
          <w:tcPr>
            <w:tcW w:w="1791" w:type="dxa"/>
          </w:tcPr>
          <w:p w14:paraId="2029E151" w14:textId="77777777" w:rsidR="00C119E8" w:rsidRPr="003E745F" w:rsidRDefault="00C119E8" w:rsidP="000A3293"/>
        </w:tc>
        <w:tc>
          <w:tcPr>
            <w:tcW w:w="1791" w:type="dxa"/>
          </w:tcPr>
          <w:p w14:paraId="01B5B300" w14:textId="77777777" w:rsidR="00C119E8" w:rsidRPr="003E745F" w:rsidRDefault="00C119E8" w:rsidP="000A3293"/>
        </w:tc>
      </w:tr>
    </w:tbl>
    <w:p w14:paraId="528DB94C" w14:textId="77777777" w:rsidR="008F46C9" w:rsidRDefault="008F46C9" w:rsidP="000A3293"/>
    <w:p w14:paraId="220A8B67" w14:textId="2BA84BD3" w:rsidR="008F46C9" w:rsidRDefault="00C644FE" w:rsidP="000A3293">
      <w:pPr>
        <w:pStyle w:val="Heading4"/>
      </w:pPr>
      <w:bookmarkStart w:id="829" w:name="_J2735SupplementalVehicleExtensions"/>
      <w:bookmarkEnd w:id="829"/>
      <w:r w:rsidRPr="00C644FE">
        <w:t>J2735SupplementalVehicleExtensions</w:t>
      </w:r>
    </w:p>
    <w:p w14:paraId="499B759C" w14:textId="77777777" w:rsidR="00C644FE" w:rsidRDefault="00C644FE" w:rsidP="000A3293"/>
    <w:tbl>
      <w:tblPr>
        <w:tblStyle w:val="TableGrid"/>
        <w:tblW w:w="0" w:type="auto"/>
        <w:tblLook w:val="04A0" w:firstRow="1" w:lastRow="0" w:firstColumn="1" w:lastColumn="0" w:noHBand="0" w:noVBand="1"/>
      </w:tblPr>
      <w:tblGrid>
        <w:gridCol w:w="2065"/>
        <w:gridCol w:w="3649"/>
        <w:gridCol w:w="1970"/>
        <w:gridCol w:w="1760"/>
        <w:gridCol w:w="1753"/>
        <w:gridCol w:w="1753"/>
      </w:tblGrid>
      <w:tr w:rsidR="004C4D4C" w:rsidRPr="006E5FF6" w14:paraId="41DA97CF" w14:textId="77777777" w:rsidTr="004C4D4C">
        <w:tc>
          <w:tcPr>
            <w:tcW w:w="1931" w:type="dxa"/>
          </w:tcPr>
          <w:p w14:paraId="3FE81B5B" w14:textId="77777777" w:rsidR="004C4D4C" w:rsidRPr="006E5FF6" w:rsidRDefault="004C4D4C" w:rsidP="000A3293">
            <w:pPr>
              <w:rPr>
                <w:b/>
              </w:rPr>
            </w:pPr>
            <w:r w:rsidRPr="006E5FF6">
              <w:rPr>
                <w:b/>
              </w:rPr>
              <w:t>Name</w:t>
            </w:r>
          </w:p>
        </w:tc>
        <w:tc>
          <w:tcPr>
            <w:tcW w:w="3649" w:type="dxa"/>
          </w:tcPr>
          <w:p w14:paraId="466E5736" w14:textId="77777777" w:rsidR="004C4D4C" w:rsidRPr="006E5FF6" w:rsidRDefault="004C4D4C" w:rsidP="000A3293">
            <w:pPr>
              <w:rPr>
                <w:b/>
              </w:rPr>
            </w:pPr>
            <w:r w:rsidRPr="006E5FF6">
              <w:rPr>
                <w:b/>
              </w:rPr>
              <w:t>Type</w:t>
            </w:r>
          </w:p>
        </w:tc>
        <w:tc>
          <w:tcPr>
            <w:tcW w:w="1991" w:type="dxa"/>
          </w:tcPr>
          <w:p w14:paraId="121494B4" w14:textId="77777777" w:rsidR="004C4D4C" w:rsidRPr="006E5FF6" w:rsidRDefault="004C4D4C" w:rsidP="000A3293">
            <w:pPr>
              <w:rPr>
                <w:b/>
              </w:rPr>
            </w:pPr>
            <w:r w:rsidRPr="006E5FF6">
              <w:rPr>
                <w:b/>
              </w:rPr>
              <w:t>Description</w:t>
            </w:r>
          </w:p>
        </w:tc>
        <w:tc>
          <w:tcPr>
            <w:tcW w:w="1797" w:type="dxa"/>
          </w:tcPr>
          <w:p w14:paraId="3A9967F3" w14:textId="77777777" w:rsidR="004C4D4C" w:rsidRPr="006E5FF6" w:rsidRDefault="004C4D4C" w:rsidP="000A3293">
            <w:pPr>
              <w:rPr>
                <w:b/>
              </w:rPr>
            </w:pPr>
            <w:r w:rsidRPr="006E5FF6">
              <w:rPr>
                <w:b/>
              </w:rPr>
              <w:t>Units</w:t>
            </w:r>
          </w:p>
        </w:tc>
        <w:tc>
          <w:tcPr>
            <w:tcW w:w="1791" w:type="dxa"/>
          </w:tcPr>
          <w:p w14:paraId="2A35B5B6" w14:textId="77777777" w:rsidR="004C4D4C" w:rsidRPr="006E5FF6" w:rsidRDefault="004C4D4C" w:rsidP="000A3293">
            <w:pPr>
              <w:rPr>
                <w:b/>
              </w:rPr>
            </w:pPr>
            <w:r w:rsidRPr="006E5FF6">
              <w:rPr>
                <w:b/>
              </w:rPr>
              <w:t>Valid Min</w:t>
            </w:r>
          </w:p>
        </w:tc>
        <w:tc>
          <w:tcPr>
            <w:tcW w:w="1791" w:type="dxa"/>
          </w:tcPr>
          <w:p w14:paraId="6988D830" w14:textId="77777777" w:rsidR="004C4D4C" w:rsidRPr="006E5FF6" w:rsidRDefault="004C4D4C" w:rsidP="000A3293">
            <w:pPr>
              <w:rPr>
                <w:b/>
              </w:rPr>
            </w:pPr>
            <w:r w:rsidRPr="006E5FF6">
              <w:rPr>
                <w:b/>
              </w:rPr>
              <w:t>Valid Max</w:t>
            </w:r>
          </w:p>
        </w:tc>
      </w:tr>
      <w:tr w:rsidR="004C4D4C" w:rsidRPr="003E745F" w14:paraId="0F47C788" w14:textId="77777777" w:rsidTr="004C4D4C">
        <w:tc>
          <w:tcPr>
            <w:tcW w:w="1931" w:type="dxa"/>
          </w:tcPr>
          <w:p w14:paraId="79FEA907" w14:textId="34FCBC1A" w:rsidR="004C4D4C" w:rsidRPr="000D041D" w:rsidRDefault="00BB46E4" w:rsidP="000A3293">
            <w:pPr>
              <w:rPr>
                <w:rFonts w:ascii="Courier New" w:hAnsi="Courier New" w:cs="Courier New"/>
              </w:rPr>
            </w:pPr>
            <w:r w:rsidRPr="00BB46E4">
              <w:rPr>
                <w:rFonts w:ascii="Courier New" w:hAnsi="Courier New" w:cs="Courier New"/>
              </w:rPr>
              <w:t>classification</w:t>
            </w:r>
          </w:p>
        </w:tc>
        <w:tc>
          <w:tcPr>
            <w:tcW w:w="3649" w:type="dxa"/>
          </w:tcPr>
          <w:p w14:paraId="39A760AA" w14:textId="7BC218C5" w:rsidR="004C4D4C" w:rsidRPr="000D041D" w:rsidRDefault="00BB46E4" w:rsidP="000A3293">
            <w:pPr>
              <w:rPr>
                <w:rFonts w:ascii="Courier New" w:hAnsi="Courier New" w:cs="Courier New"/>
              </w:rPr>
            </w:pPr>
            <w:r>
              <w:rPr>
                <w:rFonts w:ascii="Courier New" w:hAnsi="Courier New" w:cs="Courier New"/>
              </w:rPr>
              <w:t>Integer</w:t>
            </w:r>
          </w:p>
        </w:tc>
        <w:tc>
          <w:tcPr>
            <w:tcW w:w="1991" w:type="dxa"/>
          </w:tcPr>
          <w:p w14:paraId="65341B9E" w14:textId="77777777" w:rsidR="004C4D4C" w:rsidRPr="003E745F" w:rsidRDefault="004C4D4C" w:rsidP="000A3293"/>
        </w:tc>
        <w:tc>
          <w:tcPr>
            <w:tcW w:w="1797" w:type="dxa"/>
          </w:tcPr>
          <w:p w14:paraId="1B146FA4" w14:textId="77777777" w:rsidR="004C4D4C" w:rsidRPr="006E5FF6" w:rsidRDefault="004C4D4C" w:rsidP="000A3293">
            <w:pPr>
              <w:rPr>
                <w:vertAlign w:val="superscript"/>
              </w:rPr>
            </w:pPr>
          </w:p>
        </w:tc>
        <w:tc>
          <w:tcPr>
            <w:tcW w:w="1791" w:type="dxa"/>
          </w:tcPr>
          <w:p w14:paraId="7A0BA7FD" w14:textId="77777777" w:rsidR="004C4D4C" w:rsidRPr="003E745F" w:rsidRDefault="004C4D4C" w:rsidP="000A3293"/>
        </w:tc>
        <w:tc>
          <w:tcPr>
            <w:tcW w:w="1791" w:type="dxa"/>
          </w:tcPr>
          <w:p w14:paraId="2C3884B4" w14:textId="77777777" w:rsidR="004C4D4C" w:rsidRPr="003E745F" w:rsidRDefault="004C4D4C" w:rsidP="000A3293"/>
        </w:tc>
      </w:tr>
      <w:tr w:rsidR="004C4D4C" w:rsidRPr="003E745F" w14:paraId="7E0D6DEF" w14:textId="77777777" w:rsidTr="004C4D4C">
        <w:tc>
          <w:tcPr>
            <w:tcW w:w="1931" w:type="dxa"/>
          </w:tcPr>
          <w:p w14:paraId="4FBE7396" w14:textId="731D94CC" w:rsidR="004C4D4C" w:rsidRPr="000D041D" w:rsidRDefault="00BB46E4" w:rsidP="000A3293">
            <w:pPr>
              <w:rPr>
                <w:rFonts w:ascii="Courier New" w:hAnsi="Courier New" w:cs="Courier New"/>
              </w:rPr>
            </w:pPr>
            <w:r w:rsidRPr="00BB46E4">
              <w:rPr>
                <w:rFonts w:ascii="Courier New" w:hAnsi="Courier New" w:cs="Courier New"/>
              </w:rPr>
              <w:t>classDetails</w:t>
            </w:r>
          </w:p>
        </w:tc>
        <w:tc>
          <w:tcPr>
            <w:tcW w:w="3649" w:type="dxa"/>
          </w:tcPr>
          <w:p w14:paraId="586530C2" w14:textId="731BE017" w:rsidR="004C4D4C" w:rsidRPr="000D041D" w:rsidRDefault="00D0595A" w:rsidP="000A3293">
            <w:pPr>
              <w:rPr>
                <w:rFonts w:ascii="Courier New" w:hAnsi="Courier New" w:cs="Courier New"/>
              </w:rPr>
            </w:pPr>
            <w:hyperlink w:anchor="_J2735VehicleClassification" w:history="1">
              <w:r w:rsidR="00BB46E4" w:rsidRPr="00BB46E4">
                <w:rPr>
                  <w:rStyle w:val="Hyperlink"/>
                  <w:rFonts w:ascii="Courier New" w:hAnsi="Courier New" w:cs="Courier New"/>
                </w:rPr>
                <w:t>J2735VehicleClassification</w:t>
              </w:r>
            </w:hyperlink>
          </w:p>
        </w:tc>
        <w:tc>
          <w:tcPr>
            <w:tcW w:w="1991" w:type="dxa"/>
          </w:tcPr>
          <w:p w14:paraId="3D0C7890" w14:textId="77777777" w:rsidR="004C4D4C" w:rsidRPr="003E745F" w:rsidRDefault="004C4D4C" w:rsidP="000A3293"/>
        </w:tc>
        <w:tc>
          <w:tcPr>
            <w:tcW w:w="1797" w:type="dxa"/>
          </w:tcPr>
          <w:p w14:paraId="227A1058" w14:textId="77777777" w:rsidR="004C4D4C" w:rsidRPr="003E745F" w:rsidRDefault="004C4D4C" w:rsidP="000A3293"/>
        </w:tc>
        <w:tc>
          <w:tcPr>
            <w:tcW w:w="1791" w:type="dxa"/>
          </w:tcPr>
          <w:p w14:paraId="3FD1C640" w14:textId="77777777" w:rsidR="004C4D4C" w:rsidRPr="003E745F" w:rsidRDefault="004C4D4C" w:rsidP="000A3293"/>
        </w:tc>
        <w:tc>
          <w:tcPr>
            <w:tcW w:w="1791" w:type="dxa"/>
          </w:tcPr>
          <w:p w14:paraId="6DAF6D9F" w14:textId="77777777" w:rsidR="004C4D4C" w:rsidRPr="003E745F" w:rsidRDefault="004C4D4C" w:rsidP="000A3293"/>
        </w:tc>
      </w:tr>
      <w:tr w:rsidR="00BB46E4" w:rsidRPr="003E745F" w14:paraId="188ECD04" w14:textId="77777777" w:rsidTr="004C4D4C">
        <w:tc>
          <w:tcPr>
            <w:tcW w:w="1931" w:type="dxa"/>
          </w:tcPr>
          <w:p w14:paraId="660B8FD3" w14:textId="51EA352A" w:rsidR="00BB46E4" w:rsidRPr="00BB46E4" w:rsidRDefault="00BB46E4" w:rsidP="000A3293">
            <w:pPr>
              <w:rPr>
                <w:rFonts w:ascii="Courier New" w:hAnsi="Courier New" w:cs="Courier New"/>
              </w:rPr>
            </w:pPr>
            <w:r w:rsidRPr="00BB46E4">
              <w:rPr>
                <w:rFonts w:ascii="Courier New" w:hAnsi="Courier New" w:cs="Courier New"/>
              </w:rPr>
              <w:t>vehicleData</w:t>
            </w:r>
          </w:p>
        </w:tc>
        <w:tc>
          <w:tcPr>
            <w:tcW w:w="3649" w:type="dxa"/>
          </w:tcPr>
          <w:p w14:paraId="649977ED" w14:textId="181FA3A2" w:rsidR="00BB46E4" w:rsidRDefault="00D0595A" w:rsidP="000A3293">
            <w:pPr>
              <w:rPr>
                <w:rFonts w:ascii="Courier New" w:hAnsi="Courier New" w:cs="Courier New"/>
              </w:rPr>
            </w:pPr>
            <w:hyperlink w:anchor="_J2735VehicleData" w:history="1">
              <w:r w:rsidR="00BB46E4" w:rsidRPr="00BB46E4">
                <w:rPr>
                  <w:rStyle w:val="Hyperlink"/>
                  <w:rFonts w:ascii="Courier New" w:hAnsi="Courier New" w:cs="Courier New"/>
                </w:rPr>
                <w:t>J2735VehicleData</w:t>
              </w:r>
            </w:hyperlink>
          </w:p>
        </w:tc>
        <w:tc>
          <w:tcPr>
            <w:tcW w:w="1991" w:type="dxa"/>
          </w:tcPr>
          <w:p w14:paraId="6E9ABCFA" w14:textId="77777777" w:rsidR="00BB46E4" w:rsidRPr="003E745F" w:rsidRDefault="00BB46E4" w:rsidP="000A3293"/>
        </w:tc>
        <w:tc>
          <w:tcPr>
            <w:tcW w:w="1797" w:type="dxa"/>
          </w:tcPr>
          <w:p w14:paraId="4150A2A7" w14:textId="77777777" w:rsidR="00BB46E4" w:rsidRPr="003E745F" w:rsidRDefault="00BB46E4" w:rsidP="000A3293"/>
        </w:tc>
        <w:tc>
          <w:tcPr>
            <w:tcW w:w="1791" w:type="dxa"/>
          </w:tcPr>
          <w:p w14:paraId="4D7CC6CB" w14:textId="77777777" w:rsidR="00BB46E4" w:rsidRPr="003E745F" w:rsidRDefault="00BB46E4" w:rsidP="000A3293"/>
        </w:tc>
        <w:tc>
          <w:tcPr>
            <w:tcW w:w="1791" w:type="dxa"/>
          </w:tcPr>
          <w:p w14:paraId="46E349B0" w14:textId="77777777" w:rsidR="00BB46E4" w:rsidRPr="003E745F" w:rsidRDefault="00BB46E4" w:rsidP="000A3293"/>
        </w:tc>
      </w:tr>
      <w:tr w:rsidR="00BB46E4" w:rsidRPr="003E745F" w14:paraId="5B23FABA" w14:textId="77777777" w:rsidTr="004C4D4C">
        <w:tc>
          <w:tcPr>
            <w:tcW w:w="1931" w:type="dxa"/>
          </w:tcPr>
          <w:p w14:paraId="69CC371A" w14:textId="0315E7FE" w:rsidR="00BB46E4" w:rsidRPr="00BB46E4" w:rsidRDefault="00E86218" w:rsidP="000A3293">
            <w:pPr>
              <w:rPr>
                <w:rFonts w:ascii="Courier New" w:hAnsi="Courier New" w:cs="Courier New"/>
              </w:rPr>
            </w:pPr>
            <w:r w:rsidRPr="00E86218">
              <w:rPr>
                <w:rFonts w:ascii="Courier New" w:hAnsi="Courier New" w:cs="Courier New"/>
              </w:rPr>
              <w:t>weatherReport</w:t>
            </w:r>
          </w:p>
        </w:tc>
        <w:tc>
          <w:tcPr>
            <w:tcW w:w="3649" w:type="dxa"/>
          </w:tcPr>
          <w:p w14:paraId="5A6AC094" w14:textId="604978EC" w:rsidR="00BB46E4" w:rsidRDefault="00D0595A" w:rsidP="000A3293">
            <w:pPr>
              <w:rPr>
                <w:rFonts w:ascii="Courier New" w:hAnsi="Courier New" w:cs="Courier New"/>
              </w:rPr>
            </w:pPr>
            <w:hyperlink w:anchor="_J2735WeatherReport" w:history="1">
              <w:r w:rsidR="00E86218" w:rsidRPr="00E86218">
                <w:rPr>
                  <w:rStyle w:val="Hyperlink"/>
                  <w:rFonts w:ascii="Courier New" w:hAnsi="Courier New" w:cs="Courier New"/>
                </w:rPr>
                <w:t>J2735WeatherReport</w:t>
              </w:r>
            </w:hyperlink>
          </w:p>
        </w:tc>
        <w:tc>
          <w:tcPr>
            <w:tcW w:w="1991" w:type="dxa"/>
          </w:tcPr>
          <w:p w14:paraId="4C6AC954" w14:textId="77777777" w:rsidR="00BB46E4" w:rsidRPr="003E745F" w:rsidRDefault="00BB46E4" w:rsidP="000A3293"/>
        </w:tc>
        <w:tc>
          <w:tcPr>
            <w:tcW w:w="1797" w:type="dxa"/>
          </w:tcPr>
          <w:p w14:paraId="37BA7402" w14:textId="77777777" w:rsidR="00BB46E4" w:rsidRPr="003E745F" w:rsidRDefault="00BB46E4" w:rsidP="000A3293"/>
        </w:tc>
        <w:tc>
          <w:tcPr>
            <w:tcW w:w="1791" w:type="dxa"/>
          </w:tcPr>
          <w:p w14:paraId="07013810" w14:textId="77777777" w:rsidR="00BB46E4" w:rsidRPr="003E745F" w:rsidRDefault="00BB46E4" w:rsidP="000A3293"/>
        </w:tc>
        <w:tc>
          <w:tcPr>
            <w:tcW w:w="1791" w:type="dxa"/>
          </w:tcPr>
          <w:p w14:paraId="54D06E4A" w14:textId="77777777" w:rsidR="00BB46E4" w:rsidRPr="003E745F" w:rsidRDefault="00BB46E4" w:rsidP="000A3293"/>
        </w:tc>
      </w:tr>
      <w:tr w:rsidR="00E86218" w:rsidRPr="003E745F" w14:paraId="313D7AB4" w14:textId="77777777" w:rsidTr="004C4D4C">
        <w:tc>
          <w:tcPr>
            <w:tcW w:w="1931" w:type="dxa"/>
          </w:tcPr>
          <w:p w14:paraId="79AD66AF" w14:textId="117026FB" w:rsidR="00E86218" w:rsidRPr="00E86218" w:rsidRDefault="00E86218" w:rsidP="000A3293">
            <w:pPr>
              <w:rPr>
                <w:rFonts w:ascii="Courier New" w:hAnsi="Courier New" w:cs="Courier New"/>
              </w:rPr>
            </w:pPr>
            <w:r w:rsidRPr="00E86218">
              <w:rPr>
                <w:rFonts w:ascii="Courier New" w:hAnsi="Courier New" w:cs="Courier New"/>
              </w:rPr>
              <w:t>weatherProbe</w:t>
            </w:r>
          </w:p>
        </w:tc>
        <w:tc>
          <w:tcPr>
            <w:tcW w:w="3649" w:type="dxa"/>
          </w:tcPr>
          <w:p w14:paraId="0C493F03" w14:textId="7FF79633" w:rsidR="00E86218" w:rsidRDefault="00D0595A" w:rsidP="000A3293">
            <w:pPr>
              <w:rPr>
                <w:rFonts w:ascii="Courier New" w:hAnsi="Courier New" w:cs="Courier New"/>
              </w:rPr>
            </w:pPr>
            <w:hyperlink w:anchor="_J2735WeatherProbe" w:history="1">
              <w:r w:rsidR="00E86218" w:rsidRPr="00E86218">
                <w:rPr>
                  <w:rStyle w:val="Hyperlink"/>
                  <w:rFonts w:ascii="Courier New" w:hAnsi="Courier New" w:cs="Courier New"/>
                </w:rPr>
                <w:t>J2735WeatherProbe</w:t>
              </w:r>
            </w:hyperlink>
          </w:p>
        </w:tc>
        <w:tc>
          <w:tcPr>
            <w:tcW w:w="1991" w:type="dxa"/>
          </w:tcPr>
          <w:p w14:paraId="71031E3E" w14:textId="77777777" w:rsidR="00E86218" w:rsidRPr="003E745F" w:rsidRDefault="00E86218" w:rsidP="000A3293"/>
        </w:tc>
        <w:tc>
          <w:tcPr>
            <w:tcW w:w="1797" w:type="dxa"/>
          </w:tcPr>
          <w:p w14:paraId="1FAC2DA8" w14:textId="77777777" w:rsidR="00E86218" w:rsidRPr="003E745F" w:rsidRDefault="00E86218" w:rsidP="000A3293"/>
        </w:tc>
        <w:tc>
          <w:tcPr>
            <w:tcW w:w="1791" w:type="dxa"/>
          </w:tcPr>
          <w:p w14:paraId="2B6046B2" w14:textId="77777777" w:rsidR="00E86218" w:rsidRPr="003E745F" w:rsidRDefault="00E86218" w:rsidP="000A3293"/>
        </w:tc>
        <w:tc>
          <w:tcPr>
            <w:tcW w:w="1791" w:type="dxa"/>
          </w:tcPr>
          <w:p w14:paraId="2784EB24" w14:textId="77777777" w:rsidR="00E86218" w:rsidRPr="003E745F" w:rsidRDefault="00E86218" w:rsidP="000A3293"/>
        </w:tc>
      </w:tr>
      <w:tr w:rsidR="00E86218" w:rsidRPr="003E745F" w14:paraId="70921195" w14:textId="77777777" w:rsidTr="004C4D4C">
        <w:tc>
          <w:tcPr>
            <w:tcW w:w="1931" w:type="dxa"/>
          </w:tcPr>
          <w:p w14:paraId="69DEEC44" w14:textId="23762D63" w:rsidR="00E86218" w:rsidRPr="00E86218" w:rsidRDefault="00E86218" w:rsidP="000A3293">
            <w:pPr>
              <w:rPr>
                <w:rFonts w:ascii="Courier New" w:hAnsi="Courier New" w:cs="Courier New"/>
              </w:rPr>
            </w:pPr>
            <w:r w:rsidRPr="00E86218">
              <w:rPr>
                <w:rFonts w:ascii="Courier New" w:hAnsi="Courier New" w:cs="Courier New"/>
              </w:rPr>
              <w:t>obstacle</w:t>
            </w:r>
          </w:p>
        </w:tc>
        <w:tc>
          <w:tcPr>
            <w:tcW w:w="3649" w:type="dxa"/>
          </w:tcPr>
          <w:p w14:paraId="281ACEA3" w14:textId="1B5759E0" w:rsidR="00E86218" w:rsidRDefault="00D0595A" w:rsidP="000A3293">
            <w:pPr>
              <w:rPr>
                <w:rFonts w:ascii="Courier New" w:hAnsi="Courier New" w:cs="Courier New"/>
              </w:rPr>
            </w:pPr>
            <w:hyperlink w:anchor="_J2735ObstacleDetection" w:history="1">
              <w:r w:rsidR="003D1AA9" w:rsidRPr="003D1AA9">
                <w:rPr>
                  <w:rStyle w:val="Hyperlink"/>
                  <w:rFonts w:ascii="Courier New" w:hAnsi="Courier New" w:cs="Courier New"/>
                </w:rPr>
                <w:t>J2735ObstacleDetection</w:t>
              </w:r>
            </w:hyperlink>
          </w:p>
        </w:tc>
        <w:tc>
          <w:tcPr>
            <w:tcW w:w="1991" w:type="dxa"/>
          </w:tcPr>
          <w:p w14:paraId="27760634" w14:textId="77777777" w:rsidR="00E86218" w:rsidRPr="003E745F" w:rsidRDefault="00E86218" w:rsidP="000A3293"/>
        </w:tc>
        <w:tc>
          <w:tcPr>
            <w:tcW w:w="1797" w:type="dxa"/>
          </w:tcPr>
          <w:p w14:paraId="75D8BB33" w14:textId="77777777" w:rsidR="00E86218" w:rsidRPr="003E745F" w:rsidRDefault="00E86218" w:rsidP="000A3293"/>
        </w:tc>
        <w:tc>
          <w:tcPr>
            <w:tcW w:w="1791" w:type="dxa"/>
          </w:tcPr>
          <w:p w14:paraId="16928A37" w14:textId="77777777" w:rsidR="00E86218" w:rsidRPr="003E745F" w:rsidRDefault="00E86218" w:rsidP="000A3293"/>
        </w:tc>
        <w:tc>
          <w:tcPr>
            <w:tcW w:w="1791" w:type="dxa"/>
          </w:tcPr>
          <w:p w14:paraId="0ECD2F08" w14:textId="77777777" w:rsidR="00E86218" w:rsidRPr="003E745F" w:rsidRDefault="00E86218" w:rsidP="000A3293"/>
        </w:tc>
      </w:tr>
      <w:tr w:rsidR="003D1AA9" w:rsidRPr="003E745F" w14:paraId="545B8CDA" w14:textId="77777777" w:rsidTr="004C4D4C">
        <w:tc>
          <w:tcPr>
            <w:tcW w:w="1931" w:type="dxa"/>
          </w:tcPr>
          <w:p w14:paraId="6030B80D" w14:textId="7F8F7412" w:rsidR="003D1AA9" w:rsidRPr="00E86218" w:rsidRDefault="003D1AA9" w:rsidP="000A3293">
            <w:pPr>
              <w:rPr>
                <w:rFonts w:ascii="Courier New" w:hAnsi="Courier New" w:cs="Courier New"/>
              </w:rPr>
            </w:pPr>
            <w:r w:rsidRPr="003D1AA9">
              <w:rPr>
                <w:rFonts w:ascii="Courier New" w:hAnsi="Courier New" w:cs="Courier New"/>
              </w:rPr>
              <w:t>status</w:t>
            </w:r>
          </w:p>
        </w:tc>
        <w:tc>
          <w:tcPr>
            <w:tcW w:w="3649" w:type="dxa"/>
          </w:tcPr>
          <w:p w14:paraId="4811C1B5" w14:textId="1FF82416" w:rsidR="003D1AA9" w:rsidRDefault="00D0595A" w:rsidP="000A3293">
            <w:pPr>
              <w:rPr>
                <w:rFonts w:ascii="Courier New" w:hAnsi="Courier New" w:cs="Courier New"/>
              </w:rPr>
            </w:pPr>
            <w:hyperlink w:anchor="_J2735DisabledVehicle" w:history="1">
              <w:r w:rsidR="003D1AA9" w:rsidRPr="003D1AA9">
                <w:rPr>
                  <w:rStyle w:val="Hyperlink"/>
                  <w:rFonts w:ascii="Courier New" w:hAnsi="Courier New" w:cs="Courier New"/>
                </w:rPr>
                <w:t>J2735DisabledVehicle</w:t>
              </w:r>
            </w:hyperlink>
          </w:p>
        </w:tc>
        <w:tc>
          <w:tcPr>
            <w:tcW w:w="1991" w:type="dxa"/>
          </w:tcPr>
          <w:p w14:paraId="6C4127AD" w14:textId="77777777" w:rsidR="003D1AA9" w:rsidRPr="003E745F" w:rsidRDefault="003D1AA9" w:rsidP="000A3293"/>
        </w:tc>
        <w:tc>
          <w:tcPr>
            <w:tcW w:w="1797" w:type="dxa"/>
          </w:tcPr>
          <w:p w14:paraId="1A9BF968" w14:textId="77777777" w:rsidR="003D1AA9" w:rsidRPr="003E745F" w:rsidRDefault="003D1AA9" w:rsidP="000A3293"/>
        </w:tc>
        <w:tc>
          <w:tcPr>
            <w:tcW w:w="1791" w:type="dxa"/>
          </w:tcPr>
          <w:p w14:paraId="6CBBD170" w14:textId="77777777" w:rsidR="003D1AA9" w:rsidRPr="003E745F" w:rsidRDefault="003D1AA9" w:rsidP="000A3293"/>
        </w:tc>
        <w:tc>
          <w:tcPr>
            <w:tcW w:w="1791" w:type="dxa"/>
          </w:tcPr>
          <w:p w14:paraId="7C5E9A8A" w14:textId="77777777" w:rsidR="003D1AA9" w:rsidRPr="003E745F" w:rsidRDefault="003D1AA9" w:rsidP="000A3293"/>
        </w:tc>
      </w:tr>
      <w:tr w:rsidR="003D1AA9" w:rsidRPr="003E745F" w14:paraId="4A79B1A8" w14:textId="77777777" w:rsidTr="004C4D4C">
        <w:tc>
          <w:tcPr>
            <w:tcW w:w="1931" w:type="dxa"/>
          </w:tcPr>
          <w:p w14:paraId="434A4017" w14:textId="0731BEBB" w:rsidR="003D1AA9" w:rsidRPr="003D1AA9" w:rsidRDefault="003D1AA9" w:rsidP="000A3293">
            <w:pPr>
              <w:rPr>
                <w:rFonts w:ascii="Courier New" w:hAnsi="Courier New" w:cs="Courier New"/>
              </w:rPr>
            </w:pPr>
            <w:r w:rsidRPr="003D1AA9">
              <w:rPr>
                <w:rFonts w:ascii="Courier New" w:hAnsi="Courier New" w:cs="Courier New"/>
              </w:rPr>
              <w:t>speedProfile</w:t>
            </w:r>
          </w:p>
        </w:tc>
        <w:tc>
          <w:tcPr>
            <w:tcW w:w="3649" w:type="dxa"/>
          </w:tcPr>
          <w:p w14:paraId="1289871A" w14:textId="0012D343" w:rsidR="003D1AA9" w:rsidRDefault="00D0595A" w:rsidP="000A3293">
            <w:pPr>
              <w:rPr>
                <w:rFonts w:ascii="Courier New" w:hAnsi="Courier New" w:cs="Courier New"/>
              </w:rPr>
            </w:pPr>
            <w:hyperlink w:anchor="_J2735SpeedProfile" w:history="1">
              <w:r w:rsidR="003D1AA9" w:rsidRPr="003D1AA9">
                <w:rPr>
                  <w:rStyle w:val="Hyperlink"/>
                  <w:rFonts w:ascii="Courier New" w:hAnsi="Courier New" w:cs="Courier New"/>
                </w:rPr>
                <w:t>J2735SpeedProfile</w:t>
              </w:r>
            </w:hyperlink>
          </w:p>
        </w:tc>
        <w:tc>
          <w:tcPr>
            <w:tcW w:w="1991" w:type="dxa"/>
          </w:tcPr>
          <w:p w14:paraId="4110B4A1" w14:textId="77777777" w:rsidR="003D1AA9" w:rsidRPr="003E745F" w:rsidRDefault="003D1AA9" w:rsidP="000A3293"/>
        </w:tc>
        <w:tc>
          <w:tcPr>
            <w:tcW w:w="1797" w:type="dxa"/>
          </w:tcPr>
          <w:p w14:paraId="38EE6991" w14:textId="77777777" w:rsidR="003D1AA9" w:rsidRPr="003E745F" w:rsidRDefault="003D1AA9" w:rsidP="000A3293"/>
        </w:tc>
        <w:tc>
          <w:tcPr>
            <w:tcW w:w="1791" w:type="dxa"/>
          </w:tcPr>
          <w:p w14:paraId="2D54BACA" w14:textId="77777777" w:rsidR="003D1AA9" w:rsidRPr="003E745F" w:rsidRDefault="003D1AA9" w:rsidP="000A3293"/>
        </w:tc>
        <w:tc>
          <w:tcPr>
            <w:tcW w:w="1791" w:type="dxa"/>
          </w:tcPr>
          <w:p w14:paraId="268EAC6E" w14:textId="77777777" w:rsidR="003D1AA9" w:rsidRPr="003E745F" w:rsidRDefault="003D1AA9" w:rsidP="000A3293"/>
        </w:tc>
      </w:tr>
      <w:tr w:rsidR="003D1AA9" w:rsidRPr="003E745F" w14:paraId="720BEAD2" w14:textId="77777777" w:rsidTr="004C4D4C">
        <w:tc>
          <w:tcPr>
            <w:tcW w:w="1931" w:type="dxa"/>
          </w:tcPr>
          <w:p w14:paraId="4C29DED9" w14:textId="5163139C" w:rsidR="003D1AA9" w:rsidRPr="003D1AA9" w:rsidRDefault="003D1AA9" w:rsidP="000A3293">
            <w:pPr>
              <w:rPr>
                <w:rFonts w:ascii="Courier New" w:hAnsi="Courier New" w:cs="Courier New"/>
              </w:rPr>
            </w:pPr>
            <w:r w:rsidRPr="003D1AA9">
              <w:rPr>
                <w:rFonts w:ascii="Courier New" w:hAnsi="Courier New" w:cs="Courier New"/>
              </w:rPr>
              <w:lastRenderedPageBreak/>
              <w:t>theRTCM</w:t>
            </w:r>
          </w:p>
        </w:tc>
        <w:tc>
          <w:tcPr>
            <w:tcW w:w="3649" w:type="dxa"/>
          </w:tcPr>
          <w:p w14:paraId="7D571394" w14:textId="605D2C8A" w:rsidR="003D1AA9" w:rsidRDefault="00D0595A" w:rsidP="000A3293">
            <w:pPr>
              <w:rPr>
                <w:rFonts w:ascii="Courier New" w:hAnsi="Courier New" w:cs="Courier New"/>
              </w:rPr>
            </w:pPr>
            <w:hyperlink w:anchor="_J2735RTCMPackage" w:history="1">
              <w:r w:rsidR="003D1AA9" w:rsidRPr="003D1AA9">
                <w:rPr>
                  <w:rStyle w:val="Hyperlink"/>
                  <w:rFonts w:ascii="Courier New" w:hAnsi="Courier New" w:cs="Courier New"/>
                </w:rPr>
                <w:t>J2735RTCMPackage</w:t>
              </w:r>
            </w:hyperlink>
          </w:p>
        </w:tc>
        <w:tc>
          <w:tcPr>
            <w:tcW w:w="1991" w:type="dxa"/>
          </w:tcPr>
          <w:p w14:paraId="1097126C" w14:textId="77777777" w:rsidR="003D1AA9" w:rsidRPr="003E745F" w:rsidRDefault="003D1AA9" w:rsidP="000A3293"/>
        </w:tc>
        <w:tc>
          <w:tcPr>
            <w:tcW w:w="1797" w:type="dxa"/>
          </w:tcPr>
          <w:p w14:paraId="0EAA843E" w14:textId="77777777" w:rsidR="003D1AA9" w:rsidRPr="003E745F" w:rsidRDefault="003D1AA9" w:rsidP="000A3293"/>
        </w:tc>
        <w:tc>
          <w:tcPr>
            <w:tcW w:w="1791" w:type="dxa"/>
          </w:tcPr>
          <w:p w14:paraId="3E9FEB2E" w14:textId="77777777" w:rsidR="003D1AA9" w:rsidRPr="003E745F" w:rsidRDefault="003D1AA9" w:rsidP="000A3293"/>
        </w:tc>
        <w:tc>
          <w:tcPr>
            <w:tcW w:w="1791" w:type="dxa"/>
          </w:tcPr>
          <w:p w14:paraId="180E2771" w14:textId="77777777" w:rsidR="003D1AA9" w:rsidRPr="003E745F" w:rsidRDefault="003D1AA9" w:rsidP="000A3293"/>
        </w:tc>
      </w:tr>
      <w:tr w:rsidR="003D1AA9" w:rsidRPr="003E745F" w14:paraId="213805FD" w14:textId="77777777" w:rsidTr="004C4D4C">
        <w:tc>
          <w:tcPr>
            <w:tcW w:w="1931" w:type="dxa"/>
          </w:tcPr>
          <w:p w14:paraId="58B7A957" w14:textId="7BBE3DCD" w:rsidR="003D1AA9" w:rsidRPr="003D1AA9" w:rsidRDefault="003D1AA9" w:rsidP="000A3293">
            <w:pPr>
              <w:rPr>
                <w:rFonts w:ascii="Courier New" w:hAnsi="Courier New" w:cs="Courier New"/>
              </w:rPr>
            </w:pPr>
            <w:r w:rsidRPr="003D1AA9">
              <w:rPr>
                <w:rFonts w:ascii="Courier New" w:hAnsi="Courier New" w:cs="Courier New"/>
              </w:rPr>
              <w:t>regional</w:t>
            </w:r>
          </w:p>
        </w:tc>
        <w:tc>
          <w:tcPr>
            <w:tcW w:w="3649" w:type="dxa"/>
          </w:tcPr>
          <w:p w14:paraId="18E84257" w14:textId="591E52F6" w:rsidR="003D1AA9" w:rsidRDefault="003D1AA9" w:rsidP="000A3293">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2145C997" w14:textId="77777777" w:rsidR="003D1AA9" w:rsidRPr="003E745F" w:rsidRDefault="003D1AA9" w:rsidP="000A3293"/>
        </w:tc>
        <w:tc>
          <w:tcPr>
            <w:tcW w:w="1797" w:type="dxa"/>
          </w:tcPr>
          <w:p w14:paraId="0D53725C" w14:textId="77777777" w:rsidR="003D1AA9" w:rsidRPr="003E745F" w:rsidRDefault="003D1AA9" w:rsidP="000A3293"/>
        </w:tc>
        <w:tc>
          <w:tcPr>
            <w:tcW w:w="1791" w:type="dxa"/>
          </w:tcPr>
          <w:p w14:paraId="5556F85B" w14:textId="77777777" w:rsidR="003D1AA9" w:rsidRPr="003E745F" w:rsidRDefault="003D1AA9" w:rsidP="000A3293"/>
        </w:tc>
        <w:tc>
          <w:tcPr>
            <w:tcW w:w="1791" w:type="dxa"/>
          </w:tcPr>
          <w:p w14:paraId="04829919" w14:textId="77777777" w:rsidR="003D1AA9" w:rsidRPr="003E745F" w:rsidRDefault="003D1AA9" w:rsidP="000A3293"/>
        </w:tc>
      </w:tr>
    </w:tbl>
    <w:p w14:paraId="6BFBAE52" w14:textId="77777777" w:rsidR="00C644FE" w:rsidRDefault="00C644FE" w:rsidP="000A3293"/>
    <w:p w14:paraId="315B7906" w14:textId="438B3D16" w:rsidR="00C644FE" w:rsidRDefault="008A4FC6" w:rsidP="000A3293">
      <w:pPr>
        <w:pStyle w:val="Heading4"/>
      </w:pPr>
      <w:bookmarkStart w:id="830" w:name="_J2735PathHistory"/>
      <w:bookmarkEnd w:id="830"/>
      <w:r w:rsidRPr="008A4FC6">
        <w:t>J2735PathHistory</w:t>
      </w:r>
    </w:p>
    <w:p w14:paraId="5A0D4ADF" w14:textId="77777777" w:rsidR="008A4FC6" w:rsidRDefault="008A4FC6" w:rsidP="000A3293"/>
    <w:tbl>
      <w:tblPr>
        <w:tblStyle w:val="TableGrid"/>
        <w:tblW w:w="0" w:type="auto"/>
        <w:tblLook w:val="04A0" w:firstRow="1" w:lastRow="0" w:firstColumn="1" w:lastColumn="0" w:noHBand="0" w:noVBand="1"/>
      </w:tblPr>
      <w:tblGrid>
        <w:gridCol w:w="2197"/>
        <w:gridCol w:w="3623"/>
        <w:gridCol w:w="1954"/>
        <w:gridCol w:w="1730"/>
        <w:gridCol w:w="1723"/>
        <w:gridCol w:w="1723"/>
      </w:tblGrid>
      <w:tr w:rsidR="004C4D4C" w:rsidRPr="006E5FF6" w14:paraId="7EFAC1B8" w14:textId="77777777" w:rsidTr="00E42F1E">
        <w:tc>
          <w:tcPr>
            <w:tcW w:w="2197" w:type="dxa"/>
          </w:tcPr>
          <w:p w14:paraId="643F6FB8" w14:textId="77777777" w:rsidR="004C4D4C" w:rsidRPr="006E5FF6" w:rsidRDefault="004C4D4C" w:rsidP="000A3293">
            <w:pPr>
              <w:rPr>
                <w:b/>
              </w:rPr>
            </w:pPr>
            <w:r w:rsidRPr="006E5FF6">
              <w:rPr>
                <w:b/>
              </w:rPr>
              <w:t>Name</w:t>
            </w:r>
          </w:p>
        </w:tc>
        <w:tc>
          <w:tcPr>
            <w:tcW w:w="3623" w:type="dxa"/>
          </w:tcPr>
          <w:p w14:paraId="70ADD675" w14:textId="77777777" w:rsidR="004C4D4C" w:rsidRPr="006E5FF6" w:rsidRDefault="004C4D4C" w:rsidP="000A3293">
            <w:pPr>
              <w:rPr>
                <w:b/>
              </w:rPr>
            </w:pPr>
            <w:r w:rsidRPr="006E5FF6">
              <w:rPr>
                <w:b/>
              </w:rPr>
              <w:t>Type</w:t>
            </w:r>
          </w:p>
        </w:tc>
        <w:tc>
          <w:tcPr>
            <w:tcW w:w="1954" w:type="dxa"/>
          </w:tcPr>
          <w:p w14:paraId="580946EE" w14:textId="77777777" w:rsidR="004C4D4C" w:rsidRPr="006E5FF6" w:rsidRDefault="004C4D4C" w:rsidP="000A3293">
            <w:pPr>
              <w:rPr>
                <w:b/>
              </w:rPr>
            </w:pPr>
            <w:r w:rsidRPr="006E5FF6">
              <w:rPr>
                <w:b/>
              </w:rPr>
              <w:t>Description</w:t>
            </w:r>
          </w:p>
        </w:tc>
        <w:tc>
          <w:tcPr>
            <w:tcW w:w="1730" w:type="dxa"/>
          </w:tcPr>
          <w:p w14:paraId="76F2FF2F" w14:textId="77777777" w:rsidR="004C4D4C" w:rsidRPr="006E5FF6" w:rsidRDefault="004C4D4C" w:rsidP="000A3293">
            <w:pPr>
              <w:rPr>
                <w:b/>
              </w:rPr>
            </w:pPr>
            <w:r w:rsidRPr="006E5FF6">
              <w:rPr>
                <w:b/>
              </w:rPr>
              <w:t>Units</w:t>
            </w:r>
          </w:p>
        </w:tc>
        <w:tc>
          <w:tcPr>
            <w:tcW w:w="1723" w:type="dxa"/>
          </w:tcPr>
          <w:p w14:paraId="6334AF66" w14:textId="77777777" w:rsidR="004C4D4C" w:rsidRPr="006E5FF6" w:rsidRDefault="004C4D4C" w:rsidP="000A3293">
            <w:pPr>
              <w:rPr>
                <w:b/>
              </w:rPr>
            </w:pPr>
            <w:r w:rsidRPr="006E5FF6">
              <w:rPr>
                <w:b/>
              </w:rPr>
              <w:t>Valid Min</w:t>
            </w:r>
          </w:p>
        </w:tc>
        <w:tc>
          <w:tcPr>
            <w:tcW w:w="1723" w:type="dxa"/>
          </w:tcPr>
          <w:p w14:paraId="7739C9AC" w14:textId="77777777" w:rsidR="004C4D4C" w:rsidRPr="006E5FF6" w:rsidRDefault="004C4D4C" w:rsidP="000A3293">
            <w:pPr>
              <w:rPr>
                <w:b/>
              </w:rPr>
            </w:pPr>
            <w:r w:rsidRPr="006E5FF6">
              <w:rPr>
                <w:b/>
              </w:rPr>
              <w:t>Valid Max</w:t>
            </w:r>
          </w:p>
        </w:tc>
      </w:tr>
      <w:tr w:rsidR="004C4D4C" w:rsidRPr="003E745F" w14:paraId="7769F6A7" w14:textId="77777777" w:rsidTr="00E42F1E">
        <w:tc>
          <w:tcPr>
            <w:tcW w:w="2197" w:type="dxa"/>
          </w:tcPr>
          <w:p w14:paraId="74E6A1F5" w14:textId="000750ED" w:rsidR="004C4D4C" w:rsidRPr="000D041D" w:rsidRDefault="00E42F1E" w:rsidP="000A3293">
            <w:pPr>
              <w:rPr>
                <w:rFonts w:ascii="Courier New" w:hAnsi="Courier New" w:cs="Courier New"/>
              </w:rPr>
            </w:pPr>
            <w:r w:rsidRPr="00E42F1E">
              <w:rPr>
                <w:rFonts w:ascii="Courier New" w:hAnsi="Courier New" w:cs="Courier New"/>
              </w:rPr>
              <w:t>initialPosition</w:t>
            </w:r>
          </w:p>
        </w:tc>
        <w:tc>
          <w:tcPr>
            <w:tcW w:w="3623" w:type="dxa"/>
          </w:tcPr>
          <w:p w14:paraId="4EE0266B" w14:textId="440EF446" w:rsidR="004C4D4C" w:rsidRPr="000D041D" w:rsidRDefault="00D0595A" w:rsidP="000A3293">
            <w:pPr>
              <w:rPr>
                <w:rFonts w:ascii="Courier New" w:hAnsi="Courier New" w:cs="Courier New"/>
              </w:rPr>
            </w:pPr>
            <w:hyperlink w:anchor="_J2735FullPositionVector" w:history="1">
              <w:r w:rsidR="00E42F1E" w:rsidRPr="00E42F1E">
                <w:rPr>
                  <w:rStyle w:val="Hyperlink"/>
                  <w:rFonts w:ascii="Courier New" w:hAnsi="Courier New" w:cs="Courier New"/>
                </w:rPr>
                <w:t>J2735FullPositionVector</w:t>
              </w:r>
            </w:hyperlink>
          </w:p>
        </w:tc>
        <w:tc>
          <w:tcPr>
            <w:tcW w:w="1954" w:type="dxa"/>
          </w:tcPr>
          <w:p w14:paraId="082EBECD" w14:textId="77777777" w:rsidR="004C4D4C" w:rsidRPr="003E745F" w:rsidRDefault="004C4D4C" w:rsidP="000A3293"/>
        </w:tc>
        <w:tc>
          <w:tcPr>
            <w:tcW w:w="1730" w:type="dxa"/>
          </w:tcPr>
          <w:p w14:paraId="045A6F7B" w14:textId="77777777" w:rsidR="004C4D4C" w:rsidRPr="006E5FF6" w:rsidRDefault="004C4D4C" w:rsidP="000A3293">
            <w:pPr>
              <w:rPr>
                <w:vertAlign w:val="superscript"/>
              </w:rPr>
            </w:pPr>
          </w:p>
        </w:tc>
        <w:tc>
          <w:tcPr>
            <w:tcW w:w="1723" w:type="dxa"/>
          </w:tcPr>
          <w:p w14:paraId="1C736D38" w14:textId="77777777" w:rsidR="004C4D4C" w:rsidRPr="003E745F" w:rsidRDefault="004C4D4C" w:rsidP="000A3293"/>
        </w:tc>
        <w:tc>
          <w:tcPr>
            <w:tcW w:w="1723" w:type="dxa"/>
          </w:tcPr>
          <w:p w14:paraId="1331C547" w14:textId="77777777" w:rsidR="004C4D4C" w:rsidRPr="003E745F" w:rsidRDefault="004C4D4C" w:rsidP="000A3293"/>
        </w:tc>
      </w:tr>
      <w:tr w:rsidR="00E42F1E" w:rsidRPr="003E745F" w14:paraId="605BBD1D" w14:textId="77777777" w:rsidTr="00E42F1E">
        <w:tc>
          <w:tcPr>
            <w:tcW w:w="2197" w:type="dxa"/>
          </w:tcPr>
          <w:p w14:paraId="372857E9" w14:textId="0EBF80C4" w:rsidR="00E42F1E" w:rsidRPr="000D041D" w:rsidRDefault="00E42F1E" w:rsidP="00E42F1E">
            <w:pPr>
              <w:rPr>
                <w:rFonts w:ascii="Courier New" w:hAnsi="Courier New" w:cs="Courier New"/>
              </w:rPr>
            </w:pPr>
            <w:r w:rsidRPr="00E42F1E">
              <w:rPr>
                <w:rFonts w:ascii="Courier New" w:hAnsi="Courier New" w:cs="Courier New"/>
              </w:rPr>
              <w:t>currGNSSstatus</w:t>
            </w:r>
          </w:p>
        </w:tc>
        <w:tc>
          <w:tcPr>
            <w:tcW w:w="3623" w:type="dxa"/>
          </w:tcPr>
          <w:p w14:paraId="21C14735" w14:textId="1733F21E" w:rsidR="00E42F1E" w:rsidRPr="000D041D" w:rsidRDefault="00D0595A" w:rsidP="00E42F1E">
            <w:pPr>
              <w:rPr>
                <w:rFonts w:ascii="Courier New" w:hAnsi="Courier New" w:cs="Courier New"/>
              </w:rPr>
            </w:pPr>
            <w:hyperlink w:anchor="_J2735BitString" w:history="1">
              <w:r w:rsidR="00E42F1E" w:rsidRPr="00D47416">
                <w:rPr>
                  <w:rStyle w:val="Hyperlink"/>
                  <w:rFonts w:ascii="Courier New" w:hAnsi="Courier New" w:cs="Courier New"/>
                </w:rPr>
                <w:t>J2735BitString</w:t>
              </w:r>
            </w:hyperlink>
          </w:p>
        </w:tc>
        <w:tc>
          <w:tcPr>
            <w:tcW w:w="7130" w:type="dxa"/>
            <w:gridSpan w:val="4"/>
          </w:tcPr>
          <w:p w14:paraId="3EDC25AA" w14:textId="77777777" w:rsidR="00E42F1E" w:rsidRDefault="00E42F1E" w:rsidP="00E42F1E">
            <w:r>
              <w:t>A Boolean dictionary of the following indicators:</w:t>
            </w:r>
          </w:p>
          <w:p w14:paraId="56EA9D07" w14:textId="72514597"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unavailable -- Not Equipped or unavailable </w:t>
            </w:r>
          </w:p>
          <w:p w14:paraId="0196E93E" w14:textId="7E44D428"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isHealthy </w:t>
            </w:r>
          </w:p>
          <w:p w14:paraId="157E9EE2" w14:textId="601E7CFA"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isMonitored</w:t>
            </w:r>
          </w:p>
          <w:p w14:paraId="56526B8F" w14:textId="68CACDA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baseStationType -- Set to zero if a moving base station, or if a rover device (an OBU), set to one if it is a fixed base station </w:t>
            </w:r>
          </w:p>
          <w:p w14:paraId="32F52AB0" w14:textId="6776A21F"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aPDOPofUnder5 -- A dilution of precision greater than 5 </w:t>
            </w:r>
          </w:p>
          <w:p w14:paraId="02735E55" w14:textId="756A8C61"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inViewOfUnder5 -- Less than 5 satellites in view </w:t>
            </w:r>
          </w:p>
          <w:p w14:paraId="1EF6A5CB" w14:textId="3EB1786B" w:rsidR="00E42F1E" w:rsidRPr="00E42F1E" w:rsidRDefault="00E42F1E" w:rsidP="006820F5">
            <w:pPr>
              <w:pStyle w:val="ListParagraph"/>
              <w:numPr>
                <w:ilvl w:val="0"/>
                <w:numId w:val="29"/>
              </w:numPr>
              <w:autoSpaceDE w:val="0"/>
              <w:autoSpaceDN w:val="0"/>
              <w:adjustRightInd w:val="0"/>
              <w:spacing w:before="0"/>
              <w:rPr>
                <w:rFonts w:ascii="Courier New" w:hAnsi="Courier New" w:cs="Courier New"/>
                <w:color w:val="000000"/>
                <w:sz w:val="20"/>
                <w:szCs w:val="20"/>
              </w:rPr>
            </w:pPr>
            <w:r w:rsidRPr="00E42F1E">
              <w:rPr>
                <w:rFonts w:ascii="Courier New" w:hAnsi="Courier New" w:cs="Courier New"/>
                <w:color w:val="000000"/>
                <w:sz w:val="20"/>
                <w:szCs w:val="20"/>
              </w:rPr>
              <w:t xml:space="preserve">localCorrectionsPresent -- DGPS type corrections used </w:t>
            </w:r>
          </w:p>
          <w:p w14:paraId="668D9360" w14:textId="6BE0221D" w:rsidR="00E42F1E" w:rsidRPr="003E745F" w:rsidRDefault="00E42F1E" w:rsidP="006820F5">
            <w:pPr>
              <w:pStyle w:val="ListParagraph"/>
              <w:numPr>
                <w:ilvl w:val="0"/>
                <w:numId w:val="29"/>
              </w:numPr>
            </w:pPr>
            <w:r w:rsidRPr="00E42F1E">
              <w:rPr>
                <w:rFonts w:ascii="Courier New" w:hAnsi="Courier New" w:cs="Courier New"/>
                <w:color w:val="000000"/>
                <w:sz w:val="20"/>
                <w:szCs w:val="20"/>
              </w:rPr>
              <w:t>networkCorrectionsPresent -- RTK type corrections used</w:t>
            </w:r>
          </w:p>
        </w:tc>
      </w:tr>
      <w:tr w:rsidR="00E42F1E" w:rsidRPr="003E745F" w14:paraId="4105D344" w14:textId="77777777" w:rsidTr="00E42F1E">
        <w:tc>
          <w:tcPr>
            <w:tcW w:w="2197" w:type="dxa"/>
          </w:tcPr>
          <w:p w14:paraId="082C9ED1" w14:textId="5047196C" w:rsidR="00E42F1E" w:rsidRPr="00E42F1E" w:rsidRDefault="00E42F1E" w:rsidP="00E42F1E">
            <w:pPr>
              <w:rPr>
                <w:rFonts w:ascii="Courier New" w:hAnsi="Courier New" w:cs="Courier New"/>
              </w:rPr>
            </w:pPr>
            <w:r w:rsidRPr="00E42F1E">
              <w:rPr>
                <w:rFonts w:ascii="Courier New" w:hAnsi="Courier New" w:cs="Courier New"/>
              </w:rPr>
              <w:t>crumbData</w:t>
            </w:r>
          </w:p>
        </w:tc>
        <w:tc>
          <w:tcPr>
            <w:tcW w:w="3623" w:type="dxa"/>
          </w:tcPr>
          <w:p w14:paraId="32D57811" w14:textId="172BB251" w:rsidR="00E42F1E" w:rsidRDefault="00E42F1E" w:rsidP="00E42F1E">
            <w:pPr>
              <w:rPr>
                <w:rFonts w:ascii="Courier New" w:hAnsi="Courier New" w:cs="Courier New"/>
              </w:rPr>
            </w:pPr>
            <w:r>
              <w:rPr>
                <w:rFonts w:ascii="Courier New" w:hAnsi="Courier New" w:cs="Courier New"/>
              </w:rPr>
              <w:t xml:space="preserve">Array of </w:t>
            </w:r>
            <w:hyperlink w:anchor="_J2735PathHistoryPoint" w:history="1">
              <w:r w:rsidRPr="00E42F1E">
                <w:rPr>
                  <w:rStyle w:val="Hyperlink"/>
                  <w:rFonts w:ascii="Courier New" w:hAnsi="Courier New" w:cs="Courier New"/>
                </w:rPr>
                <w:t>J2735PathHistoryPoint</w:t>
              </w:r>
            </w:hyperlink>
          </w:p>
        </w:tc>
        <w:tc>
          <w:tcPr>
            <w:tcW w:w="7130" w:type="dxa"/>
            <w:gridSpan w:val="4"/>
          </w:tcPr>
          <w:p w14:paraId="426BEA3C" w14:textId="77777777" w:rsidR="00E42F1E" w:rsidRDefault="00E42F1E" w:rsidP="00E42F1E"/>
        </w:tc>
      </w:tr>
    </w:tbl>
    <w:p w14:paraId="4AFE4353" w14:textId="77777777" w:rsidR="008A4FC6" w:rsidRDefault="008A4FC6" w:rsidP="000A3293"/>
    <w:p w14:paraId="176999BA" w14:textId="75BE1064" w:rsidR="008A4FC6" w:rsidRDefault="008A4FC6" w:rsidP="000A3293">
      <w:pPr>
        <w:pStyle w:val="Heading4"/>
      </w:pPr>
      <w:bookmarkStart w:id="831" w:name="_J2735PathPrediction"/>
      <w:bookmarkEnd w:id="831"/>
      <w:r w:rsidRPr="008A4FC6">
        <w:t>J2735PathPrediction</w:t>
      </w:r>
    </w:p>
    <w:p w14:paraId="2762BAD5" w14:textId="77777777" w:rsidR="008A4FC6" w:rsidRDefault="008A4FC6" w:rsidP="000A3293"/>
    <w:tbl>
      <w:tblPr>
        <w:tblStyle w:val="TableGrid"/>
        <w:tblW w:w="0" w:type="auto"/>
        <w:tblLook w:val="04A0" w:firstRow="1" w:lastRow="0" w:firstColumn="1" w:lastColumn="0" w:noHBand="0" w:noVBand="1"/>
      </w:tblPr>
      <w:tblGrid>
        <w:gridCol w:w="1933"/>
        <w:gridCol w:w="3647"/>
        <w:gridCol w:w="1991"/>
        <w:gridCol w:w="1797"/>
        <w:gridCol w:w="1791"/>
        <w:gridCol w:w="1791"/>
      </w:tblGrid>
      <w:tr w:rsidR="004C4D4C" w:rsidRPr="006E5FF6" w14:paraId="193EF14C" w14:textId="77777777" w:rsidTr="004C4D4C">
        <w:tc>
          <w:tcPr>
            <w:tcW w:w="1931" w:type="dxa"/>
          </w:tcPr>
          <w:p w14:paraId="3A72E950" w14:textId="77777777" w:rsidR="004C4D4C" w:rsidRPr="006E5FF6" w:rsidRDefault="004C4D4C" w:rsidP="000A3293">
            <w:pPr>
              <w:rPr>
                <w:b/>
              </w:rPr>
            </w:pPr>
            <w:r w:rsidRPr="006E5FF6">
              <w:rPr>
                <w:b/>
              </w:rPr>
              <w:lastRenderedPageBreak/>
              <w:t>Name</w:t>
            </w:r>
          </w:p>
        </w:tc>
        <w:tc>
          <w:tcPr>
            <w:tcW w:w="3649" w:type="dxa"/>
          </w:tcPr>
          <w:p w14:paraId="656D6B7E" w14:textId="77777777" w:rsidR="004C4D4C" w:rsidRPr="006E5FF6" w:rsidRDefault="004C4D4C" w:rsidP="000A3293">
            <w:pPr>
              <w:rPr>
                <w:b/>
              </w:rPr>
            </w:pPr>
            <w:r w:rsidRPr="006E5FF6">
              <w:rPr>
                <w:b/>
              </w:rPr>
              <w:t>Type</w:t>
            </w:r>
          </w:p>
        </w:tc>
        <w:tc>
          <w:tcPr>
            <w:tcW w:w="1991" w:type="dxa"/>
          </w:tcPr>
          <w:p w14:paraId="31C19AEA" w14:textId="77777777" w:rsidR="004C4D4C" w:rsidRPr="006E5FF6" w:rsidRDefault="004C4D4C" w:rsidP="000A3293">
            <w:pPr>
              <w:rPr>
                <w:b/>
              </w:rPr>
            </w:pPr>
            <w:r w:rsidRPr="006E5FF6">
              <w:rPr>
                <w:b/>
              </w:rPr>
              <w:t>Description</w:t>
            </w:r>
          </w:p>
        </w:tc>
        <w:tc>
          <w:tcPr>
            <w:tcW w:w="1797" w:type="dxa"/>
          </w:tcPr>
          <w:p w14:paraId="6B60CA30" w14:textId="77777777" w:rsidR="004C4D4C" w:rsidRPr="006E5FF6" w:rsidRDefault="004C4D4C" w:rsidP="000A3293">
            <w:pPr>
              <w:rPr>
                <w:b/>
              </w:rPr>
            </w:pPr>
            <w:r w:rsidRPr="006E5FF6">
              <w:rPr>
                <w:b/>
              </w:rPr>
              <w:t>Units</w:t>
            </w:r>
          </w:p>
        </w:tc>
        <w:tc>
          <w:tcPr>
            <w:tcW w:w="1791" w:type="dxa"/>
          </w:tcPr>
          <w:p w14:paraId="7B3982B4" w14:textId="77777777" w:rsidR="004C4D4C" w:rsidRPr="006E5FF6" w:rsidRDefault="004C4D4C" w:rsidP="000A3293">
            <w:pPr>
              <w:rPr>
                <w:b/>
              </w:rPr>
            </w:pPr>
            <w:r w:rsidRPr="006E5FF6">
              <w:rPr>
                <w:b/>
              </w:rPr>
              <w:t>Valid Min</w:t>
            </w:r>
          </w:p>
        </w:tc>
        <w:tc>
          <w:tcPr>
            <w:tcW w:w="1791" w:type="dxa"/>
          </w:tcPr>
          <w:p w14:paraId="6858298D" w14:textId="77777777" w:rsidR="004C4D4C" w:rsidRPr="006E5FF6" w:rsidRDefault="004C4D4C" w:rsidP="000A3293">
            <w:pPr>
              <w:rPr>
                <w:b/>
              </w:rPr>
            </w:pPr>
            <w:r w:rsidRPr="006E5FF6">
              <w:rPr>
                <w:b/>
              </w:rPr>
              <w:t>Valid Max</w:t>
            </w:r>
          </w:p>
        </w:tc>
      </w:tr>
      <w:tr w:rsidR="004C4D4C" w:rsidRPr="003E745F" w14:paraId="5B52DB08" w14:textId="77777777" w:rsidTr="004C4D4C">
        <w:tc>
          <w:tcPr>
            <w:tcW w:w="1931" w:type="dxa"/>
          </w:tcPr>
          <w:p w14:paraId="1EBBB9BE" w14:textId="6F8DDE16" w:rsidR="004C4D4C" w:rsidRPr="000D041D" w:rsidRDefault="00E42F1E" w:rsidP="000A3293">
            <w:pPr>
              <w:rPr>
                <w:rFonts w:ascii="Courier New" w:hAnsi="Courier New" w:cs="Courier New"/>
              </w:rPr>
            </w:pPr>
            <w:r w:rsidRPr="00E42F1E">
              <w:rPr>
                <w:rFonts w:ascii="Courier New" w:hAnsi="Courier New" w:cs="Courier New"/>
              </w:rPr>
              <w:t>confidence</w:t>
            </w:r>
          </w:p>
        </w:tc>
        <w:tc>
          <w:tcPr>
            <w:tcW w:w="3649" w:type="dxa"/>
          </w:tcPr>
          <w:p w14:paraId="22D16C4A" w14:textId="308DE801" w:rsidR="004C4D4C" w:rsidRPr="000D041D" w:rsidRDefault="00E42F1E" w:rsidP="000A3293">
            <w:pPr>
              <w:rPr>
                <w:rFonts w:ascii="Courier New" w:hAnsi="Courier New" w:cs="Courier New"/>
              </w:rPr>
            </w:pPr>
            <w:r>
              <w:rPr>
                <w:rFonts w:ascii="Courier New" w:hAnsi="Courier New" w:cs="Courier New"/>
              </w:rPr>
              <w:t>decimal</w:t>
            </w:r>
          </w:p>
        </w:tc>
        <w:tc>
          <w:tcPr>
            <w:tcW w:w="1991" w:type="dxa"/>
          </w:tcPr>
          <w:p w14:paraId="57342A8C" w14:textId="1F25ACF7" w:rsidR="004C4D4C" w:rsidRPr="003E745F" w:rsidRDefault="00E42F1E" w:rsidP="000A3293">
            <w:r>
              <w:t>Confidence</w:t>
            </w:r>
          </w:p>
        </w:tc>
        <w:tc>
          <w:tcPr>
            <w:tcW w:w="1797" w:type="dxa"/>
          </w:tcPr>
          <w:p w14:paraId="07512AA2" w14:textId="036935D5" w:rsidR="004C4D4C" w:rsidRPr="006E5FF6" w:rsidRDefault="00E42F1E" w:rsidP="00E42F1E">
            <w:pPr>
              <w:rPr>
                <w:vertAlign w:val="superscript"/>
              </w:rPr>
            </w:pPr>
            <w:r w:rsidRPr="00E42F1E">
              <w:t>percent</w:t>
            </w:r>
          </w:p>
        </w:tc>
        <w:tc>
          <w:tcPr>
            <w:tcW w:w="1791" w:type="dxa"/>
          </w:tcPr>
          <w:p w14:paraId="4FDD404C" w14:textId="7F675CA8" w:rsidR="004C4D4C" w:rsidRPr="003E745F" w:rsidRDefault="00E42F1E" w:rsidP="00E42F1E">
            <w:r>
              <w:t>0</w:t>
            </w:r>
          </w:p>
        </w:tc>
        <w:tc>
          <w:tcPr>
            <w:tcW w:w="1791" w:type="dxa"/>
          </w:tcPr>
          <w:p w14:paraId="75F88D55" w14:textId="3B5A9ABC" w:rsidR="004C4D4C" w:rsidRPr="003E745F" w:rsidRDefault="00E42F1E" w:rsidP="00E42F1E">
            <w:r>
              <w:t>100</w:t>
            </w:r>
          </w:p>
        </w:tc>
      </w:tr>
      <w:tr w:rsidR="004C4D4C" w:rsidRPr="003E745F" w14:paraId="763D9632" w14:textId="77777777" w:rsidTr="004C4D4C">
        <w:tc>
          <w:tcPr>
            <w:tcW w:w="1931" w:type="dxa"/>
          </w:tcPr>
          <w:p w14:paraId="14A9A424" w14:textId="450B280D" w:rsidR="004C4D4C" w:rsidRPr="000D041D" w:rsidRDefault="00E42F1E" w:rsidP="000A3293">
            <w:pPr>
              <w:rPr>
                <w:rFonts w:ascii="Courier New" w:hAnsi="Courier New" w:cs="Courier New"/>
              </w:rPr>
            </w:pPr>
            <w:r w:rsidRPr="00E42F1E">
              <w:rPr>
                <w:rFonts w:ascii="Courier New" w:hAnsi="Courier New" w:cs="Courier New"/>
              </w:rPr>
              <w:t>radiusOfCurve</w:t>
            </w:r>
          </w:p>
        </w:tc>
        <w:tc>
          <w:tcPr>
            <w:tcW w:w="3649" w:type="dxa"/>
          </w:tcPr>
          <w:p w14:paraId="4B0AB193" w14:textId="7463BFCF" w:rsidR="004C4D4C" w:rsidRPr="000D041D" w:rsidRDefault="00834B4D" w:rsidP="000A3293">
            <w:pPr>
              <w:rPr>
                <w:rFonts w:ascii="Courier New" w:hAnsi="Courier New" w:cs="Courier New"/>
              </w:rPr>
            </w:pPr>
            <w:r>
              <w:rPr>
                <w:rFonts w:ascii="Courier New" w:hAnsi="Courier New" w:cs="Courier New"/>
              </w:rPr>
              <w:t>decimal</w:t>
            </w:r>
          </w:p>
        </w:tc>
        <w:tc>
          <w:tcPr>
            <w:tcW w:w="1991" w:type="dxa"/>
          </w:tcPr>
          <w:p w14:paraId="744B2C97" w14:textId="670B7026" w:rsidR="004C4D4C" w:rsidRPr="003E745F" w:rsidRDefault="00E42F1E" w:rsidP="000A3293">
            <w:r>
              <w:t>Radius of curve</w:t>
            </w:r>
          </w:p>
        </w:tc>
        <w:tc>
          <w:tcPr>
            <w:tcW w:w="1797" w:type="dxa"/>
          </w:tcPr>
          <w:p w14:paraId="02FA950B" w14:textId="7642E565" w:rsidR="004C4D4C" w:rsidRPr="003E745F" w:rsidRDefault="00E42F1E" w:rsidP="00E42F1E">
            <w:r>
              <w:t>centimeters</w:t>
            </w:r>
          </w:p>
        </w:tc>
        <w:tc>
          <w:tcPr>
            <w:tcW w:w="1791" w:type="dxa"/>
          </w:tcPr>
          <w:p w14:paraId="623487F5" w14:textId="54A46EFE" w:rsidR="004C4D4C" w:rsidRPr="003E745F" w:rsidRDefault="00E42F1E" w:rsidP="00E42F1E">
            <w:r>
              <w:t>0</w:t>
            </w:r>
          </w:p>
        </w:tc>
        <w:tc>
          <w:tcPr>
            <w:tcW w:w="1791" w:type="dxa"/>
          </w:tcPr>
          <w:p w14:paraId="1450AE5B" w14:textId="556F39C0" w:rsidR="004C4D4C" w:rsidRPr="003E745F" w:rsidRDefault="0072125E" w:rsidP="00E42F1E">
            <w:r>
              <w:t>TBD</w:t>
            </w:r>
          </w:p>
        </w:tc>
      </w:tr>
    </w:tbl>
    <w:p w14:paraId="30FD641A" w14:textId="77777777" w:rsidR="008A4FC6" w:rsidRDefault="008A4FC6" w:rsidP="000A3293"/>
    <w:p w14:paraId="03F5FD09" w14:textId="16C9D751" w:rsidR="008A4FC6" w:rsidRDefault="008A4FC6" w:rsidP="000A3293">
      <w:pPr>
        <w:pStyle w:val="Heading4"/>
      </w:pPr>
      <w:bookmarkStart w:id="832" w:name="_J2735EmergencyDetails"/>
      <w:bookmarkEnd w:id="832"/>
      <w:r w:rsidRPr="008A4FC6">
        <w:t>J2735EmergencyDetails</w:t>
      </w:r>
    </w:p>
    <w:p w14:paraId="0DE900AE" w14:textId="77777777" w:rsidR="008A4FC6" w:rsidRDefault="008A4FC6" w:rsidP="000A3293"/>
    <w:tbl>
      <w:tblPr>
        <w:tblStyle w:val="TableGrid"/>
        <w:tblW w:w="0" w:type="auto"/>
        <w:tblLook w:val="04A0" w:firstRow="1" w:lastRow="0" w:firstColumn="1" w:lastColumn="0" w:noHBand="0" w:noVBand="1"/>
      </w:tblPr>
      <w:tblGrid>
        <w:gridCol w:w="1826"/>
        <w:gridCol w:w="3152"/>
        <w:gridCol w:w="3213"/>
        <w:gridCol w:w="1593"/>
        <w:gridCol w:w="1583"/>
        <w:gridCol w:w="1583"/>
      </w:tblGrid>
      <w:tr w:rsidR="004C4D4C" w:rsidRPr="006E5FF6" w14:paraId="160DD7E4" w14:textId="77777777" w:rsidTr="00823070">
        <w:tc>
          <w:tcPr>
            <w:tcW w:w="1826" w:type="dxa"/>
          </w:tcPr>
          <w:p w14:paraId="45A60E00" w14:textId="77777777" w:rsidR="004C4D4C" w:rsidRPr="006E5FF6" w:rsidRDefault="004C4D4C" w:rsidP="000A3293">
            <w:pPr>
              <w:rPr>
                <w:b/>
              </w:rPr>
            </w:pPr>
            <w:r w:rsidRPr="006E5FF6">
              <w:rPr>
                <w:b/>
              </w:rPr>
              <w:t>Name</w:t>
            </w:r>
          </w:p>
        </w:tc>
        <w:tc>
          <w:tcPr>
            <w:tcW w:w="3152" w:type="dxa"/>
          </w:tcPr>
          <w:p w14:paraId="0E73E25B" w14:textId="77777777" w:rsidR="004C4D4C" w:rsidRPr="006E5FF6" w:rsidRDefault="004C4D4C" w:rsidP="000A3293">
            <w:pPr>
              <w:rPr>
                <w:b/>
              </w:rPr>
            </w:pPr>
            <w:r w:rsidRPr="006E5FF6">
              <w:rPr>
                <w:b/>
              </w:rPr>
              <w:t>Type</w:t>
            </w:r>
          </w:p>
        </w:tc>
        <w:tc>
          <w:tcPr>
            <w:tcW w:w="3213" w:type="dxa"/>
          </w:tcPr>
          <w:p w14:paraId="0EBF740F" w14:textId="77777777" w:rsidR="004C4D4C" w:rsidRPr="006E5FF6" w:rsidRDefault="004C4D4C" w:rsidP="000A3293">
            <w:pPr>
              <w:rPr>
                <w:b/>
              </w:rPr>
            </w:pPr>
            <w:r w:rsidRPr="006E5FF6">
              <w:rPr>
                <w:b/>
              </w:rPr>
              <w:t>Description</w:t>
            </w:r>
          </w:p>
        </w:tc>
        <w:tc>
          <w:tcPr>
            <w:tcW w:w="1593" w:type="dxa"/>
          </w:tcPr>
          <w:p w14:paraId="61D4235C" w14:textId="77777777" w:rsidR="004C4D4C" w:rsidRPr="006E5FF6" w:rsidRDefault="004C4D4C" w:rsidP="000A3293">
            <w:pPr>
              <w:rPr>
                <w:b/>
              </w:rPr>
            </w:pPr>
            <w:r w:rsidRPr="006E5FF6">
              <w:rPr>
                <w:b/>
              </w:rPr>
              <w:t>Units</w:t>
            </w:r>
          </w:p>
        </w:tc>
        <w:tc>
          <w:tcPr>
            <w:tcW w:w="1583" w:type="dxa"/>
          </w:tcPr>
          <w:p w14:paraId="225D7E4E" w14:textId="77777777" w:rsidR="004C4D4C" w:rsidRPr="006E5FF6" w:rsidRDefault="004C4D4C" w:rsidP="000A3293">
            <w:pPr>
              <w:rPr>
                <w:b/>
              </w:rPr>
            </w:pPr>
            <w:r w:rsidRPr="006E5FF6">
              <w:rPr>
                <w:b/>
              </w:rPr>
              <w:t>Valid Min</w:t>
            </w:r>
          </w:p>
        </w:tc>
        <w:tc>
          <w:tcPr>
            <w:tcW w:w="1583" w:type="dxa"/>
          </w:tcPr>
          <w:p w14:paraId="77C32FCE" w14:textId="77777777" w:rsidR="004C4D4C" w:rsidRPr="006E5FF6" w:rsidRDefault="004C4D4C" w:rsidP="000A3293">
            <w:pPr>
              <w:rPr>
                <w:b/>
              </w:rPr>
            </w:pPr>
            <w:r w:rsidRPr="006E5FF6">
              <w:rPr>
                <w:b/>
              </w:rPr>
              <w:t>Valid Max</w:t>
            </w:r>
          </w:p>
        </w:tc>
      </w:tr>
      <w:tr w:rsidR="004C4D4C" w:rsidRPr="003E745F" w14:paraId="3793C052" w14:textId="77777777" w:rsidTr="00823070">
        <w:tc>
          <w:tcPr>
            <w:tcW w:w="1826" w:type="dxa"/>
          </w:tcPr>
          <w:p w14:paraId="2C200897" w14:textId="5FE61B0D" w:rsidR="004C4D4C" w:rsidRPr="000D041D" w:rsidRDefault="00823070" w:rsidP="000A3293">
            <w:pPr>
              <w:rPr>
                <w:rFonts w:ascii="Courier New" w:hAnsi="Courier New" w:cs="Courier New"/>
              </w:rPr>
            </w:pPr>
            <w:r w:rsidRPr="00823070">
              <w:rPr>
                <w:rFonts w:ascii="Courier New" w:hAnsi="Courier New" w:cs="Courier New"/>
              </w:rPr>
              <w:t>sspRights</w:t>
            </w:r>
          </w:p>
        </w:tc>
        <w:tc>
          <w:tcPr>
            <w:tcW w:w="3152" w:type="dxa"/>
          </w:tcPr>
          <w:p w14:paraId="63F65CA0" w14:textId="19A8AA2D" w:rsidR="004C4D4C" w:rsidRPr="000D041D" w:rsidRDefault="00823070" w:rsidP="000A3293">
            <w:pPr>
              <w:rPr>
                <w:rFonts w:ascii="Courier New" w:hAnsi="Courier New" w:cs="Courier New"/>
              </w:rPr>
            </w:pPr>
            <w:r>
              <w:rPr>
                <w:rFonts w:ascii="Courier New" w:hAnsi="Courier New" w:cs="Courier New"/>
              </w:rPr>
              <w:t>Integer</w:t>
            </w:r>
          </w:p>
        </w:tc>
        <w:tc>
          <w:tcPr>
            <w:tcW w:w="3213" w:type="dxa"/>
          </w:tcPr>
          <w:p w14:paraId="7D4C42CF" w14:textId="77777777" w:rsidR="004C4D4C" w:rsidRPr="003E745F" w:rsidRDefault="004C4D4C" w:rsidP="000A3293"/>
        </w:tc>
        <w:tc>
          <w:tcPr>
            <w:tcW w:w="1593" w:type="dxa"/>
          </w:tcPr>
          <w:p w14:paraId="71ABF37C" w14:textId="77777777" w:rsidR="004C4D4C" w:rsidRPr="006E5FF6" w:rsidRDefault="004C4D4C" w:rsidP="000A3293">
            <w:pPr>
              <w:rPr>
                <w:vertAlign w:val="superscript"/>
              </w:rPr>
            </w:pPr>
          </w:p>
        </w:tc>
        <w:tc>
          <w:tcPr>
            <w:tcW w:w="1583" w:type="dxa"/>
          </w:tcPr>
          <w:p w14:paraId="6CA8D8A6" w14:textId="7D715362" w:rsidR="004C4D4C" w:rsidRPr="003E745F" w:rsidRDefault="00297A50" w:rsidP="000A3293">
            <w:r>
              <w:t>0</w:t>
            </w:r>
          </w:p>
        </w:tc>
        <w:tc>
          <w:tcPr>
            <w:tcW w:w="1583" w:type="dxa"/>
          </w:tcPr>
          <w:p w14:paraId="248C5B35" w14:textId="7F98D41A" w:rsidR="004C4D4C" w:rsidRPr="003E745F" w:rsidRDefault="00297A50" w:rsidP="000A3293">
            <w:r>
              <w:t>31</w:t>
            </w:r>
          </w:p>
        </w:tc>
      </w:tr>
      <w:tr w:rsidR="00823070" w:rsidRPr="003E745F" w14:paraId="104E1BE8" w14:textId="77777777" w:rsidTr="00823070">
        <w:tc>
          <w:tcPr>
            <w:tcW w:w="1826" w:type="dxa"/>
          </w:tcPr>
          <w:p w14:paraId="3A45C8E1" w14:textId="5B944AD9" w:rsidR="00823070" w:rsidRPr="000D041D" w:rsidRDefault="00823070" w:rsidP="00823070">
            <w:pPr>
              <w:rPr>
                <w:rFonts w:ascii="Courier New" w:hAnsi="Courier New" w:cs="Courier New"/>
              </w:rPr>
            </w:pPr>
            <w:r w:rsidRPr="00823070">
              <w:rPr>
                <w:rFonts w:ascii="Courier New" w:hAnsi="Courier New" w:cs="Courier New"/>
              </w:rPr>
              <w:t>events</w:t>
            </w:r>
          </w:p>
        </w:tc>
        <w:tc>
          <w:tcPr>
            <w:tcW w:w="3152" w:type="dxa"/>
          </w:tcPr>
          <w:p w14:paraId="22383755" w14:textId="09CBA145" w:rsidR="00823070" w:rsidRPr="000D041D" w:rsidRDefault="00D0595A" w:rsidP="00823070">
            <w:pPr>
              <w:rPr>
                <w:rFonts w:ascii="Courier New" w:hAnsi="Courier New" w:cs="Courier New"/>
              </w:rPr>
            </w:pPr>
            <w:hyperlink w:anchor="_J2735BitString" w:history="1">
              <w:r w:rsidR="00823070" w:rsidRPr="00D47416">
                <w:rPr>
                  <w:rStyle w:val="Hyperlink"/>
                  <w:rFonts w:ascii="Courier New" w:hAnsi="Courier New" w:cs="Courier New"/>
                </w:rPr>
                <w:t>J2735BitString</w:t>
              </w:r>
            </w:hyperlink>
          </w:p>
        </w:tc>
        <w:tc>
          <w:tcPr>
            <w:tcW w:w="7972" w:type="dxa"/>
            <w:gridSpan w:val="4"/>
          </w:tcPr>
          <w:p w14:paraId="63BFF539" w14:textId="77777777" w:rsidR="00823070" w:rsidRDefault="00823070" w:rsidP="00823070">
            <w:r>
              <w:t>A Boolean dictionary of the following indicators:</w:t>
            </w:r>
          </w:p>
          <w:p w14:paraId="77DCC007" w14:textId="7533C061" w:rsidR="00823070" w:rsidRPr="00823070" w:rsidRDefault="00823070" w:rsidP="006820F5">
            <w:pPr>
              <w:pStyle w:val="ListParagraph"/>
              <w:numPr>
                <w:ilvl w:val="0"/>
                <w:numId w:val="30"/>
              </w:numPr>
              <w:rPr>
                <w:rFonts w:ascii="Courier New" w:hAnsi="Courier New" w:cs="Courier New"/>
                <w:color w:val="000000"/>
                <w:sz w:val="20"/>
                <w:szCs w:val="20"/>
              </w:rPr>
            </w:pPr>
            <w:r w:rsidRPr="00823070">
              <w:rPr>
                <w:rFonts w:ascii="Courier New" w:hAnsi="Courier New" w:cs="Courier New"/>
                <w:color w:val="000000"/>
                <w:sz w:val="20"/>
                <w:szCs w:val="20"/>
              </w:rPr>
              <w:t>peUnavailable -- Not Equipped or unavailable</w:t>
            </w:r>
          </w:p>
          <w:p w14:paraId="5ADCEB06" w14:textId="77777777" w:rsidR="00823070" w:rsidRDefault="00823070" w:rsidP="006820F5">
            <w:pPr>
              <w:pStyle w:val="ListParagraph"/>
              <w:numPr>
                <w:ilvl w:val="0"/>
                <w:numId w:val="30"/>
              </w:numPr>
              <w:rPr>
                <w:rFonts w:ascii="Courier New" w:hAnsi="Courier New" w:cs="Courier New"/>
                <w:color w:val="000000"/>
                <w:sz w:val="20"/>
                <w:szCs w:val="20"/>
              </w:rPr>
            </w:pPr>
            <w:r>
              <w:rPr>
                <w:rFonts w:ascii="Courier New" w:hAnsi="Courier New" w:cs="Courier New"/>
                <w:color w:val="000000"/>
                <w:sz w:val="20"/>
                <w:szCs w:val="20"/>
              </w:rPr>
              <w:t xml:space="preserve">peEmergencyResponse -- </w:t>
            </w:r>
            <w:r w:rsidRPr="00823070">
              <w:rPr>
                <w:rFonts w:ascii="Courier New" w:hAnsi="Courier New" w:cs="Courier New"/>
                <w:color w:val="000000"/>
                <w:sz w:val="20"/>
                <w:szCs w:val="20"/>
              </w:rPr>
              <w:t>The vehicle is a properly authorized public safety vehicle,</w:t>
            </w:r>
            <w:r>
              <w:rPr>
                <w:rFonts w:ascii="Courier New" w:hAnsi="Courier New" w:cs="Courier New"/>
                <w:color w:val="000000"/>
                <w:sz w:val="20"/>
                <w:szCs w:val="20"/>
              </w:rPr>
              <w:t xml:space="preserve"> </w:t>
            </w:r>
            <w:r w:rsidRPr="00823070">
              <w:rPr>
                <w:rFonts w:ascii="Courier New" w:hAnsi="Courier New" w:cs="Courier New"/>
                <w:color w:val="000000"/>
                <w:sz w:val="20"/>
                <w:szCs w:val="20"/>
              </w:rPr>
              <w:t>is engaged in a service call, and is currently moving</w:t>
            </w:r>
            <w:r>
              <w:rPr>
                <w:rFonts w:ascii="Courier New" w:hAnsi="Courier New" w:cs="Courier New"/>
                <w:color w:val="000000"/>
                <w:sz w:val="20"/>
                <w:szCs w:val="20"/>
              </w:rPr>
              <w:t xml:space="preserve"> </w:t>
            </w:r>
            <w:r w:rsidRPr="00823070">
              <w:rPr>
                <w:rFonts w:ascii="Courier New" w:hAnsi="Courier New" w:cs="Courier New"/>
                <w:color w:val="000000"/>
                <w:sz w:val="20"/>
                <w:szCs w:val="20"/>
              </w:rPr>
              <w:t>or is within the roadway. Note that lights and sirens</w:t>
            </w:r>
            <w:r>
              <w:rPr>
                <w:rFonts w:ascii="Courier New" w:hAnsi="Courier New" w:cs="Courier New"/>
                <w:color w:val="000000"/>
                <w:sz w:val="20"/>
                <w:szCs w:val="20"/>
              </w:rPr>
              <w:t xml:space="preserve"> </w:t>
            </w:r>
            <w:r w:rsidRPr="00823070">
              <w:rPr>
                <w:rFonts w:ascii="Courier New" w:hAnsi="Courier New" w:cs="Courier New"/>
                <w:color w:val="000000"/>
                <w:sz w:val="20"/>
                <w:szCs w:val="20"/>
              </w:rPr>
              <w:t>may not be evident during any given response call</w:t>
            </w:r>
            <w:r>
              <w:rPr>
                <w:rFonts w:ascii="Courier New" w:hAnsi="Courier New" w:cs="Courier New"/>
                <w:color w:val="000000"/>
                <w:sz w:val="20"/>
                <w:szCs w:val="20"/>
              </w:rPr>
              <w:t xml:space="preserve"> </w:t>
            </w:r>
          </w:p>
          <w:p w14:paraId="349EDF98" w14:textId="4009CE48" w:rsidR="00823070" w:rsidRPr="00823070" w:rsidRDefault="00823070" w:rsidP="006820F5">
            <w:pPr>
              <w:pStyle w:val="ListParagraph"/>
              <w:numPr>
                <w:ilvl w:val="0"/>
                <w:numId w:val="30"/>
              </w:numPr>
              <w:rPr>
                <w:rFonts w:ascii="Courier New" w:hAnsi="Courier New" w:cs="Courier New"/>
                <w:color w:val="000000"/>
                <w:sz w:val="20"/>
                <w:szCs w:val="20"/>
              </w:rPr>
            </w:pPr>
            <w:r w:rsidRPr="00823070">
              <w:rPr>
                <w:rFonts w:ascii="Courier New" w:hAnsi="Courier New" w:cs="Courier New"/>
                <w:color w:val="000000"/>
                <w:sz w:val="20"/>
                <w:szCs w:val="20"/>
              </w:rPr>
              <w:t>Emergency and Non Emergency Lights related</w:t>
            </w:r>
          </w:p>
          <w:p w14:paraId="4DF49FC9" w14:textId="574C5235" w:rsidR="00823070" w:rsidRPr="00823070" w:rsidRDefault="00823070" w:rsidP="006820F5">
            <w:pPr>
              <w:pStyle w:val="ListParagraph"/>
              <w:numPr>
                <w:ilvl w:val="1"/>
                <w:numId w:val="30"/>
              </w:numPr>
              <w:rPr>
                <w:rFonts w:ascii="Courier New" w:hAnsi="Courier New" w:cs="Courier New"/>
                <w:color w:val="000000"/>
                <w:sz w:val="20"/>
                <w:szCs w:val="20"/>
              </w:rPr>
            </w:pPr>
            <w:r w:rsidRPr="00823070">
              <w:rPr>
                <w:rFonts w:ascii="Courier New" w:hAnsi="Courier New" w:cs="Courier New"/>
                <w:color w:val="000000"/>
                <w:sz w:val="20"/>
                <w:szCs w:val="20"/>
              </w:rPr>
              <w:t>peEmergencyLightsActive</w:t>
            </w:r>
          </w:p>
          <w:p w14:paraId="3CA2CC7E" w14:textId="39F135F8" w:rsidR="00823070" w:rsidRPr="00823070" w:rsidRDefault="00823070" w:rsidP="006820F5">
            <w:pPr>
              <w:pStyle w:val="ListParagraph"/>
              <w:numPr>
                <w:ilvl w:val="1"/>
                <w:numId w:val="30"/>
              </w:numPr>
              <w:rPr>
                <w:rFonts w:ascii="Courier New" w:hAnsi="Courier New" w:cs="Courier New"/>
                <w:color w:val="000000"/>
                <w:sz w:val="20"/>
                <w:szCs w:val="20"/>
              </w:rPr>
            </w:pPr>
            <w:r w:rsidRPr="00823070">
              <w:rPr>
                <w:rFonts w:ascii="Courier New" w:hAnsi="Courier New" w:cs="Courier New"/>
                <w:color w:val="000000"/>
                <w:sz w:val="20"/>
                <w:szCs w:val="20"/>
              </w:rPr>
              <w:t>peEmergencySoundActive</w:t>
            </w:r>
          </w:p>
          <w:p w14:paraId="4C8BDBE2" w14:textId="5C761785" w:rsidR="00823070" w:rsidRPr="00823070" w:rsidRDefault="00823070" w:rsidP="006820F5">
            <w:pPr>
              <w:pStyle w:val="ListParagraph"/>
              <w:numPr>
                <w:ilvl w:val="1"/>
                <w:numId w:val="30"/>
              </w:numPr>
              <w:rPr>
                <w:rFonts w:ascii="Courier New" w:hAnsi="Courier New" w:cs="Courier New"/>
                <w:color w:val="000000"/>
                <w:sz w:val="20"/>
                <w:szCs w:val="20"/>
              </w:rPr>
            </w:pPr>
            <w:r w:rsidRPr="00823070">
              <w:rPr>
                <w:rFonts w:ascii="Courier New" w:hAnsi="Courier New" w:cs="Courier New"/>
                <w:color w:val="000000"/>
                <w:sz w:val="20"/>
                <w:szCs w:val="20"/>
              </w:rPr>
              <w:t>peNonEmergencyLightsActive</w:t>
            </w:r>
          </w:p>
          <w:p w14:paraId="450C9F75" w14:textId="2C7F4C56" w:rsidR="00823070" w:rsidRPr="003E745F" w:rsidRDefault="00823070" w:rsidP="006820F5">
            <w:pPr>
              <w:pStyle w:val="ListParagraph"/>
              <w:numPr>
                <w:ilvl w:val="1"/>
                <w:numId w:val="30"/>
              </w:numPr>
            </w:pPr>
            <w:r w:rsidRPr="00823070">
              <w:rPr>
                <w:rFonts w:ascii="Courier New" w:hAnsi="Courier New" w:cs="Courier New"/>
                <w:color w:val="000000"/>
                <w:sz w:val="20"/>
                <w:szCs w:val="20"/>
              </w:rPr>
              <w:t>peNonEmergencySoundActive</w:t>
            </w:r>
          </w:p>
        </w:tc>
      </w:tr>
      <w:tr w:rsidR="00823070" w:rsidRPr="003E745F" w14:paraId="36456490" w14:textId="77777777" w:rsidTr="00823070">
        <w:tc>
          <w:tcPr>
            <w:tcW w:w="1826" w:type="dxa"/>
          </w:tcPr>
          <w:p w14:paraId="0270928B" w14:textId="71AE91D8" w:rsidR="00823070" w:rsidRPr="00823070" w:rsidRDefault="00823070" w:rsidP="00823070">
            <w:pPr>
              <w:rPr>
                <w:rFonts w:ascii="Courier New" w:hAnsi="Courier New" w:cs="Courier New"/>
              </w:rPr>
            </w:pPr>
            <w:r w:rsidRPr="00823070">
              <w:rPr>
                <w:rFonts w:ascii="Courier New" w:hAnsi="Courier New" w:cs="Courier New"/>
              </w:rPr>
              <w:t>lightsUse</w:t>
            </w:r>
          </w:p>
        </w:tc>
        <w:tc>
          <w:tcPr>
            <w:tcW w:w="3152" w:type="dxa"/>
          </w:tcPr>
          <w:p w14:paraId="33B28217" w14:textId="7800A713" w:rsidR="00823070" w:rsidRDefault="00823070" w:rsidP="00823070">
            <w:pPr>
              <w:rPr>
                <w:rFonts w:ascii="Courier New" w:hAnsi="Courier New" w:cs="Courier New"/>
              </w:rPr>
            </w:pPr>
            <w:r>
              <w:rPr>
                <w:rFonts w:ascii="Courier New" w:hAnsi="Courier New" w:cs="Courier New"/>
              </w:rPr>
              <w:t>Enum</w:t>
            </w:r>
          </w:p>
        </w:tc>
        <w:tc>
          <w:tcPr>
            <w:tcW w:w="7972" w:type="dxa"/>
            <w:gridSpan w:val="4"/>
          </w:tcPr>
          <w:p w14:paraId="4C16702C" w14:textId="77777777" w:rsidR="00823070" w:rsidRDefault="00823070" w:rsidP="00823070">
            <w:r>
              <w:t>One of:</w:t>
            </w:r>
          </w:p>
          <w:p w14:paraId="4DF32D11" w14:textId="77777777"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0514D5CC" w14:textId="7D09BF49"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notInUse</w:t>
            </w:r>
            <w:r w:rsidRPr="00823070">
              <w:rPr>
                <w:rFonts w:ascii="Consolas" w:hAnsi="Consolas" w:cs="Consolas"/>
                <w:color w:val="000000"/>
                <w:sz w:val="20"/>
                <w:szCs w:val="20"/>
              </w:rPr>
              <w:t>,</w:t>
            </w:r>
          </w:p>
          <w:p w14:paraId="0B5AA6D0" w14:textId="627855C3"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inUse</w:t>
            </w:r>
            <w:r w:rsidRPr="00823070">
              <w:rPr>
                <w:rFonts w:ascii="Consolas" w:hAnsi="Consolas" w:cs="Consolas"/>
                <w:color w:val="000000"/>
                <w:sz w:val="20"/>
                <w:szCs w:val="20"/>
              </w:rPr>
              <w:t>,</w:t>
            </w:r>
          </w:p>
          <w:p w14:paraId="2FBE39C7" w14:textId="083CC91E"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yellowCautionLights</w:t>
            </w:r>
            <w:r w:rsidRPr="00823070">
              <w:rPr>
                <w:rFonts w:ascii="Consolas" w:hAnsi="Consolas" w:cs="Consolas"/>
                <w:color w:val="000000"/>
                <w:sz w:val="20"/>
                <w:szCs w:val="20"/>
              </w:rPr>
              <w:t>,</w:t>
            </w:r>
          </w:p>
          <w:p w14:paraId="2FBB5452" w14:textId="1173BE30"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schooldBusLights</w:t>
            </w:r>
            <w:r w:rsidRPr="00823070">
              <w:rPr>
                <w:rFonts w:ascii="Consolas" w:hAnsi="Consolas" w:cs="Consolas"/>
                <w:color w:val="000000"/>
                <w:sz w:val="20"/>
                <w:szCs w:val="20"/>
              </w:rPr>
              <w:t>,</w:t>
            </w:r>
          </w:p>
          <w:p w14:paraId="409E9D23" w14:textId="328DB8D1"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arrowSignsActive</w:t>
            </w:r>
            <w:r w:rsidRPr="00823070">
              <w:rPr>
                <w:rFonts w:ascii="Consolas" w:hAnsi="Consolas" w:cs="Consolas"/>
                <w:color w:val="000000"/>
                <w:sz w:val="20"/>
                <w:szCs w:val="20"/>
              </w:rPr>
              <w:t>,</w:t>
            </w:r>
          </w:p>
          <w:p w14:paraId="1FFF2F45" w14:textId="0F621BEC" w:rsidR="00823070" w:rsidRPr="00823070" w:rsidRDefault="00823070" w:rsidP="006820F5">
            <w:pPr>
              <w:pStyle w:val="ListParagraph"/>
              <w:numPr>
                <w:ilvl w:val="0"/>
                <w:numId w:val="31"/>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slowMovingVehicle</w:t>
            </w:r>
            <w:r w:rsidRPr="00823070">
              <w:rPr>
                <w:rFonts w:ascii="Consolas" w:hAnsi="Consolas" w:cs="Consolas"/>
                <w:color w:val="000000"/>
                <w:sz w:val="20"/>
                <w:szCs w:val="20"/>
              </w:rPr>
              <w:t>,</w:t>
            </w:r>
          </w:p>
          <w:p w14:paraId="62356A8C" w14:textId="1088DD9F" w:rsidR="00823070" w:rsidRDefault="00823070" w:rsidP="006820F5">
            <w:pPr>
              <w:pStyle w:val="ListParagraph"/>
              <w:numPr>
                <w:ilvl w:val="0"/>
                <w:numId w:val="31"/>
              </w:numPr>
            </w:pPr>
            <w:r w:rsidRPr="00823070">
              <w:rPr>
                <w:rFonts w:ascii="Consolas" w:hAnsi="Consolas" w:cs="Consolas"/>
                <w:b/>
                <w:bCs/>
                <w:i/>
                <w:iCs/>
                <w:color w:val="0000C0"/>
                <w:sz w:val="20"/>
                <w:szCs w:val="20"/>
              </w:rPr>
              <w:t>freqStops</w:t>
            </w:r>
          </w:p>
        </w:tc>
      </w:tr>
      <w:tr w:rsidR="00823070" w:rsidRPr="003E745F" w14:paraId="58AA4758" w14:textId="77777777" w:rsidTr="00823070">
        <w:tc>
          <w:tcPr>
            <w:tcW w:w="1826" w:type="dxa"/>
          </w:tcPr>
          <w:p w14:paraId="5C43D1CA" w14:textId="21E4F4BF" w:rsidR="00823070" w:rsidRPr="00823070" w:rsidRDefault="00823070" w:rsidP="00823070">
            <w:pPr>
              <w:rPr>
                <w:rFonts w:ascii="Courier New" w:hAnsi="Courier New" w:cs="Courier New"/>
              </w:rPr>
            </w:pPr>
            <w:r w:rsidRPr="00823070">
              <w:rPr>
                <w:rFonts w:ascii="Courier New" w:hAnsi="Courier New" w:cs="Courier New"/>
              </w:rPr>
              <w:t>multi</w:t>
            </w:r>
          </w:p>
        </w:tc>
        <w:tc>
          <w:tcPr>
            <w:tcW w:w="3152" w:type="dxa"/>
          </w:tcPr>
          <w:p w14:paraId="30D425C6" w14:textId="09CB0189" w:rsidR="00823070" w:rsidRDefault="00823070" w:rsidP="00823070">
            <w:pPr>
              <w:rPr>
                <w:rFonts w:ascii="Courier New" w:hAnsi="Courier New" w:cs="Courier New"/>
              </w:rPr>
            </w:pPr>
            <w:r>
              <w:rPr>
                <w:rFonts w:ascii="Courier New" w:hAnsi="Courier New" w:cs="Courier New"/>
              </w:rPr>
              <w:t>Enum</w:t>
            </w:r>
          </w:p>
        </w:tc>
        <w:tc>
          <w:tcPr>
            <w:tcW w:w="7972" w:type="dxa"/>
            <w:gridSpan w:val="4"/>
          </w:tcPr>
          <w:p w14:paraId="43B48442" w14:textId="77777777" w:rsidR="00823070" w:rsidRDefault="00823070" w:rsidP="00823070">
            <w:r>
              <w:t>One of:</w:t>
            </w:r>
          </w:p>
          <w:p w14:paraId="326FA161" w14:textId="77777777"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lastRenderedPageBreak/>
              <w:t>unavailable</w:t>
            </w:r>
            <w:r w:rsidRPr="00823070">
              <w:rPr>
                <w:rFonts w:ascii="Consolas" w:hAnsi="Consolas" w:cs="Consolas"/>
                <w:color w:val="000000"/>
                <w:sz w:val="20"/>
                <w:szCs w:val="20"/>
              </w:rPr>
              <w:t>,</w:t>
            </w:r>
          </w:p>
          <w:p w14:paraId="7F8EC2ED" w14:textId="10903CFD"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singleVehicle</w:t>
            </w:r>
            <w:r w:rsidRPr="00823070">
              <w:rPr>
                <w:rFonts w:ascii="Consolas" w:hAnsi="Consolas" w:cs="Consolas"/>
                <w:color w:val="000000"/>
                <w:sz w:val="20"/>
                <w:szCs w:val="20"/>
              </w:rPr>
              <w:t>,</w:t>
            </w:r>
          </w:p>
          <w:p w14:paraId="22D9033F" w14:textId="08807262" w:rsidR="00823070" w:rsidRPr="00823070" w:rsidRDefault="00823070" w:rsidP="006820F5">
            <w:pPr>
              <w:pStyle w:val="ListParagraph"/>
              <w:numPr>
                <w:ilvl w:val="0"/>
                <w:numId w:val="32"/>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multiVehicle</w:t>
            </w:r>
            <w:r w:rsidRPr="00823070">
              <w:rPr>
                <w:rFonts w:ascii="Consolas" w:hAnsi="Consolas" w:cs="Consolas"/>
                <w:color w:val="000000"/>
                <w:sz w:val="20"/>
                <w:szCs w:val="20"/>
              </w:rPr>
              <w:t>,</w:t>
            </w:r>
          </w:p>
          <w:p w14:paraId="55B9EC47" w14:textId="42B0BD1E" w:rsidR="00823070" w:rsidRDefault="00823070" w:rsidP="006820F5">
            <w:pPr>
              <w:pStyle w:val="ListParagraph"/>
              <w:numPr>
                <w:ilvl w:val="0"/>
                <w:numId w:val="32"/>
              </w:numPr>
            </w:pPr>
            <w:r w:rsidRPr="00823070">
              <w:rPr>
                <w:rFonts w:ascii="Consolas" w:hAnsi="Consolas" w:cs="Consolas"/>
                <w:b/>
                <w:bCs/>
                <w:i/>
                <w:iCs/>
                <w:color w:val="0000C0"/>
                <w:sz w:val="20"/>
                <w:szCs w:val="20"/>
              </w:rPr>
              <w:t>reserved</w:t>
            </w:r>
          </w:p>
        </w:tc>
      </w:tr>
      <w:tr w:rsidR="00823070" w:rsidRPr="003E745F" w14:paraId="181705FD" w14:textId="77777777" w:rsidTr="00823070">
        <w:tc>
          <w:tcPr>
            <w:tcW w:w="1826" w:type="dxa"/>
          </w:tcPr>
          <w:p w14:paraId="457F9621" w14:textId="7B2E2765" w:rsidR="00823070" w:rsidRPr="00823070" w:rsidRDefault="00823070" w:rsidP="00823070">
            <w:pPr>
              <w:rPr>
                <w:rFonts w:ascii="Courier New" w:hAnsi="Courier New" w:cs="Courier New"/>
              </w:rPr>
            </w:pPr>
            <w:r w:rsidRPr="00823070">
              <w:rPr>
                <w:rFonts w:ascii="Courier New" w:hAnsi="Courier New" w:cs="Courier New"/>
              </w:rPr>
              <w:lastRenderedPageBreak/>
              <w:t>responseType</w:t>
            </w:r>
          </w:p>
        </w:tc>
        <w:tc>
          <w:tcPr>
            <w:tcW w:w="3152" w:type="dxa"/>
          </w:tcPr>
          <w:p w14:paraId="4AAF4E2C" w14:textId="1476B7F8" w:rsidR="00823070" w:rsidRDefault="00823070" w:rsidP="00823070">
            <w:pPr>
              <w:rPr>
                <w:rFonts w:ascii="Courier New" w:hAnsi="Courier New" w:cs="Courier New"/>
              </w:rPr>
            </w:pPr>
            <w:r>
              <w:rPr>
                <w:rFonts w:ascii="Courier New" w:hAnsi="Courier New" w:cs="Courier New"/>
              </w:rPr>
              <w:t>Enum</w:t>
            </w:r>
          </w:p>
        </w:tc>
        <w:tc>
          <w:tcPr>
            <w:tcW w:w="7972" w:type="dxa"/>
            <w:gridSpan w:val="4"/>
          </w:tcPr>
          <w:p w14:paraId="297C71E6" w14:textId="77777777" w:rsidR="00823070" w:rsidRDefault="00823070" w:rsidP="00823070">
            <w:r>
              <w:t>One of:</w:t>
            </w:r>
          </w:p>
          <w:p w14:paraId="2F5A7BF0" w14:textId="77777777"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notInUseOrNotEquipped</w:t>
            </w:r>
            <w:r w:rsidRPr="00823070">
              <w:rPr>
                <w:rFonts w:ascii="Consolas" w:hAnsi="Consolas" w:cs="Consolas"/>
                <w:color w:val="000000"/>
                <w:sz w:val="20"/>
                <w:szCs w:val="20"/>
              </w:rPr>
              <w:t>,</w:t>
            </w:r>
          </w:p>
          <w:p w14:paraId="3D517131" w14:textId="49B0F60C"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emergency</w:t>
            </w:r>
            <w:r w:rsidRPr="00823070">
              <w:rPr>
                <w:rFonts w:ascii="Consolas" w:hAnsi="Consolas" w:cs="Consolas"/>
                <w:color w:val="000000"/>
                <w:sz w:val="20"/>
                <w:szCs w:val="20"/>
              </w:rPr>
              <w:t>,</w:t>
            </w:r>
          </w:p>
          <w:p w14:paraId="787037D1" w14:textId="24DBFDC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nonEmergency</w:t>
            </w:r>
            <w:r w:rsidRPr="00823070">
              <w:rPr>
                <w:rFonts w:ascii="Consolas" w:hAnsi="Consolas" w:cs="Consolas"/>
                <w:color w:val="000000"/>
                <w:sz w:val="20"/>
                <w:szCs w:val="20"/>
              </w:rPr>
              <w:t>,</w:t>
            </w:r>
          </w:p>
          <w:p w14:paraId="041A5706" w14:textId="26A2B553"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pursuit</w:t>
            </w:r>
            <w:r w:rsidRPr="00823070">
              <w:rPr>
                <w:rFonts w:ascii="Consolas" w:hAnsi="Consolas" w:cs="Consolas"/>
                <w:color w:val="000000"/>
                <w:sz w:val="20"/>
                <w:szCs w:val="20"/>
              </w:rPr>
              <w:t>,</w:t>
            </w:r>
          </w:p>
          <w:p w14:paraId="01892BAB" w14:textId="4B12ED52"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stationary</w:t>
            </w:r>
            <w:r w:rsidRPr="00823070">
              <w:rPr>
                <w:rFonts w:ascii="Consolas" w:hAnsi="Consolas" w:cs="Consolas"/>
                <w:color w:val="000000"/>
                <w:sz w:val="20"/>
                <w:szCs w:val="20"/>
              </w:rPr>
              <w:t>,</w:t>
            </w:r>
          </w:p>
          <w:p w14:paraId="065CF23A" w14:textId="30273729" w:rsidR="00823070" w:rsidRPr="00823070" w:rsidRDefault="00823070" w:rsidP="006820F5">
            <w:pPr>
              <w:pStyle w:val="ListParagraph"/>
              <w:numPr>
                <w:ilvl w:val="0"/>
                <w:numId w:val="33"/>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slowMoving</w:t>
            </w:r>
            <w:r w:rsidRPr="00823070">
              <w:rPr>
                <w:rFonts w:ascii="Consolas" w:hAnsi="Consolas" w:cs="Consolas"/>
                <w:color w:val="000000"/>
                <w:sz w:val="20"/>
                <w:szCs w:val="20"/>
              </w:rPr>
              <w:t>,</w:t>
            </w:r>
          </w:p>
          <w:p w14:paraId="4256D430" w14:textId="6B7BE799" w:rsidR="00823070" w:rsidRDefault="00823070" w:rsidP="006820F5">
            <w:pPr>
              <w:pStyle w:val="ListParagraph"/>
              <w:numPr>
                <w:ilvl w:val="0"/>
                <w:numId w:val="33"/>
              </w:numPr>
            </w:pPr>
            <w:r w:rsidRPr="00823070">
              <w:rPr>
                <w:rFonts w:ascii="Consolas" w:hAnsi="Consolas" w:cs="Consolas"/>
                <w:b/>
                <w:bCs/>
                <w:i/>
                <w:iCs/>
                <w:color w:val="0000C0"/>
                <w:sz w:val="20"/>
                <w:szCs w:val="20"/>
              </w:rPr>
              <w:t>stopAndGoMovement</w:t>
            </w:r>
          </w:p>
        </w:tc>
      </w:tr>
      <w:tr w:rsidR="00823070" w:rsidRPr="003E745F" w14:paraId="14A67580" w14:textId="77777777" w:rsidTr="00823070">
        <w:tc>
          <w:tcPr>
            <w:tcW w:w="1826" w:type="dxa"/>
          </w:tcPr>
          <w:p w14:paraId="2278DD52" w14:textId="708238AD" w:rsidR="00823070" w:rsidRPr="00823070" w:rsidRDefault="00823070" w:rsidP="00823070">
            <w:pPr>
              <w:rPr>
                <w:rFonts w:ascii="Courier New" w:hAnsi="Courier New" w:cs="Courier New"/>
              </w:rPr>
            </w:pPr>
            <w:r w:rsidRPr="00823070">
              <w:rPr>
                <w:rFonts w:ascii="Courier New" w:hAnsi="Courier New" w:cs="Courier New"/>
              </w:rPr>
              <w:t>sirenUse</w:t>
            </w:r>
          </w:p>
        </w:tc>
        <w:tc>
          <w:tcPr>
            <w:tcW w:w="3152" w:type="dxa"/>
          </w:tcPr>
          <w:p w14:paraId="11CF5E18" w14:textId="3396E539" w:rsidR="00823070" w:rsidRDefault="00823070" w:rsidP="00823070">
            <w:pPr>
              <w:rPr>
                <w:rFonts w:ascii="Courier New" w:hAnsi="Courier New" w:cs="Courier New"/>
              </w:rPr>
            </w:pPr>
            <w:r>
              <w:rPr>
                <w:rFonts w:ascii="Courier New" w:hAnsi="Courier New" w:cs="Courier New"/>
              </w:rPr>
              <w:t>Enum</w:t>
            </w:r>
          </w:p>
        </w:tc>
        <w:tc>
          <w:tcPr>
            <w:tcW w:w="7972" w:type="dxa"/>
            <w:gridSpan w:val="4"/>
          </w:tcPr>
          <w:p w14:paraId="3EE48417" w14:textId="77777777" w:rsidR="00823070" w:rsidRDefault="00823070" w:rsidP="00823070">
            <w:r>
              <w:t>One of:</w:t>
            </w:r>
          </w:p>
          <w:p w14:paraId="29299A40" w14:textId="508E969D"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unavailable</w:t>
            </w:r>
            <w:r w:rsidRPr="00823070">
              <w:rPr>
                <w:rFonts w:ascii="Consolas" w:hAnsi="Consolas" w:cs="Consolas"/>
                <w:color w:val="000000"/>
                <w:sz w:val="20"/>
                <w:szCs w:val="20"/>
              </w:rPr>
              <w:t>,</w:t>
            </w:r>
          </w:p>
          <w:p w14:paraId="3C0F5321" w14:textId="3F0FCF60"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notInUse</w:t>
            </w:r>
            <w:r w:rsidRPr="00823070">
              <w:rPr>
                <w:rFonts w:ascii="Consolas" w:hAnsi="Consolas" w:cs="Consolas"/>
                <w:color w:val="000000"/>
                <w:sz w:val="20"/>
                <w:szCs w:val="20"/>
              </w:rPr>
              <w:t>,</w:t>
            </w:r>
          </w:p>
          <w:p w14:paraId="32F4F693" w14:textId="1EC9A215" w:rsidR="00823070" w:rsidRPr="00823070"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inUse</w:t>
            </w:r>
            <w:r w:rsidRPr="00823070">
              <w:rPr>
                <w:rFonts w:ascii="Consolas" w:hAnsi="Consolas" w:cs="Consolas"/>
                <w:color w:val="000000"/>
                <w:sz w:val="20"/>
                <w:szCs w:val="20"/>
              </w:rPr>
              <w:t>,</w:t>
            </w:r>
          </w:p>
          <w:p w14:paraId="5B59873F" w14:textId="444C4E63" w:rsidR="00823070" w:rsidRPr="00315A14" w:rsidRDefault="00823070" w:rsidP="006820F5">
            <w:pPr>
              <w:pStyle w:val="ListParagraph"/>
              <w:numPr>
                <w:ilvl w:val="0"/>
                <w:numId w:val="34"/>
              </w:numPr>
              <w:autoSpaceDE w:val="0"/>
              <w:autoSpaceDN w:val="0"/>
              <w:adjustRightInd w:val="0"/>
              <w:spacing w:before="0"/>
              <w:rPr>
                <w:rFonts w:ascii="Consolas" w:hAnsi="Consolas" w:cs="Consolas"/>
                <w:sz w:val="20"/>
                <w:szCs w:val="20"/>
              </w:rPr>
            </w:pPr>
            <w:r w:rsidRPr="00823070">
              <w:rPr>
                <w:rFonts w:ascii="Consolas" w:hAnsi="Consolas" w:cs="Consolas"/>
                <w:b/>
                <w:bCs/>
                <w:i/>
                <w:iCs/>
                <w:color w:val="0000C0"/>
                <w:sz w:val="20"/>
                <w:szCs w:val="20"/>
              </w:rPr>
              <w:t>reserved</w:t>
            </w:r>
          </w:p>
        </w:tc>
      </w:tr>
    </w:tbl>
    <w:p w14:paraId="2C2D2D1E" w14:textId="77777777" w:rsidR="008A4FC6" w:rsidRDefault="008A4FC6" w:rsidP="000A3293"/>
    <w:p w14:paraId="5C28A36D" w14:textId="2A6B9FF8" w:rsidR="008A4FC6" w:rsidRDefault="00C219BA" w:rsidP="000A3293">
      <w:pPr>
        <w:pStyle w:val="Heading4"/>
      </w:pPr>
      <w:bookmarkStart w:id="833" w:name="_J2735EventDescription"/>
      <w:bookmarkEnd w:id="833"/>
      <w:r w:rsidRPr="00C219BA">
        <w:t>J2735EventDescription</w:t>
      </w:r>
    </w:p>
    <w:p w14:paraId="7DE4AD74" w14:textId="77777777" w:rsidR="00C219BA" w:rsidRDefault="00C219BA"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E6EB335" w14:textId="77777777" w:rsidTr="004C4D4C">
        <w:tc>
          <w:tcPr>
            <w:tcW w:w="1931" w:type="dxa"/>
          </w:tcPr>
          <w:p w14:paraId="1F9142F0" w14:textId="77777777" w:rsidR="004C4D4C" w:rsidRPr="006E5FF6" w:rsidRDefault="004C4D4C" w:rsidP="000A3293">
            <w:pPr>
              <w:rPr>
                <w:b/>
              </w:rPr>
            </w:pPr>
            <w:r w:rsidRPr="006E5FF6">
              <w:rPr>
                <w:b/>
              </w:rPr>
              <w:t>Name</w:t>
            </w:r>
          </w:p>
        </w:tc>
        <w:tc>
          <w:tcPr>
            <w:tcW w:w="3649" w:type="dxa"/>
          </w:tcPr>
          <w:p w14:paraId="22C1B8BF" w14:textId="77777777" w:rsidR="004C4D4C" w:rsidRPr="006E5FF6" w:rsidRDefault="004C4D4C" w:rsidP="000A3293">
            <w:pPr>
              <w:rPr>
                <w:b/>
              </w:rPr>
            </w:pPr>
            <w:r w:rsidRPr="006E5FF6">
              <w:rPr>
                <w:b/>
              </w:rPr>
              <w:t>Type</w:t>
            </w:r>
          </w:p>
        </w:tc>
        <w:tc>
          <w:tcPr>
            <w:tcW w:w="1991" w:type="dxa"/>
          </w:tcPr>
          <w:p w14:paraId="7CD93CC4" w14:textId="77777777" w:rsidR="004C4D4C" w:rsidRPr="006E5FF6" w:rsidRDefault="004C4D4C" w:rsidP="000A3293">
            <w:pPr>
              <w:rPr>
                <w:b/>
              </w:rPr>
            </w:pPr>
            <w:r w:rsidRPr="006E5FF6">
              <w:rPr>
                <w:b/>
              </w:rPr>
              <w:t>Description</w:t>
            </w:r>
          </w:p>
        </w:tc>
        <w:tc>
          <w:tcPr>
            <w:tcW w:w="1797" w:type="dxa"/>
          </w:tcPr>
          <w:p w14:paraId="34FD330D" w14:textId="77777777" w:rsidR="004C4D4C" w:rsidRPr="006E5FF6" w:rsidRDefault="004C4D4C" w:rsidP="000A3293">
            <w:pPr>
              <w:rPr>
                <w:b/>
              </w:rPr>
            </w:pPr>
            <w:r w:rsidRPr="006E5FF6">
              <w:rPr>
                <w:b/>
              </w:rPr>
              <w:t>Units</w:t>
            </w:r>
          </w:p>
        </w:tc>
        <w:tc>
          <w:tcPr>
            <w:tcW w:w="1791" w:type="dxa"/>
          </w:tcPr>
          <w:p w14:paraId="709C3956" w14:textId="77777777" w:rsidR="004C4D4C" w:rsidRPr="006E5FF6" w:rsidRDefault="004C4D4C" w:rsidP="000A3293">
            <w:pPr>
              <w:rPr>
                <w:b/>
              </w:rPr>
            </w:pPr>
            <w:r w:rsidRPr="006E5FF6">
              <w:rPr>
                <w:b/>
              </w:rPr>
              <w:t>Valid Min</w:t>
            </w:r>
          </w:p>
        </w:tc>
        <w:tc>
          <w:tcPr>
            <w:tcW w:w="1791" w:type="dxa"/>
          </w:tcPr>
          <w:p w14:paraId="34507A40" w14:textId="77777777" w:rsidR="004C4D4C" w:rsidRPr="006E5FF6" w:rsidRDefault="004C4D4C" w:rsidP="000A3293">
            <w:pPr>
              <w:rPr>
                <w:b/>
              </w:rPr>
            </w:pPr>
            <w:r w:rsidRPr="006E5FF6">
              <w:rPr>
                <w:b/>
              </w:rPr>
              <w:t>Valid Max</w:t>
            </w:r>
          </w:p>
        </w:tc>
      </w:tr>
      <w:tr w:rsidR="004C4D4C" w:rsidRPr="003E745F" w14:paraId="48BF1398" w14:textId="77777777" w:rsidTr="004C4D4C">
        <w:tc>
          <w:tcPr>
            <w:tcW w:w="1931" w:type="dxa"/>
          </w:tcPr>
          <w:p w14:paraId="47DDB672" w14:textId="25E5432F" w:rsidR="004C4D4C" w:rsidRPr="000D041D" w:rsidRDefault="00315A14" w:rsidP="000A3293">
            <w:pPr>
              <w:rPr>
                <w:rFonts w:ascii="Courier New" w:hAnsi="Courier New" w:cs="Courier New"/>
              </w:rPr>
            </w:pPr>
            <w:r w:rsidRPr="00315A14">
              <w:rPr>
                <w:rFonts w:ascii="Courier New" w:hAnsi="Courier New" w:cs="Courier New"/>
              </w:rPr>
              <w:t>description</w:t>
            </w:r>
          </w:p>
        </w:tc>
        <w:tc>
          <w:tcPr>
            <w:tcW w:w="3649" w:type="dxa"/>
          </w:tcPr>
          <w:p w14:paraId="1FAD041D" w14:textId="674F3312" w:rsidR="004C4D4C" w:rsidRPr="000D041D" w:rsidRDefault="00315A14" w:rsidP="000A3293">
            <w:pPr>
              <w:rPr>
                <w:rFonts w:ascii="Courier New" w:hAnsi="Courier New" w:cs="Courier New"/>
              </w:rPr>
            </w:pPr>
            <w:r>
              <w:rPr>
                <w:rFonts w:ascii="Courier New" w:hAnsi="Courier New" w:cs="Courier New"/>
              </w:rPr>
              <w:t>Array of integers</w:t>
            </w:r>
          </w:p>
        </w:tc>
        <w:tc>
          <w:tcPr>
            <w:tcW w:w="1991" w:type="dxa"/>
          </w:tcPr>
          <w:p w14:paraId="4B839810" w14:textId="16393F3F" w:rsidR="004C4D4C" w:rsidRPr="003E745F" w:rsidRDefault="00315A14" w:rsidP="000A3293">
            <w:r>
              <w:rPr>
                <w:sz w:val="20"/>
                <w:szCs w:val="20"/>
              </w:rPr>
              <w:t>1 to 8 ITIS.ITIScodes</w:t>
            </w:r>
          </w:p>
        </w:tc>
        <w:tc>
          <w:tcPr>
            <w:tcW w:w="1797" w:type="dxa"/>
          </w:tcPr>
          <w:p w14:paraId="126D7B40" w14:textId="77777777" w:rsidR="004C4D4C" w:rsidRPr="006E5FF6" w:rsidRDefault="004C4D4C" w:rsidP="000A3293">
            <w:pPr>
              <w:rPr>
                <w:vertAlign w:val="superscript"/>
              </w:rPr>
            </w:pPr>
          </w:p>
        </w:tc>
        <w:tc>
          <w:tcPr>
            <w:tcW w:w="1791" w:type="dxa"/>
          </w:tcPr>
          <w:p w14:paraId="0D1E0D23" w14:textId="77777777" w:rsidR="004C4D4C" w:rsidRPr="003E745F" w:rsidRDefault="004C4D4C" w:rsidP="000A3293"/>
        </w:tc>
        <w:tc>
          <w:tcPr>
            <w:tcW w:w="1791" w:type="dxa"/>
          </w:tcPr>
          <w:p w14:paraId="54EAA4BF" w14:textId="77777777" w:rsidR="004C4D4C" w:rsidRPr="003E745F" w:rsidRDefault="004C4D4C" w:rsidP="000A3293"/>
        </w:tc>
      </w:tr>
      <w:tr w:rsidR="004C4D4C" w:rsidRPr="003E745F" w14:paraId="19E593A1" w14:textId="77777777" w:rsidTr="004C4D4C">
        <w:tc>
          <w:tcPr>
            <w:tcW w:w="1931" w:type="dxa"/>
          </w:tcPr>
          <w:p w14:paraId="655F90BF" w14:textId="2DA5811C" w:rsidR="004C4D4C" w:rsidRPr="000D041D" w:rsidRDefault="00315A14" w:rsidP="000A3293">
            <w:pPr>
              <w:rPr>
                <w:rFonts w:ascii="Courier New" w:hAnsi="Courier New" w:cs="Courier New"/>
              </w:rPr>
            </w:pPr>
            <w:r w:rsidRPr="00315A14">
              <w:rPr>
                <w:rFonts w:ascii="Courier New" w:hAnsi="Courier New" w:cs="Courier New"/>
              </w:rPr>
              <w:t>extent</w:t>
            </w:r>
          </w:p>
        </w:tc>
        <w:tc>
          <w:tcPr>
            <w:tcW w:w="3649" w:type="dxa"/>
          </w:tcPr>
          <w:p w14:paraId="1E40EA1F" w14:textId="65DB7461" w:rsidR="004C4D4C" w:rsidRPr="000D041D" w:rsidRDefault="00D0595A" w:rsidP="000A3293">
            <w:pPr>
              <w:rPr>
                <w:rFonts w:ascii="Courier New" w:hAnsi="Courier New" w:cs="Courier New"/>
              </w:rPr>
            </w:pPr>
            <w:hyperlink w:anchor="_J2735Extent" w:history="1">
              <w:r w:rsidR="00315A14" w:rsidRPr="00315A14">
                <w:rPr>
                  <w:rStyle w:val="Hyperlink"/>
                  <w:rFonts w:ascii="Courier New" w:hAnsi="Courier New" w:cs="Courier New"/>
                </w:rPr>
                <w:t>J2735Extent</w:t>
              </w:r>
            </w:hyperlink>
          </w:p>
        </w:tc>
        <w:tc>
          <w:tcPr>
            <w:tcW w:w="1991" w:type="dxa"/>
          </w:tcPr>
          <w:p w14:paraId="3B626EF8" w14:textId="77777777" w:rsidR="004C4D4C" w:rsidRPr="003E745F" w:rsidRDefault="004C4D4C" w:rsidP="000A3293"/>
        </w:tc>
        <w:tc>
          <w:tcPr>
            <w:tcW w:w="1797" w:type="dxa"/>
          </w:tcPr>
          <w:p w14:paraId="4A47F36A" w14:textId="77777777" w:rsidR="004C4D4C" w:rsidRPr="003E745F" w:rsidRDefault="004C4D4C" w:rsidP="000A3293"/>
        </w:tc>
        <w:tc>
          <w:tcPr>
            <w:tcW w:w="1791" w:type="dxa"/>
          </w:tcPr>
          <w:p w14:paraId="455202BF" w14:textId="77777777" w:rsidR="004C4D4C" w:rsidRPr="003E745F" w:rsidRDefault="004C4D4C" w:rsidP="000A3293"/>
        </w:tc>
        <w:tc>
          <w:tcPr>
            <w:tcW w:w="1791" w:type="dxa"/>
          </w:tcPr>
          <w:p w14:paraId="76404009" w14:textId="77777777" w:rsidR="004C4D4C" w:rsidRPr="003E745F" w:rsidRDefault="004C4D4C" w:rsidP="000A3293"/>
        </w:tc>
      </w:tr>
      <w:tr w:rsidR="00315A14" w:rsidRPr="003E745F" w14:paraId="0BA0F63F" w14:textId="77777777" w:rsidTr="00780835">
        <w:tc>
          <w:tcPr>
            <w:tcW w:w="1931" w:type="dxa"/>
          </w:tcPr>
          <w:p w14:paraId="24159B93" w14:textId="43E1EAA9" w:rsidR="00315A14" w:rsidRPr="00315A14" w:rsidRDefault="00315A14" w:rsidP="00315A14">
            <w:pPr>
              <w:rPr>
                <w:rFonts w:ascii="Courier New" w:hAnsi="Courier New" w:cs="Courier New"/>
              </w:rPr>
            </w:pPr>
            <w:r w:rsidRPr="00315A14">
              <w:rPr>
                <w:rFonts w:ascii="Courier New" w:hAnsi="Courier New" w:cs="Courier New"/>
              </w:rPr>
              <w:t>heading</w:t>
            </w:r>
          </w:p>
        </w:tc>
        <w:tc>
          <w:tcPr>
            <w:tcW w:w="3649" w:type="dxa"/>
          </w:tcPr>
          <w:p w14:paraId="6BFE1710" w14:textId="7060D758" w:rsidR="00315A14" w:rsidRDefault="00D0595A" w:rsidP="00315A14">
            <w:pPr>
              <w:rPr>
                <w:rFonts w:ascii="Courier New" w:hAnsi="Courier New" w:cs="Courier New"/>
              </w:rPr>
            </w:pPr>
            <w:hyperlink w:anchor="_J2735BitString" w:history="1">
              <w:r w:rsidR="00315A14" w:rsidRPr="00D47416">
                <w:rPr>
                  <w:rStyle w:val="Hyperlink"/>
                  <w:rFonts w:ascii="Courier New" w:hAnsi="Courier New" w:cs="Courier New"/>
                </w:rPr>
                <w:t>J2735BitString</w:t>
              </w:r>
            </w:hyperlink>
          </w:p>
        </w:tc>
        <w:tc>
          <w:tcPr>
            <w:tcW w:w="7370" w:type="dxa"/>
            <w:gridSpan w:val="4"/>
          </w:tcPr>
          <w:p w14:paraId="4E3239B6" w14:textId="77777777" w:rsidR="00315A14" w:rsidRDefault="00315A14" w:rsidP="00315A14">
            <w:r>
              <w:t>A Boolean dictionary of the following indicators:</w:t>
            </w:r>
          </w:p>
          <w:p w14:paraId="13F38273" w14:textId="0F912AE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from000-0to022-5degrees</w:t>
            </w:r>
          </w:p>
          <w:p w14:paraId="7FE03982" w14:textId="4F27F8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from022-5to045-0degrees</w:t>
            </w:r>
          </w:p>
          <w:p w14:paraId="580B3838" w14:textId="4B882BF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from045-0to067-5degrees</w:t>
            </w:r>
          </w:p>
          <w:p w14:paraId="4178B042" w14:textId="420CBBEA"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from067-5to090-0degrees</w:t>
            </w:r>
          </w:p>
          <w:p w14:paraId="4E0EADBD" w14:textId="7D91D78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lastRenderedPageBreak/>
              <w:t>from090-0to112-5degrees</w:t>
            </w:r>
          </w:p>
          <w:p w14:paraId="4B56E915" w14:textId="5F060F8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from112-5to135-0degrees</w:t>
            </w:r>
          </w:p>
          <w:p w14:paraId="6038987A" w14:textId="068DFAB9"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from135-0to157-5degrees</w:t>
            </w:r>
          </w:p>
          <w:p w14:paraId="763E75F4" w14:textId="0FD82E6D"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from157-5to180-0degrees</w:t>
            </w:r>
          </w:p>
          <w:p w14:paraId="55401896" w14:textId="7379CD4F"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from180-0to202-5degrees</w:t>
            </w:r>
          </w:p>
          <w:p w14:paraId="16FC1194" w14:textId="22C63501"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from202-5to225-0degrees</w:t>
            </w:r>
          </w:p>
          <w:p w14:paraId="5F3B217F" w14:textId="28EC3105"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from225-0to247-5degrees</w:t>
            </w:r>
          </w:p>
          <w:p w14:paraId="7A80F0F5" w14:textId="08215580"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from247-5to270-0degrees</w:t>
            </w:r>
          </w:p>
          <w:p w14:paraId="3FA8CF74" w14:textId="01D9CA53"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from270-0to292-5degrees</w:t>
            </w:r>
          </w:p>
          <w:p w14:paraId="4A2B7712" w14:textId="1B3375D2"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from292-5to315-0degrees</w:t>
            </w:r>
          </w:p>
          <w:p w14:paraId="0083D6E4" w14:textId="203BBE74" w:rsidR="00315A14" w:rsidRPr="00315A14" w:rsidRDefault="00315A14" w:rsidP="006820F5">
            <w:pPr>
              <w:pStyle w:val="ListParagraph"/>
              <w:numPr>
                <w:ilvl w:val="0"/>
                <w:numId w:val="35"/>
              </w:numPr>
              <w:rPr>
                <w:rFonts w:ascii="Courier New" w:hAnsi="Courier New" w:cs="Courier New"/>
              </w:rPr>
            </w:pPr>
            <w:r w:rsidRPr="00315A14">
              <w:rPr>
                <w:rFonts w:ascii="Courier New" w:hAnsi="Courier New" w:cs="Courier New"/>
              </w:rPr>
              <w:t>from315-0to337-5degrees</w:t>
            </w:r>
          </w:p>
          <w:p w14:paraId="3074CB1D" w14:textId="5CD7AB23" w:rsidR="00315A14" w:rsidRPr="003E745F" w:rsidRDefault="00315A14" w:rsidP="006820F5">
            <w:pPr>
              <w:pStyle w:val="ListParagraph"/>
              <w:numPr>
                <w:ilvl w:val="0"/>
                <w:numId w:val="35"/>
              </w:numPr>
            </w:pPr>
            <w:r w:rsidRPr="00315A14">
              <w:rPr>
                <w:rFonts w:ascii="Courier New" w:hAnsi="Courier New" w:cs="Courier New"/>
              </w:rPr>
              <w:t>from337-5to360-0degrees</w:t>
            </w:r>
          </w:p>
        </w:tc>
      </w:tr>
      <w:tr w:rsidR="00315A14" w:rsidRPr="003E745F" w14:paraId="2DD49C01" w14:textId="77777777" w:rsidTr="004C4D4C">
        <w:tc>
          <w:tcPr>
            <w:tcW w:w="1931" w:type="dxa"/>
          </w:tcPr>
          <w:p w14:paraId="02D51C35" w14:textId="03583CF1" w:rsidR="00315A14" w:rsidRPr="00315A14" w:rsidRDefault="004947C9" w:rsidP="00315A14">
            <w:pPr>
              <w:rPr>
                <w:rFonts w:ascii="Courier New" w:hAnsi="Courier New" w:cs="Courier New"/>
              </w:rPr>
            </w:pPr>
            <w:r w:rsidRPr="004947C9">
              <w:rPr>
                <w:rFonts w:ascii="Courier New" w:hAnsi="Courier New" w:cs="Courier New"/>
              </w:rPr>
              <w:lastRenderedPageBreak/>
              <w:t>priority</w:t>
            </w:r>
          </w:p>
        </w:tc>
        <w:tc>
          <w:tcPr>
            <w:tcW w:w="3649" w:type="dxa"/>
          </w:tcPr>
          <w:p w14:paraId="44A7BE86" w14:textId="7C94565D" w:rsidR="00315A14" w:rsidRDefault="0006752C" w:rsidP="00315A14">
            <w:pPr>
              <w:rPr>
                <w:rFonts w:ascii="Courier New" w:hAnsi="Courier New" w:cs="Courier New"/>
              </w:rPr>
            </w:pPr>
            <w:r>
              <w:rPr>
                <w:rFonts w:ascii="Courier New" w:hAnsi="Courier New" w:cs="Courier New"/>
              </w:rPr>
              <w:t>Integer</w:t>
            </w:r>
          </w:p>
        </w:tc>
        <w:tc>
          <w:tcPr>
            <w:tcW w:w="1991" w:type="dxa"/>
          </w:tcPr>
          <w:p w14:paraId="7244E708" w14:textId="5201ADC3" w:rsidR="00315A14" w:rsidRPr="003E745F" w:rsidRDefault="0006752C" w:rsidP="00315A14">
            <w:r>
              <w:t>The urgency of the message</w:t>
            </w:r>
          </w:p>
        </w:tc>
        <w:tc>
          <w:tcPr>
            <w:tcW w:w="1797" w:type="dxa"/>
          </w:tcPr>
          <w:p w14:paraId="58601245" w14:textId="72178CE5" w:rsidR="00315A14" w:rsidRPr="003E745F" w:rsidRDefault="0006752C" w:rsidP="00315A14">
            <w:r>
              <w:t>N/A</w:t>
            </w:r>
          </w:p>
        </w:tc>
        <w:tc>
          <w:tcPr>
            <w:tcW w:w="1791" w:type="dxa"/>
          </w:tcPr>
          <w:p w14:paraId="78A9BE59" w14:textId="0C8522D5" w:rsidR="00315A14" w:rsidRPr="003E745F" w:rsidRDefault="0006752C" w:rsidP="00315A14">
            <w:r>
              <w:t>0</w:t>
            </w:r>
          </w:p>
        </w:tc>
        <w:tc>
          <w:tcPr>
            <w:tcW w:w="1791" w:type="dxa"/>
          </w:tcPr>
          <w:p w14:paraId="22F86202" w14:textId="6A95FFBF" w:rsidR="00315A14" w:rsidRPr="003E745F" w:rsidRDefault="0006752C" w:rsidP="00315A14">
            <w:r>
              <w:t>7</w:t>
            </w:r>
          </w:p>
        </w:tc>
      </w:tr>
      <w:tr w:rsidR="00297A50" w:rsidRPr="003E745F" w14:paraId="5FEB5FC0" w14:textId="77777777" w:rsidTr="004C4D4C">
        <w:tc>
          <w:tcPr>
            <w:tcW w:w="1931" w:type="dxa"/>
          </w:tcPr>
          <w:p w14:paraId="280532D4" w14:textId="0FFF3107" w:rsidR="00297A50" w:rsidRPr="004947C9" w:rsidRDefault="00297A50" w:rsidP="00297A50">
            <w:pPr>
              <w:rPr>
                <w:rFonts w:ascii="Courier New" w:hAnsi="Courier New" w:cs="Courier New"/>
              </w:rPr>
            </w:pPr>
            <w:r w:rsidRPr="00297A50">
              <w:rPr>
                <w:rFonts w:ascii="Courier New" w:hAnsi="Courier New" w:cs="Courier New"/>
              </w:rPr>
              <w:t>typeEvent</w:t>
            </w:r>
          </w:p>
        </w:tc>
        <w:tc>
          <w:tcPr>
            <w:tcW w:w="3649" w:type="dxa"/>
          </w:tcPr>
          <w:p w14:paraId="6A7BAC14" w14:textId="2D70F488" w:rsidR="00297A50" w:rsidRDefault="00297A50" w:rsidP="00297A50">
            <w:pPr>
              <w:rPr>
                <w:rFonts w:ascii="Courier New" w:hAnsi="Courier New" w:cs="Courier New"/>
              </w:rPr>
            </w:pPr>
            <w:r>
              <w:rPr>
                <w:rFonts w:ascii="Courier New" w:hAnsi="Courier New" w:cs="Courier New"/>
              </w:rPr>
              <w:t>Integer</w:t>
            </w:r>
          </w:p>
        </w:tc>
        <w:tc>
          <w:tcPr>
            <w:tcW w:w="1991" w:type="dxa"/>
          </w:tcPr>
          <w:p w14:paraId="25857CE5" w14:textId="601A8443" w:rsidR="00297A50" w:rsidRDefault="00297A50" w:rsidP="00297A50">
            <w:r>
              <w:rPr>
                <w:sz w:val="20"/>
                <w:szCs w:val="20"/>
              </w:rPr>
              <w:t>A code from the list of ITIS.ITIScodes</w:t>
            </w:r>
          </w:p>
        </w:tc>
        <w:tc>
          <w:tcPr>
            <w:tcW w:w="1797" w:type="dxa"/>
          </w:tcPr>
          <w:p w14:paraId="0D1519D0" w14:textId="3223DD57" w:rsidR="00297A50" w:rsidRDefault="00297A50" w:rsidP="00297A50">
            <w:r>
              <w:t>N/A</w:t>
            </w:r>
          </w:p>
        </w:tc>
        <w:tc>
          <w:tcPr>
            <w:tcW w:w="1791" w:type="dxa"/>
          </w:tcPr>
          <w:p w14:paraId="7D8BF203" w14:textId="7450E9DC" w:rsidR="00297A50" w:rsidRDefault="00297A50" w:rsidP="00297A50">
            <w:r>
              <w:t>0</w:t>
            </w:r>
          </w:p>
        </w:tc>
        <w:tc>
          <w:tcPr>
            <w:tcW w:w="1791" w:type="dxa"/>
          </w:tcPr>
          <w:p w14:paraId="7CD058CB" w14:textId="5F288FDC" w:rsidR="00297A50" w:rsidRDefault="00297A50" w:rsidP="00297A50">
            <w:r>
              <w:t>65535</w:t>
            </w:r>
          </w:p>
        </w:tc>
      </w:tr>
      <w:tr w:rsidR="00297A50" w:rsidRPr="003E745F" w14:paraId="469133E2" w14:textId="77777777" w:rsidTr="004C4D4C">
        <w:tc>
          <w:tcPr>
            <w:tcW w:w="1931" w:type="dxa"/>
          </w:tcPr>
          <w:p w14:paraId="079E099E" w14:textId="578DF773" w:rsidR="00297A50" w:rsidRPr="00297A50" w:rsidRDefault="00297A50" w:rsidP="00297A50">
            <w:pPr>
              <w:rPr>
                <w:rFonts w:ascii="Courier New" w:hAnsi="Courier New" w:cs="Courier New"/>
              </w:rPr>
            </w:pPr>
            <w:r w:rsidRPr="00297A50">
              <w:rPr>
                <w:rFonts w:ascii="Courier New" w:hAnsi="Courier New" w:cs="Courier New"/>
              </w:rPr>
              <w:t>regional</w:t>
            </w:r>
          </w:p>
        </w:tc>
        <w:tc>
          <w:tcPr>
            <w:tcW w:w="3649" w:type="dxa"/>
          </w:tcPr>
          <w:p w14:paraId="54E3A712" w14:textId="09B27048" w:rsidR="00297A50" w:rsidRDefault="00297A50" w:rsidP="00297A50">
            <w:pPr>
              <w:rPr>
                <w:rFonts w:ascii="Courier New" w:hAnsi="Courier New" w:cs="Courier New"/>
              </w:rPr>
            </w:pPr>
            <w:r>
              <w:rPr>
                <w:rFonts w:ascii="Courier New" w:hAnsi="Courier New" w:cs="Courier New"/>
              </w:rPr>
              <w:t xml:space="preserve">Array of </w:t>
            </w:r>
            <w:hyperlink w:anchor="_J2735RegionalContent" w:history="1">
              <w:r w:rsidRPr="003D1AA9">
                <w:rPr>
                  <w:rStyle w:val="Hyperlink"/>
                  <w:rFonts w:ascii="Courier New" w:hAnsi="Courier New" w:cs="Courier New"/>
                </w:rPr>
                <w:t>J2735RegionalContent</w:t>
              </w:r>
            </w:hyperlink>
          </w:p>
        </w:tc>
        <w:tc>
          <w:tcPr>
            <w:tcW w:w="1991" w:type="dxa"/>
          </w:tcPr>
          <w:p w14:paraId="3C8D51FA" w14:textId="77777777" w:rsidR="00297A50" w:rsidRDefault="00297A50" w:rsidP="00297A50">
            <w:pPr>
              <w:rPr>
                <w:sz w:val="20"/>
                <w:szCs w:val="20"/>
              </w:rPr>
            </w:pPr>
          </w:p>
        </w:tc>
        <w:tc>
          <w:tcPr>
            <w:tcW w:w="1797" w:type="dxa"/>
          </w:tcPr>
          <w:p w14:paraId="148EC801" w14:textId="77777777" w:rsidR="00297A50" w:rsidRDefault="00297A50" w:rsidP="00297A50"/>
        </w:tc>
        <w:tc>
          <w:tcPr>
            <w:tcW w:w="1791" w:type="dxa"/>
          </w:tcPr>
          <w:p w14:paraId="449B7C38" w14:textId="77777777" w:rsidR="00297A50" w:rsidRDefault="00297A50" w:rsidP="00297A50"/>
        </w:tc>
        <w:tc>
          <w:tcPr>
            <w:tcW w:w="1791" w:type="dxa"/>
          </w:tcPr>
          <w:p w14:paraId="1BF9507B" w14:textId="77777777" w:rsidR="00297A50" w:rsidRDefault="00297A50" w:rsidP="00297A50"/>
        </w:tc>
      </w:tr>
    </w:tbl>
    <w:p w14:paraId="371F8EDA" w14:textId="77777777" w:rsidR="00C219BA" w:rsidRDefault="00C219BA" w:rsidP="000A3293"/>
    <w:p w14:paraId="50B81111" w14:textId="4C70665C" w:rsidR="00C219BA" w:rsidRDefault="00C219BA" w:rsidP="000A3293">
      <w:pPr>
        <w:pStyle w:val="Heading4"/>
      </w:pPr>
      <w:bookmarkStart w:id="834" w:name="_J2735TrailerData"/>
      <w:bookmarkEnd w:id="834"/>
      <w:r w:rsidRPr="00C219BA">
        <w:t>J2735TrailerData</w:t>
      </w:r>
    </w:p>
    <w:p w14:paraId="2C41498D" w14:textId="77777777" w:rsidR="00C219BA" w:rsidRDefault="00C219BA" w:rsidP="000A3293"/>
    <w:tbl>
      <w:tblPr>
        <w:tblStyle w:val="TableGrid"/>
        <w:tblW w:w="0" w:type="auto"/>
        <w:tblLook w:val="04A0" w:firstRow="1" w:lastRow="0" w:firstColumn="1" w:lastColumn="0" w:noHBand="0" w:noVBand="1"/>
      </w:tblPr>
      <w:tblGrid>
        <w:gridCol w:w="1918"/>
        <w:gridCol w:w="3781"/>
        <w:gridCol w:w="1973"/>
        <w:gridCol w:w="1764"/>
        <w:gridCol w:w="1757"/>
        <w:gridCol w:w="1757"/>
      </w:tblGrid>
      <w:tr w:rsidR="004C4D4C" w:rsidRPr="006E5FF6" w14:paraId="113C7BC4" w14:textId="77777777" w:rsidTr="004C4D4C">
        <w:tc>
          <w:tcPr>
            <w:tcW w:w="1931" w:type="dxa"/>
          </w:tcPr>
          <w:p w14:paraId="175D52CB" w14:textId="77777777" w:rsidR="004C4D4C" w:rsidRPr="006E5FF6" w:rsidRDefault="004C4D4C" w:rsidP="000A3293">
            <w:pPr>
              <w:rPr>
                <w:b/>
              </w:rPr>
            </w:pPr>
            <w:r w:rsidRPr="006E5FF6">
              <w:rPr>
                <w:b/>
              </w:rPr>
              <w:t>Name</w:t>
            </w:r>
          </w:p>
        </w:tc>
        <w:tc>
          <w:tcPr>
            <w:tcW w:w="3649" w:type="dxa"/>
          </w:tcPr>
          <w:p w14:paraId="723DFE46" w14:textId="77777777" w:rsidR="004C4D4C" w:rsidRPr="006E5FF6" w:rsidRDefault="004C4D4C" w:rsidP="000A3293">
            <w:pPr>
              <w:rPr>
                <w:b/>
              </w:rPr>
            </w:pPr>
            <w:r w:rsidRPr="006E5FF6">
              <w:rPr>
                <w:b/>
              </w:rPr>
              <w:t>Type</w:t>
            </w:r>
          </w:p>
        </w:tc>
        <w:tc>
          <w:tcPr>
            <w:tcW w:w="1991" w:type="dxa"/>
          </w:tcPr>
          <w:p w14:paraId="4F50BD0A" w14:textId="77777777" w:rsidR="004C4D4C" w:rsidRPr="006E5FF6" w:rsidRDefault="004C4D4C" w:rsidP="000A3293">
            <w:pPr>
              <w:rPr>
                <w:b/>
              </w:rPr>
            </w:pPr>
            <w:r w:rsidRPr="006E5FF6">
              <w:rPr>
                <w:b/>
              </w:rPr>
              <w:t>Description</w:t>
            </w:r>
          </w:p>
        </w:tc>
        <w:tc>
          <w:tcPr>
            <w:tcW w:w="1797" w:type="dxa"/>
          </w:tcPr>
          <w:p w14:paraId="6770FAFA" w14:textId="77777777" w:rsidR="004C4D4C" w:rsidRPr="006E5FF6" w:rsidRDefault="004C4D4C" w:rsidP="000A3293">
            <w:pPr>
              <w:rPr>
                <w:b/>
              </w:rPr>
            </w:pPr>
            <w:r w:rsidRPr="006E5FF6">
              <w:rPr>
                <w:b/>
              </w:rPr>
              <w:t>Units</w:t>
            </w:r>
          </w:p>
        </w:tc>
        <w:tc>
          <w:tcPr>
            <w:tcW w:w="1791" w:type="dxa"/>
          </w:tcPr>
          <w:p w14:paraId="74593A8F" w14:textId="77777777" w:rsidR="004C4D4C" w:rsidRPr="006E5FF6" w:rsidRDefault="004C4D4C" w:rsidP="000A3293">
            <w:pPr>
              <w:rPr>
                <w:b/>
              </w:rPr>
            </w:pPr>
            <w:r w:rsidRPr="006E5FF6">
              <w:rPr>
                <w:b/>
              </w:rPr>
              <w:t>Valid Min</w:t>
            </w:r>
          </w:p>
        </w:tc>
        <w:tc>
          <w:tcPr>
            <w:tcW w:w="1791" w:type="dxa"/>
          </w:tcPr>
          <w:p w14:paraId="1E2875D0" w14:textId="77777777" w:rsidR="004C4D4C" w:rsidRPr="006E5FF6" w:rsidRDefault="004C4D4C" w:rsidP="000A3293">
            <w:pPr>
              <w:rPr>
                <w:b/>
              </w:rPr>
            </w:pPr>
            <w:r w:rsidRPr="006E5FF6">
              <w:rPr>
                <w:b/>
              </w:rPr>
              <w:t>Valid Max</w:t>
            </w:r>
          </w:p>
        </w:tc>
      </w:tr>
      <w:tr w:rsidR="00297A50" w:rsidRPr="003E745F" w14:paraId="012F11C7" w14:textId="77777777" w:rsidTr="004C4D4C">
        <w:tc>
          <w:tcPr>
            <w:tcW w:w="1931" w:type="dxa"/>
          </w:tcPr>
          <w:p w14:paraId="5864C174" w14:textId="65E50CD0" w:rsidR="00297A50" w:rsidRPr="000D041D" w:rsidRDefault="00297A50" w:rsidP="00297A50">
            <w:pPr>
              <w:rPr>
                <w:rFonts w:ascii="Courier New" w:hAnsi="Courier New" w:cs="Courier New"/>
              </w:rPr>
            </w:pPr>
            <w:r w:rsidRPr="00823070">
              <w:rPr>
                <w:rFonts w:ascii="Courier New" w:hAnsi="Courier New" w:cs="Courier New"/>
              </w:rPr>
              <w:t>sspRights</w:t>
            </w:r>
          </w:p>
        </w:tc>
        <w:tc>
          <w:tcPr>
            <w:tcW w:w="3649" w:type="dxa"/>
          </w:tcPr>
          <w:p w14:paraId="2C5E6246" w14:textId="1F297662" w:rsidR="00297A50" w:rsidRPr="000D041D" w:rsidRDefault="00297A50" w:rsidP="00297A50">
            <w:pPr>
              <w:rPr>
                <w:rFonts w:ascii="Courier New" w:hAnsi="Courier New" w:cs="Courier New"/>
              </w:rPr>
            </w:pPr>
            <w:r>
              <w:rPr>
                <w:rFonts w:ascii="Courier New" w:hAnsi="Courier New" w:cs="Courier New"/>
              </w:rPr>
              <w:t>Integer</w:t>
            </w:r>
          </w:p>
        </w:tc>
        <w:tc>
          <w:tcPr>
            <w:tcW w:w="1991" w:type="dxa"/>
          </w:tcPr>
          <w:p w14:paraId="3BECD6D2" w14:textId="77777777" w:rsidR="00297A50" w:rsidRPr="003E745F" w:rsidRDefault="00297A50" w:rsidP="00297A50"/>
        </w:tc>
        <w:tc>
          <w:tcPr>
            <w:tcW w:w="1797" w:type="dxa"/>
          </w:tcPr>
          <w:p w14:paraId="07FA0365" w14:textId="77777777" w:rsidR="00297A50" w:rsidRPr="006E5FF6" w:rsidRDefault="00297A50" w:rsidP="00297A50">
            <w:pPr>
              <w:rPr>
                <w:vertAlign w:val="superscript"/>
              </w:rPr>
            </w:pPr>
          </w:p>
        </w:tc>
        <w:tc>
          <w:tcPr>
            <w:tcW w:w="1791" w:type="dxa"/>
          </w:tcPr>
          <w:p w14:paraId="1D60E9A6" w14:textId="14AF59E2" w:rsidR="00297A50" w:rsidRPr="003E745F" w:rsidRDefault="00297A50" w:rsidP="00297A50">
            <w:r>
              <w:t>0</w:t>
            </w:r>
          </w:p>
        </w:tc>
        <w:tc>
          <w:tcPr>
            <w:tcW w:w="1791" w:type="dxa"/>
          </w:tcPr>
          <w:p w14:paraId="29F0425F" w14:textId="2617E322" w:rsidR="00297A50" w:rsidRPr="003E745F" w:rsidRDefault="00297A50" w:rsidP="00297A50">
            <w:r>
              <w:t>31</w:t>
            </w:r>
          </w:p>
        </w:tc>
      </w:tr>
      <w:tr w:rsidR="004C4D4C" w:rsidRPr="003E745F" w14:paraId="326AE702" w14:textId="77777777" w:rsidTr="004C4D4C">
        <w:tc>
          <w:tcPr>
            <w:tcW w:w="1931" w:type="dxa"/>
          </w:tcPr>
          <w:p w14:paraId="05C9BBEA" w14:textId="6C01A447" w:rsidR="004C4D4C" w:rsidRPr="000D041D" w:rsidRDefault="00984AB8" w:rsidP="000A3293">
            <w:pPr>
              <w:rPr>
                <w:rFonts w:ascii="Courier New" w:hAnsi="Courier New" w:cs="Courier New"/>
              </w:rPr>
            </w:pPr>
            <w:r w:rsidRPr="00984AB8">
              <w:rPr>
                <w:rFonts w:ascii="Courier New" w:hAnsi="Courier New" w:cs="Courier New"/>
              </w:rPr>
              <w:t>connection</w:t>
            </w:r>
          </w:p>
        </w:tc>
        <w:tc>
          <w:tcPr>
            <w:tcW w:w="3649" w:type="dxa"/>
          </w:tcPr>
          <w:p w14:paraId="273AB177" w14:textId="1C34C4E2" w:rsidR="004C4D4C" w:rsidRPr="000D041D" w:rsidRDefault="00D0595A" w:rsidP="000A3293">
            <w:pPr>
              <w:rPr>
                <w:rFonts w:ascii="Courier New" w:hAnsi="Courier New" w:cs="Courier New"/>
              </w:rPr>
            </w:pPr>
            <w:hyperlink w:anchor="_J2735PivotPointDescription" w:history="1">
              <w:r w:rsidR="00984AB8" w:rsidRPr="00984AB8">
                <w:rPr>
                  <w:rStyle w:val="Hyperlink"/>
                  <w:rFonts w:ascii="Courier New" w:hAnsi="Courier New" w:cs="Courier New"/>
                </w:rPr>
                <w:t>J2735PivotPointDescription</w:t>
              </w:r>
            </w:hyperlink>
          </w:p>
        </w:tc>
        <w:tc>
          <w:tcPr>
            <w:tcW w:w="1991" w:type="dxa"/>
          </w:tcPr>
          <w:p w14:paraId="11B6DCB6" w14:textId="77777777" w:rsidR="004C4D4C" w:rsidRPr="003E745F" w:rsidRDefault="004C4D4C" w:rsidP="000A3293"/>
        </w:tc>
        <w:tc>
          <w:tcPr>
            <w:tcW w:w="1797" w:type="dxa"/>
          </w:tcPr>
          <w:p w14:paraId="2F3DE854" w14:textId="77777777" w:rsidR="004C4D4C" w:rsidRPr="003E745F" w:rsidRDefault="004C4D4C" w:rsidP="000A3293"/>
        </w:tc>
        <w:tc>
          <w:tcPr>
            <w:tcW w:w="1791" w:type="dxa"/>
          </w:tcPr>
          <w:p w14:paraId="7506B52B" w14:textId="77777777" w:rsidR="004C4D4C" w:rsidRPr="003E745F" w:rsidRDefault="004C4D4C" w:rsidP="000A3293"/>
        </w:tc>
        <w:tc>
          <w:tcPr>
            <w:tcW w:w="1791" w:type="dxa"/>
          </w:tcPr>
          <w:p w14:paraId="1D61223B" w14:textId="77777777" w:rsidR="004C4D4C" w:rsidRPr="003E745F" w:rsidRDefault="004C4D4C" w:rsidP="000A3293"/>
        </w:tc>
      </w:tr>
      <w:tr w:rsidR="00984AB8" w:rsidRPr="003E745F" w14:paraId="7CCF2023" w14:textId="77777777" w:rsidTr="004C4D4C">
        <w:tc>
          <w:tcPr>
            <w:tcW w:w="1931" w:type="dxa"/>
          </w:tcPr>
          <w:p w14:paraId="5EF2AF80" w14:textId="1375F9E6" w:rsidR="00984AB8" w:rsidRPr="00984AB8" w:rsidRDefault="00984AB8" w:rsidP="000A3293">
            <w:pPr>
              <w:rPr>
                <w:rFonts w:ascii="Courier New" w:hAnsi="Courier New" w:cs="Courier New"/>
              </w:rPr>
            </w:pPr>
            <w:r w:rsidRPr="00984AB8">
              <w:rPr>
                <w:rFonts w:ascii="Courier New" w:hAnsi="Courier New" w:cs="Courier New"/>
              </w:rPr>
              <w:t>units</w:t>
            </w:r>
          </w:p>
        </w:tc>
        <w:tc>
          <w:tcPr>
            <w:tcW w:w="3649" w:type="dxa"/>
          </w:tcPr>
          <w:p w14:paraId="1F43A4B5" w14:textId="68DA415D" w:rsidR="00984AB8" w:rsidRDefault="00984AB8" w:rsidP="000A3293">
            <w:pPr>
              <w:rPr>
                <w:rFonts w:ascii="Courier New" w:hAnsi="Courier New" w:cs="Courier New"/>
              </w:rPr>
            </w:pPr>
            <w:r>
              <w:rPr>
                <w:rFonts w:ascii="Courier New" w:hAnsi="Courier New" w:cs="Courier New"/>
              </w:rPr>
              <w:t xml:space="preserve">Array of </w:t>
            </w:r>
            <w:hyperlink w:anchor="_J2735TrailerUnitDescription" w:history="1">
              <w:r w:rsidRPr="00984AB8">
                <w:rPr>
                  <w:rStyle w:val="Hyperlink"/>
                  <w:rFonts w:ascii="Courier New" w:hAnsi="Courier New" w:cs="Courier New"/>
                </w:rPr>
                <w:t>J2735TrailerUnitDescription</w:t>
              </w:r>
            </w:hyperlink>
          </w:p>
        </w:tc>
        <w:tc>
          <w:tcPr>
            <w:tcW w:w="1991" w:type="dxa"/>
          </w:tcPr>
          <w:p w14:paraId="01127A1E" w14:textId="77777777" w:rsidR="00984AB8" w:rsidRPr="003E745F" w:rsidRDefault="00984AB8" w:rsidP="000A3293"/>
        </w:tc>
        <w:tc>
          <w:tcPr>
            <w:tcW w:w="1797" w:type="dxa"/>
          </w:tcPr>
          <w:p w14:paraId="3CE37384" w14:textId="77777777" w:rsidR="00984AB8" w:rsidRPr="003E745F" w:rsidRDefault="00984AB8" w:rsidP="000A3293"/>
        </w:tc>
        <w:tc>
          <w:tcPr>
            <w:tcW w:w="1791" w:type="dxa"/>
          </w:tcPr>
          <w:p w14:paraId="7CD365A5" w14:textId="77777777" w:rsidR="00984AB8" w:rsidRPr="003E745F" w:rsidRDefault="00984AB8" w:rsidP="000A3293"/>
        </w:tc>
        <w:tc>
          <w:tcPr>
            <w:tcW w:w="1791" w:type="dxa"/>
          </w:tcPr>
          <w:p w14:paraId="54EF5650" w14:textId="77777777" w:rsidR="00984AB8" w:rsidRPr="003E745F" w:rsidRDefault="00984AB8" w:rsidP="000A3293"/>
        </w:tc>
      </w:tr>
    </w:tbl>
    <w:p w14:paraId="69C84361" w14:textId="77777777" w:rsidR="00C219BA" w:rsidRDefault="00C219BA" w:rsidP="000A3293"/>
    <w:p w14:paraId="42CDDB7F" w14:textId="5A14629F" w:rsidR="00C219BA" w:rsidRDefault="008A2877" w:rsidP="000A3293">
      <w:pPr>
        <w:pStyle w:val="Heading4"/>
      </w:pPr>
      <w:bookmarkStart w:id="835" w:name="_J2735VehicleClassification"/>
      <w:bookmarkEnd w:id="835"/>
      <w:r w:rsidRPr="008A2877">
        <w:lastRenderedPageBreak/>
        <w:t>J2735VehicleClassification</w:t>
      </w:r>
    </w:p>
    <w:p w14:paraId="09A121EA" w14:textId="77777777" w:rsidR="008A2877" w:rsidRDefault="008A2877" w:rsidP="000A3293"/>
    <w:tbl>
      <w:tblPr>
        <w:tblStyle w:val="TableGrid"/>
        <w:tblW w:w="0" w:type="auto"/>
        <w:tblLook w:val="04A0" w:firstRow="1" w:lastRow="0" w:firstColumn="1" w:lastColumn="0" w:noHBand="0" w:noVBand="1"/>
      </w:tblPr>
      <w:tblGrid>
        <w:gridCol w:w="1933"/>
        <w:gridCol w:w="3550"/>
        <w:gridCol w:w="2210"/>
        <w:gridCol w:w="1757"/>
        <w:gridCol w:w="1750"/>
        <w:gridCol w:w="1750"/>
      </w:tblGrid>
      <w:tr w:rsidR="004C4D4C" w:rsidRPr="006E5FF6" w14:paraId="7495851B" w14:textId="77777777" w:rsidTr="00EC1603">
        <w:tc>
          <w:tcPr>
            <w:tcW w:w="1933" w:type="dxa"/>
          </w:tcPr>
          <w:p w14:paraId="4A2D0CB2" w14:textId="77777777" w:rsidR="004C4D4C" w:rsidRPr="006E5FF6" w:rsidRDefault="004C4D4C" w:rsidP="000A3293">
            <w:pPr>
              <w:rPr>
                <w:b/>
              </w:rPr>
            </w:pPr>
            <w:r w:rsidRPr="006E5FF6">
              <w:rPr>
                <w:b/>
              </w:rPr>
              <w:t>Name</w:t>
            </w:r>
          </w:p>
        </w:tc>
        <w:tc>
          <w:tcPr>
            <w:tcW w:w="3550" w:type="dxa"/>
          </w:tcPr>
          <w:p w14:paraId="3D4CE1C1" w14:textId="77777777" w:rsidR="004C4D4C" w:rsidRPr="006E5FF6" w:rsidRDefault="004C4D4C" w:rsidP="000A3293">
            <w:pPr>
              <w:rPr>
                <w:b/>
              </w:rPr>
            </w:pPr>
            <w:r w:rsidRPr="006E5FF6">
              <w:rPr>
                <w:b/>
              </w:rPr>
              <w:t>Type</w:t>
            </w:r>
          </w:p>
        </w:tc>
        <w:tc>
          <w:tcPr>
            <w:tcW w:w="2210" w:type="dxa"/>
          </w:tcPr>
          <w:p w14:paraId="497D81D4" w14:textId="77777777" w:rsidR="004C4D4C" w:rsidRPr="006E5FF6" w:rsidRDefault="004C4D4C" w:rsidP="000A3293">
            <w:pPr>
              <w:rPr>
                <w:b/>
              </w:rPr>
            </w:pPr>
            <w:r w:rsidRPr="006E5FF6">
              <w:rPr>
                <w:b/>
              </w:rPr>
              <w:t>Description</w:t>
            </w:r>
          </w:p>
        </w:tc>
        <w:tc>
          <w:tcPr>
            <w:tcW w:w="1757" w:type="dxa"/>
          </w:tcPr>
          <w:p w14:paraId="6EEA7E40" w14:textId="77777777" w:rsidR="004C4D4C" w:rsidRPr="006E5FF6" w:rsidRDefault="004C4D4C" w:rsidP="000A3293">
            <w:pPr>
              <w:rPr>
                <w:b/>
              </w:rPr>
            </w:pPr>
            <w:r w:rsidRPr="006E5FF6">
              <w:rPr>
                <w:b/>
              </w:rPr>
              <w:t>Units</w:t>
            </w:r>
          </w:p>
        </w:tc>
        <w:tc>
          <w:tcPr>
            <w:tcW w:w="1750" w:type="dxa"/>
          </w:tcPr>
          <w:p w14:paraId="34FA4E18" w14:textId="77777777" w:rsidR="004C4D4C" w:rsidRPr="006E5FF6" w:rsidRDefault="004C4D4C" w:rsidP="000A3293">
            <w:pPr>
              <w:rPr>
                <w:b/>
              </w:rPr>
            </w:pPr>
            <w:r w:rsidRPr="006E5FF6">
              <w:rPr>
                <w:b/>
              </w:rPr>
              <w:t>Valid Min</w:t>
            </w:r>
          </w:p>
        </w:tc>
        <w:tc>
          <w:tcPr>
            <w:tcW w:w="1750" w:type="dxa"/>
          </w:tcPr>
          <w:p w14:paraId="0192B77A" w14:textId="77777777" w:rsidR="004C4D4C" w:rsidRPr="006E5FF6" w:rsidRDefault="004C4D4C" w:rsidP="000A3293">
            <w:pPr>
              <w:rPr>
                <w:b/>
              </w:rPr>
            </w:pPr>
            <w:r w:rsidRPr="006E5FF6">
              <w:rPr>
                <w:b/>
              </w:rPr>
              <w:t>Valid Max</w:t>
            </w:r>
          </w:p>
        </w:tc>
      </w:tr>
      <w:tr w:rsidR="00813084" w:rsidRPr="003E745F" w14:paraId="727866F3" w14:textId="77777777" w:rsidTr="00EC1603">
        <w:tc>
          <w:tcPr>
            <w:tcW w:w="1933" w:type="dxa"/>
          </w:tcPr>
          <w:p w14:paraId="27204915" w14:textId="312BEB2B" w:rsidR="00813084" w:rsidRPr="000D041D" w:rsidRDefault="00813084" w:rsidP="000A3293">
            <w:pPr>
              <w:rPr>
                <w:rFonts w:ascii="Courier New" w:hAnsi="Courier New" w:cs="Courier New"/>
              </w:rPr>
            </w:pPr>
            <w:r w:rsidRPr="00D043A2">
              <w:rPr>
                <w:rFonts w:ascii="Courier New" w:hAnsi="Courier New" w:cs="Courier New"/>
              </w:rPr>
              <w:t>fuelType</w:t>
            </w:r>
          </w:p>
        </w:tc>
        <w:tc>
          <w:tcPr>
            <w:tcW w:w="3550" w:type="dxa"/>
          </w:tcPr>
          <w:p w14:paraId="1CA07BC7" w14:textId="04D7A73D" w:rsidR="00813084" w:rsidRPr="000D041D" w:rsidRDefault="00813084" w:rsidP="000A3293">
            <w:pPr>
              <w:rPr>
                <w:rFonts w:ascii="Courier New" w:hAnsi="Courier New" w:cs="Courier New"/>
              </w:rPr>
            </w:pPr>
            <w:r>
              <w:rPr>
                <w:rFonts w:ascii="Courier New" w:hAnsi="Courier New" w:cs="Courier New"/>
              </w:rPr>
              <w:t>Enum</w:t>
            </w:r>
          </w:p>
        </w:tc>
        <w:tc>
          <w:tcPr>
            <w:tcW w:w="7467" w:type="dxa"/>
            <w:gridSpan w:val="4"/>
          </w:tcPr>
          <w:p w14:paraId="26FDDC88" w14:textId="77777777" w:rsidR="00813084" w:rsidRDefault="00813084" w:rsidP="000A3293">
            <w:r>
              <w:t>One of:</w:t>
            </w:r>
          </w:p>
          <w:p w14:paraId="7BF28D62" w14:textId="111D4E8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highlight w:val="lightGray"/>
              </w:rPr>
              <w:t>unknownFuel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0 -- Gasoline Powered</w:t>
            </w:r>
          </w:p>
          <w:p w14:paraId="2326E057" w14:textId="105A2CCD"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gasoline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1</w:t>
            </w:r>
          </w:p>
          <w:p w14:paraId="25792746" w14:textId="3621B77F"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ethanol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2 -- Including blends</w:t>
            </w:r>
          </w:p>
          <w:p w14:paraId="33E46EB7" w14:textId="3EC2F21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diesel</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3 -- All types</w:t>
            </w:r>
          </w:p>
          <w:p w14:paraId="5D78247E" w14:textId="4A67F205"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electric</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4</w:t>
            </w:r>
          </w:p>
          <w:p w14:paraId="651CD096" w14:textId="5D684E1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hybrid</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5 -- All types</w:t>
            </w:r>
          </w:p>
          <w:p w14:paraId="1D7AEA07" w14:textId="467F38EE"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hydrogen</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6</w:t>
            </w:r>
          </w:p>
          <w:p w14:paraId="0F70D8BA" w14:textId="33BF51A6"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natGasLiquid</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7 -- Liquefied</w:t>
            </w:r>
          </w:p>
          <w:p w14:paraId="7737044D" w14:textId="739FCDC0"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natGasComp</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8 -- Compressed</w:t>
            </w:r>
          </w:p>
          <w:p w14:paraId="14ACE8AC" w14:textId="5C538A7C" w:rsidR="00813084" w:rsidRPr="00813084" w:rsidRDefault="00813084" w:rsidP="006820F5">
            <w:pPr>
              <w:pStyle w:val="ListParagraph"/>
              <w:numPr>
                <w:ilvl w:val="0"/>
                <w:numId w:val="36"/>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propane</w:t>
            </w:r>
            <w:r w:rsidRPr="00813084">
              <w:rPr>
                <w:rFonts w:ascii="Consolas" w:hAnsi="Consolas" w:cs="Consolas"/>
                <w:color w:val="000000"/>
                <w:sz w:val="20"/>
                <w:szCs w:val="20"/>
              </w:rPr>
              <w:t xml:space="preserve"> </w:t>
            </w:r>
            <w:r w:rsidRPr="00813084">
              <w:rPr>
                <w:rFonts w:ascii="Consolas" w:hAnsi="Consolas" w:cs="Consolas"/>
                <w:color w:val="3F7F5F"/>
                <w:sz w:val="20"/>
                <w:szCs w:val="20"/>
              </w:rPr>
              <w:t>// FuelType::= 9</w:t>
            </w:r>
          </w:p>
          <w:p w14:paraId="1ECB25DE" w14:textId="77777777" w:rsidR="00813084" w:rsidRPr="003E745F" w:rsidRDefault="00813084" w:rsidP="000A3293"/>
        </w:tc>
      </w:tr>
      <w:tr w:rsidR="00813084" w:rsidRPr="003E745F" w14:paraId="5DE1592A" w14:textId="77777777" w:rsidTr="00EC1603">
        <w:tc>
          <w:tcPr>
            <w:tcW w:w="1933" w:type="dxa"/>
          </w:tcPr>
          <w:p w14:paraId="1012660D" w14:textId="220B355D" w:rsidR="00813084" w:rsidRPr="000D041D" w:rsidRDefault="00813084" w:rsidP="000A3293">
            <w:pPr>
              <w:rPr>
                <w:rFonts w:ascii="Courier New" w:hAnsi="Courier New" w:cs="Courier New"/>
              </w:rPr>
            </w:pPr>
            <w:r w:rsidRPr="00813084">
              <w:rPr>
                <w:rFonts w:ascii="Courier New" w:hAnsi="Courier New" w:cs="Courier New"/>
              </w:rPr>
              <w:t>hpmsType</w:t>
            </w:r>
          </w:p>
        </w:tc>
        <w:tc>
          <w:tcPr>
            <w:tcW w:w="3550" w:type="dxa"/>
          </w:tcPr>
          <w:p w14:paraId="2CE1B83F" w14:textId="0D4BF899" w:rsidR="00813084" w:rsidRPr="000D041D" w:rsidRDefault="00813084" w:rsidP="000A3293">
            <w:pPr>
              <w:rPr>
                <w:rFonts w:ascii="Courier New" w:hAnsi="Courier New" w:cs="Courier New"/>
              </w:rPr>
            </w:pPr>
            <w:r>
              <w:rPr>
                <w:rFonts w:ascii="Courier New" w:hAnsi="Courier New" w:cs="Courier New"/>
              </w:rPr>
              <w:t>Enum</w:t>
            </w:r>
          </w:p>
        </w:tc>
        <w:tc>
          <w:tcPr>
            <w:tcW w:w="7467" w:type="dxa"/>
            <w:gridSpan w:val="4"/>
          </w:tcPr>
          <w:p w14:paraId="33E972CE" w14:textId="77777777" w:rsidR="00813084" w:rsidRDefault="00813084" w:rsidP="000A3293">
            <w:r>
              <w:t>One of:</w:t>
            </w:r>
          </w:p>
          <w:p w14:paraId="374A10C8" w14:textId="51CD47D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none</w:t>
            </w:r>
            <w:r w:rsidRPr="00813084">
              <w:rPr>
                <w:rFonts w:ascii="Consolas" w:hAnsi="Consolas" w:cs="Consolas"/>
                <w:color w:val="000000"/>
                <w:sz w:val="20"/>
                <w:szCs w:val="20"/>
              </w:rPr>
              <w:t>,</w:t>
            </w:r>
          </w:p>
          <w:p w14:paraId="2F7290BD" w14:textId="299E38C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unknown</w:t>
            </w:r>
            <w:r w:rsidRPr="00813084">
              <w:rPr>
                <w:rFonts w:ascii="Consolas" w:hAnsi="Consolas" w:cs="Consolas"/>
                <w:color w:val="000000"/>
                <w:sz w:val="20"/>
                <w:szCs w:val="20"/>
              </w:rPr>
              <w:t>,</w:t>
            </w:r>
          </w:p>
          <w:p w14:paraId="59277275" w14:textId="03F9BBB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special</w:t>
            </w:r>
            <w:r w:rsidRPr="00813084">
              <w:rPr>
                <w:rFonts w:ascii="Consolas" w:hAnsi="Consolas" w:cs="Consolas"/>
                <w:color w:val="000000"/>
                <w:sz w:val="20"/>
                <w:szCs w:val="20"/>
              </w:rPr>
              <w:t>,</w:t>
            </w:r>
          </w:p>
          <w:p w14:paraId="595EDD80" w14:textId="0864254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moto</w:t>
            </w:r>
            <w:r w:rsidRPr="00813084">
              <w:rPr>
                <w:rFonts w:ascii="Consolas" w:hAnsi="Consolas" w:cs="Consolas"/>
                <w:color w:val="000000"/>
                <w:sz w:val="20"/>
                <w:szCs w:val="20"/>
              </w:rPr>
              <w:t>,</w:t>
            </w:r>
          </w:p>
          <w:p w14:paraId="27646007" w14:textId="41A3597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car</w:t>
            </w:r>
            <w:r w:rsidRPr="00813084">
              <w:rPr>
                <w:rFonts w:ascii="Consolas" w:hAnsi="Consolas" w:cs="Consolas"/>
                <w:color w:val="000000"/>
                <w:sz w:val="20"/>
                <w:szCs w:val="20"/>
              </w:rPr>
              <w:t>,</w:t>
            </w:r>
          </w:p>
          <w:p w14:paraId="50C4AEEE" w14:textId="6FFDA0D3"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carOther</w:t>
            </w:r>
            <w:r w:rsidRPr="00813084">
              <w:rPr>
                <w:rFonts w:ascii="Consolas" w:hAnsi="Consolas" w:cs="Consolas"/>
                <w:color w:val="000000"/>
                <w:sz w:val="20"/>
                <w:szCs w:val="20"/>
              </w:rPr>
              <w:t>,</w:t>
            </w:r>
          </w:p>
          <w:p w14:paraId="2477B7C1" w14:textId="0349BB2B"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bus</w:t>
            </w:r>
            <w:r w:rsidRPr="00813084">
              <w:rPr>
                <w:rFonts w:ascii="Consolas" w:hAnsi="Consolas" w:cs="Consolas"/>
                <w:color w:val="000000"/>
                <w:sz w:val="20"/>
                <w:szCs w:val="20"/>
              </w:rPr>
              <w:t>,</w:t>
            </w:r>
          </w:p>
          <w:p w14:paraId="1FD1320B" w14:textId="32F66E8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axleCnt2</w:t>
            </w:r>
            <w:r w:rsidRPr="00813084">
              <w:rPr>
                <w:rFonts w:ascii="Consolas" w:hAnsi="Consolas" w:cs="Consolas"/>
                <w:color w:val="000000"/>
                <w:sz w:val="20"/>
                <w:szCs w:val="20"/>
              </w:rPr>
              <w:t>,</w:t>
            </w:r>
          </w:p>
          <w:p w14:paraId="37799C0D" w14:textId="24369D88"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axleCnt3</w:t>
            </w:r>
            <w:r w:rsidRPr="00813084">
              <w:rPr>
                <w:rFonts w:ascii="Consolas" w:hAnsi="Consolas" w:cs="Consolas"/>
                <w:color w:val="000000"/>
                <w:sz w:val="20"/>
                <w:szCs w:val="20"/>
              </w:rPr>
              <w:t>,</w:t>
            </w:r>
          </w:p>
          <w:p w14:paraId="4F646036" w14:textId="2085C545"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w:t>
            </w:r>
            <w:r w:rsidRPr="00813084">
              <w:rPr>
                <w:rFonts w:ascii="Consolas" w:hAnsi="Consolas" w:cs="Consolas"/>
                <w:color w:val="000000"/>
                <w:sz w:val="20"/>
                <w:szCs w:val="20"/>
              </w:rPr>
              <w:t>,</w:t>
            </w:r>
          </w:p>
          <w:p w14:paraId="58CBC804" w14:textId="6B47C7E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axleCnt4Trailer</w:t>
            </w:r>
            <w:r w:rsidRPr="00813084">
              <w:rPr>
                <w:rFonts w:ascii="Consolas" w:hAnsi="Consolas" w:cs="Consolas"/>
                <w:color w:val="000000"/>
                <w:sz w:val="20"/>
                <w:szCs w:val="20"/>
              </w:rPr>
              <w:t>,</w:t>
            </w:r>
          </w:p>
          <w:p w14:paraId="1CC51779" w14:textId="57741F8C"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axleCnt5Trailer</w:t>
            </w:r>
            <w:r w:rsidRPr="00813084">
              <w:rPr>
                <w:rFonts w:ascii="Consolas" w:hAnsi="Consolas" w:cs="Consolas"/>
                <w:color w:val="000000"/>
                <w:sz w:val="20"/>
                <w:szCs w:val="20"/>
              </w:rPr>
              <w:t>,</w:t>
            </w:r>
          </w:p>
          <w:p w14:paraId="50224483" w14:textId="182C2D9A"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axleCnt6Trailer</w:t>
            </w:r>
            <w:r w:rsidRPr="00813084">
              <w:rPr>
                <w:rFonts w:ascii="Consolas" w:hAnsi="Consolas" w:cs="Consolas"/>
                <w:color w:val="000000"/>
                <w:sz w:val="20"/>
                <w:szCs w:val="20"/>
              </w:rPr>
              <w:t>,</w:t>
            </w:r>
          </w:p>
          <w:p w14:paraId="4DAB4156" w14:textId="0F27F461"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axleCnt5MultiTrailer</w:t>
            </w:r>
            <w:r w:rsidRPr="00813084">
              <w:rPr>
                <w:rFonts w:ascii="Consolas" w:hAnsi="Consolas" w:cs="Consolas"/>
                <w:color w:val="000000"/>
                <w:sz w:val="20"/>
                <w:szCs w:val="20"/>
              </w:rPr>
              <w:t>,</w:t>
            </w:r>
          </w:p>
          <w:p w14:paraId="3DF661B9" w14:textId="5B9FED5E"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axleCnt6MultiTrailer</w:t>
            </w:r>
            <w:r w:rsidRPr="00813084">
              <w:rPr>
                <w:rFonts w:ascii="Consolas" w:hAnsi="Consolas" w:cs="Consolas"/>
                <w:color w:val="000000"/>
                <w:sz w:val="20"/>
                <w:szCs w:val="20"/>
              </w:rPr>
              <w:t>,</w:t>
            </w:r>
          </w:p>
          <w:p w14:paraId="300FDC1C" w14:textId="4E9F8467" w:rsidR="00813084" w:rsidRPr="00813084" w:rsidRDefault="00813084" w:rsidP="006820F5">
            <w:pPr>
              <w:pStyle w:val="ListParagraph"/>
              <w:numPr>
                <w:ilvl w:val="0"/>
                <w:numId w:val="37"/>
              </w:numPr>
              <w:autoSpaceDE w:val="0"/>
              <w:autoSpaceDN w:val="0"/>
              <w:adjustRightInd w:val="0"/>
              <w:spacing w:before="0"/>
              <w:rPr>
                <w:rFonts w:ascii="Consolas" w:hAnsi="Consolas" w:cs="Consolas"/>
                <w:sz w:val="20"/>
                <w:szCs w:val="20"/>
              </w:rPr>
            </w:pPr>
            <w:r w:rsidRPr="00813084">
              <w:rPr>
                <w:rFonts w:ascii="Consolas" w:hAnsi="Consolas" w:cs="Consolas"/>
                <w:b/>
                <w:bCs/>
                <w:i/>
                <w:iCs/>
                <w:color w:val="0000C0"/>
                <w:sz w:val="20"/>
                <w:szCs w:val="20"/>
              </w:rPr>
              <w:t>axleCnt7MultiTrailer</w:t>
            </w:r>
          </w:p>
          <w:p w14:paraId="61E65F42" w14:textId="77777777" w:rsidR="00813084" w:rsidRPr="003E745F" w:rsidRDefault="00813084" w:rsidP="000A3293"/>
        </w:tc>
      </w:tr>
      <w:tr w:rsidR="00813084" w:rsidRPr="003E745F" w14:paraId="0AC6E4AB" w14:textId="77777777" w:rsidTr="00EC1603">
        <w:tc>
          <w:tcPr>
            <w:tcW w:w="1933" w:type="dxa"/>
          </w:tcPr>
          <w:p w14:paraId="5F94546D" w14:textId="0FF85BA5" w:rsidR="00813084" w:rsidRPr="00813084" w:rsidRDefault="00813084" w:rsidP="000A3293">
            <w:pPr>
              <w:rPr>
                <w:rFonts w:ascii="Courier New" w:hAnsi="Courier New" w:cs="Courier New"/>
              </w:rPr>
            </w:pPr>
            <w:r w:rsidRPr="00813084">
              <w:rPr>
                <w:rFonts w:ascii="Courier New" w:hAnsi="Courier New" w:cs="Courier New"/>
              </w:rPr>
              <w:lastRenderedPageBreak/>
              <w:t>iso3883</w:t>
            </w:r>
          </w:p>
        </w:tc>
        <w:tc>
          <w:tcPr>
            <w:tcW w:w="3550" w:type="dxa"/>
          </w:tcPr>
          <w:p w14:paraId="5877C113" w14:textId="45E07BD1" w:rsidR="00813084" w:rsidRPr="000D041D" w:rsidRDefault="00813084" w:rsidP="000A3293">
            <w:pPr>
              <w:rPr>
                <w:rFonts w:ascii="Courier New" w:hAnsi="Courier New" w:cs="Courier New"/>
              </w:rPr>
            </w:pPr>
            <w:r>
              <w:rPr>
                <w:rFonts w:ascii="Courier New" w:hAnsi="Courier New" w:cs="Courier New"/>
              </w:rPr>
              <w:t>Integer</w:t>
            </w:r>
          </w:p>
        </w:tc>
        <w:tc>
          <w:tcPr>
            <w:tcW w:w="2210" w:type="dxa"/>
          </w:tcPr>
          <w:p w14:paraId="0536C9D3" w14:textId="3EBD1BAD" w:rsidR="00813084" w:rsidRPr="003E745F" w:rsidRDefault="00813084" w:rsidP="000A3293">
            <w:r w:rsidRPr="00813084">
              <w:t>Iso3833VehicleType</w:t>
            </w:r>
          </w:p>
        </w:tc>
        <w:tc>
          <w:tcPr>
            <w:tcW w:w="1757" w:type="dxa"/>
          </w:tcPr>
          <w:p w14:paraId="21E967EA" w14:textId="77DB8559" w:rsidR="00813084" w:rsidRPr="003E745F" w:rsidRDefault="00813084" w:rsidP="000A3293">
            <w:r>
              <w:t>N/A</w:t>
            </w:r>
          </w:p>
        </w:tc>
        <w:tc>
          <w:tcPr>
            <w:tcW w:w="1750" w:type="dxa"/>
          </w:tcPr>
          <w:p w14:paraId="124441B2" w14:textId="4FFAE794" w:rsidR="00813084" w:rsidRPr="003E745F" w:rsidRDefault="00813084" w:rsidP="000A3293">
            <w:r>
              <w:t>0</w:t>
            </w:r>
          </w:p>
        </w:tc>
        <w:tc>
          <w:tcPr>
            <w:tcW w:w="1750" w:type="dxa"/>
          </w:tcPr>
          <w:p w14:paraId="5F98FA4A" w14:textId="6792ECC2" w:rsidR="00813084" w:rsidRPr="003E745F" w:rsidRDefault="00813084" w:rsidP="000A3293">
            <w:r>
              <w:t>100</w:t>
            </w:r>
          </w:p>
        </w:tc>
      </w:tr>
      <w:tr w:rsidR="00813084" w:rsidRPr="003E745F" w14:paraId="6446B89B" w14:textId="77777777" w:rsidTr="00EC1603">
        <w:tc>
          <w:tcPr>
            <w:tcW w:w="1933" w:type="dxa"/>
          </w:tcPr>
          <w:p w14:paraId="0ECB839C" w14:textId="19115251" w:rsidR="00813084" w:rsidRPr="00813084" w:rsidRDefault="00813084" w:rsidP="000A3293">
            <w:pPr>
              <w:rPr>
                <w:rFonts w:ascii="Courier New" w:hAnsi="Courier New" w:cs="Courier New"/>
              </w:rPr>
            </w:pPr>
            <w:r w:rsidRPr="00813084">
              <w:rPr>
                <w:rFonts w:ascii="Courier New" w:hAnsi="Courier New" w:cs="Courier New"/>
              </w:rPr>
              <w:t>keyType</w:t>
            </w:r>
          </w:p>
        </w:tc>
        <w:tc>
          <w:tcPr>
            <w:tcW w:w="3550" w:type="dxa"/>
          </w:tcPr>
          <w:p w14:paraId="3084B856" w14:textId="488FB941" w:rsidR="00813084" w:rsidRDefault="00813084" w:rsidP="000A3293">
            <w:pPr>
              <w:rPr>
                <w:rFonts w:ascii="Courier New" w:hAnsi="Courier New" w:cs="Courier New"/>
              </w:rPr>
            </w:pPr>
            <w:r>
              <w:rPr>
                <w:rFonts w:ascii="Courier New" w:hAnsi="Courier New" w:cs="Courier New"/>
              </w:rPr>
              <w:t>Integer</w:t>
            </w:r>
          </w:p>
        </w:tc>
        <w:tc>
          <w:tcPr>
            <w:tcW w:w="2210" w:type="dxa"/>
          </w:tcPr>
          <w:p w14:paraId="6EA08BB6" w14:textId="584F3153" w:rsidR="00813084" w:rsidRPr="00813084" w:rsidRDefault="00EC1603" w:rsidP="000A3293">
            <w:r w:rsidRPr="00EC1603">
              <w:t>BasicVehicleClass</w:t>
            </w:r>
          </w:p>
        </w:tc>
        <w:tc>
          <w:tcPr>
            <w:tcW w:w="1757" w:type="dxa"/>
          </w:tcPr>
          <w:p w14:paraId="201CC878" w14:textId="71241A96" w:rsidR="00813084" w:rsidRDefault="00EC1603" w:rsidP="000A3293">
            <w:r>
              <w:t>N/A</w:t>
            </w:r>
          </w:p>
        </w:tc>
        <w:tc>
          <w:tcPr>
            <w:tcW w:w="1750" w:type="dxa"/>
          </w:tcPr>
          <w:p w14:paraId="0B43671C" w14:textId="111CD9BE" w:rsidR="00813084" w:rsidRDefault="00EC1603" w:rsidP="000A3293">
            <w:r>
              <w:t>0</w:t>
            </w:r>
          </w:p>
        </w:tc>
        <w:tc>
          <w:tcPr>
            <w:tcW w:w="1750" w:type="dxa"/>
          </w:tcPr>
          <w:p w14:paraId="33D74389" w14:textId="1AD9FB35" w:rsidR="00813084" w:rsidRDefault="00EC1603" w:rsidP="000A3293">
            <w:r>
              <w:t>255</w:t>
            </w:r>
          </w:p>
        </w:tc>
      </w:tr>
      <w:tr w:rsidR="00EC1603" w:rsidRPr="003E745F" w14:paraId="29C831AC" w14:textId="77777777" w:rsidTr="00EC1603">
        <w:tc>
          <w:tcPr>
            <w:tcW w:w="1933" w:type="dxa"/>
          </w:tcPr>
          <w:p w14:paraId="73240F5D" w14:textId="09BB2F89" w:rsidR="00EC1603" w:rsidRPr="00813084" w:rsidRDefault="00EC1603" w:rsidP="000A3293">
            <w:pPr>
              <w:rPr>
                <w:rFonts w:ascii="Courier New" w:hAnsi="Courier New" w:cs="Courier New"/>
              </w:rPr>
            </w:pPr>
            <w:r w:rsidRPr="00EC1603">
              <w:rPr>
                <w:rFonts w:ascii="Courier New" w:hAnsi="Courier New" w:cs="Courier New"/>
              </w:rPr>
              <w:t>responderType</w:t>
            </w:r>
          </w:p>
        </w:tc>
        <w:tc>
          <w:tcPr>
            <w:tcW w:w="3550" w:type="dxa"/>
          </w:tcPr>
          <w:p w14:paraId="496E4EE8" w14:textId="061D0E8E" w:rsidR="00EC1603" w:rsidRDefault="00EC1603" w:rsidP="000A3293">
            <w:pPr>
              <w:rPr>
                <w:rFonts w:ascii="Courier New" w:hAnsi="Courier New" w:cs="Courier New"/>
              </w:rPr>
            </w:pPr>
            <w:r>
              <w:rPr>
                <w:rFonts w:ascii="Courier New" w:hAnsi="Courier New" w:cs="Courier New"/>
              </w:rPr>
              <w:t>Enum</w:t>
            </w:r>
          </w:p>
        </w:tc>
        <w:tc>
          <w:tcPr>
            <w:tcW w:w="7467" w:type="dxa"/>
            <w:gridSpan w:val="4"/>
          </w:tcPr>
          <w:p w14:paraId="7D0E43DF" w14:textId="77777777" w:rsidR="00EC1603" w:rsidRDefault="00EC1603" w:rsidP="000A3293">
            <w:r>
              <w:t xml:space="preserve"> One of:</w:t>
            </w:r>
          </w:p>
          <w:p w14:paraId="31DDC37B" w14:textId="339495D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emergency_vehicle_units</w:t>
            </w:r>
            <w:r w:rsidRPr="00EC1603">
              <w:rPr>
                <w:rFonts w:ascii="Consolas" w:hAnsi="Consolas" w:cs="Consolas"/>
                <w:color w:val="000000"/>
                <w:sz w:val="20"/>
                <w:szCs w:val="20"/>
              </w:rPr>
              <w:t>,</w:t>
            </w:r>
          </w:p>
          <w:p w14:paraId="23A10E97" w14:textId="05D7A255"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federal_law_enforcement_units</w:t>
            </w:r>
            <w:r w:rsidRPr="00EC1603">
              <w:rPr>
                <w:rFonts w:ascii="Consolas" w:hAnsi="Consolas" w:cs="Consolas"/>
                <w:color w:val="000000"/>
                <w:sz w:val="20"/>
                <w:szCs w:val="20"/>
              </w:rPr>
              <w:t>,</w:t>
            </w:r>
          </w:p>
          <w:p w14:paraId="74B98694" w14:textId="32322DE8"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state_police_units</w:t>
            </w:r>
            <w:r w:rsidRPr="00EC1603">
              <w:rPr>
                <w:rFonts w:ascii="Consolas" w:hAnsi="Consolas" w:cs="Consolas"/>
                <w:color w:val="000000"/>
                <w:sz w:val="20"/>
                <w:szCs w:val="20"/>
              </w:rPr>
              <w:t>,</w:t>
            </w:r>
          </w:p>
          <w:p w14:paraId="0C6CBFCC" w14:textId="3772FAA9"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county_police_units</w:t>
            </w:r>
            <w:r w:rsidRPr="00EC1603">
              <w:rPr>
                <w:rFonts w:ascii="Consolas" w:hAnsi="Consolas" w:cs="Consolas"/>
                <w:color w:val="000000"/>
                <w:sz w:val="20"/>
                <w:szCs w:val="20"/>
              </w:rPr>
              <w:t>,</w:t>
            </w:r>
          </w:p>
          <w:p w14:paraId="4306BB78" w14:textId="5CD3B93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local_police_units</w:t>
            </w:r>
            <w:r w:rsidRPr="00EC1603">
              <w:rPr>
                <w:rFonts w:ascii="Consolas" w:hAnsi="Consolas" w:cs="Consolas"/>
                <w:color w:val="000000"/>
                <w:sz w:val="20"/>
                <w:szCs w:val="20"/>
              </w:rPr>
              <w:t>,</w:t>
            </w:r>
          </w:p>
          <w:p w14:paraId="7452B392" w14:textId="03C8CAE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ambulance_units</w:t>
            </w:r>
            <w:r w:rsidRPr="00EC1603">
              <w:rPr>
                <w:rFonts w:ascii="Consolas" w:hAnsi="Consolas" w:cs="Consolas"/>
                <w:color w:val="000000"/>
                <w:sz w:val="20"/>
                <w:szCs w:val="20"/>
              </w:rPr>
              <w:t>,</w:t>
            </w:r>
          </w:p>
          <w:p w14:paraId="23BFE519" w14:textId="0FF9D996"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rescue_units</w:t>
            </w:r>
            <w:r w:rsidRPr="00EC1603">
              <w:rPr>
                <w:rFonts w:ascii="Consolas" w:hAnsi="Consolas" w:cs="Consolas"/>
                <w:color w:val="000000"/>
                <w:sz w:val="20"/>
                <w:szCs w:val="20"/>
              </w:rPr>
              <w:t>,</w:t>
            </w:r>
          </w:p>
          <w:p w14:paraId="13C4A9B4" w14:textId="5585BE5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fire_units</w:t>
            </w:r>
            <w:r w:rsidRPr="00EC1603">
              <w:rPr>
                <w:rFonts w:ascii="Consolas" w:hAnsi="Consolas" w:cs="Consolas"/>
                <w:color w:val="000000"/>
                <w:sz w:val="20"/>
                <w:szCs w:val="20"/>
              </w:rPr>
              <w:t>,</w:t>
            </w:r>
          </w:p>
          <w:p w14:paraId="7AAF2C03" w14:textId="473E7061"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hAZMAT_units</w:t>
            </w:r>
            <w:r w:rsidRPr="00EC1603">
              <w:rPr>
                <w:rFonts w:ascii="Consolas" w:hAnsi="Consolas" w:cs="Consolas"/>
                <w:color w:val="000000"/>
                <w:sz w:val="20"/>
                <w:szCs w:val="20"/>
              </w:rPr>
              <w:t>,</w:t>
            </w:r>
          </w:p>
          <w:p w14:paraId="2D387630" w14:textId="11BFE2C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light_tow_unit</w:t>
            </w:r>
            <w:r w:rsidRPr="00EC1603">
              <w:rPr>
                <w:rFonts w:ascii="Consolas" w:hAnsi="Consolas" w:cs="Consolas"/>
                <w:color w:val="000000"/>
                <w:sz w:val="20"/>
                <w:szCs w:val="20"/>
              </w:rPr>
              <w:t>,</w:t>
            </w:r>
          </w:p>
          <w:p w14:paraId="6A1AD618" w14:textId="730A4770"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heavy_tow_unit</w:t>
            </w:r>
            <w:r w:rsidRPr="00EC1603">
              <w:rPr>
                <w:rFonts w:ascii="Consolas" w:hAnsi="Consolas" w:cs="Consolas"/>
                <w:color w:val="000000"/>
                <w:sz w:val="20"/>
                <w:szCs w:val="20"/>
              </w:rPr>
              <w:t>,</w:t>
            </w:r>
          </w:p>
          <w:p w14:paraId="22943B93" w14:textId="3CFFFC4F"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freeway_service_patrols</w:t>
            </w:r>
            <w:r w:rsidRPr="00EC1603">
              <w:rPr>
                <w:rFonts w:ascii="Consolas" w:hAnsi="Consolas" w:cs="Consolas"/>
                <w:color w:val="000000"/>
                <w:sz w:val="20"/>
                <w:szCs w:val="20"/>
              </w:rPr>
              <w:t>,</w:t>
            </w:r>
          </w:p>
          <w:p w14:paraId="2BBE3C9D" w14:textId="6D2EBB5D"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transportation_response_units</w:t>
            </w:r>
            <w:r w:rsidRPr="00EC1603">
              <w:rPr>
                <w:rFonts w:ascii="Consolas" w:hAnsi="Consolas" w:cs="Consolas"/>
                <w:color w:val="000000"/>
                <w:sz w:val="20"/>
                <w:szCs w:val="20"/>
              </w:rPr>
              <w:t>,</w:t>
            </w:r>
          </w:p>
          <w:p w14:paraId="2651C390" w14:textId="18E1EDFB" w:rsidR="00EC1603" w:rsidRPr="00EC1603" w:rsidRDefault="00EC1603" w:rsidP="006820F5">
            <w:pPr>
              <w:pStyle w:val="ListParagraph"/>
              <w:numPr>
                <w:ilvl w:val="0"/>
                <w:numId w:val="38"/>
              </w:numPr>
              <w:autoSpaceDE w:val="0"/>
              <w:autoSpaceDN w:val="0"/>
              <w:adjustRightInd w:val="0"/>
              <w:spacing w:before="0"/>
              <w:rPr>
                <w:rFonts w:ascii="Consolas" w:hAnsi="Consolas" w:cs="Consolas"/>
                <w:sz w:val="20"/>
                <w:szCs w:val="20"/>
              </w:rPr>
            </w:pPr>
            <w:r w:rsidRPr="00EC1603">
              <w:rPr>
                <w:rFonts w:ascii="Consolas" w:hAnsi="Consolas" w:cs="Consolas"/>
                <w:b/>
                <w:bCs/>
                <w:i/>
                <w:iCs/>
                <w:color w:val="0000C0"/>
                <w:sz w:val="20"/>
                <w:szCs w:val="20"/>
              </w:rPr>
              <w:t>private_contractor_response_units</w:t>
            </w:r>
          </w:p>
        </w:tc>
      </w:tr>
    </w:tbl>
    <w:p w14:paraId="059EB7E6" w14:textId="274EBA93" w:rsidR="008A2877" w:rsidRDefault="008A2877" w:rsidP="000A3293"/>
    <w:p w14:paraId="18A2113B" w14:textId="0C51E14B" w:rsidR="008A2877" w:rsidRDefault="0030246B" w:rsidP="000A3293">
      <w:pPr>
        <w:pStyle w:val="Heading4"/>
      </w:pPr>
      <w:bookmarkStart w:id="836" w:name="_J2735VehicleData"/>
      <w:bookmarkEnd w:id="836"/>
      <w:r w:rsidRPr="0030246B">
        <w:t>J2735VehicleData</w:t>
      </w:r>
    </w:p>
    <w:p w14:paraId="4E46B3ED" w14:textId="77777777" w:rsidR="0030246B" w:rsidRDefault="0030246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CD4656E" w14:textId="77777777" w:rsidTr="004C4D4C">
        <w:tc>
          <w:tcPr>
            <w:tcW w:w="1931" w:type="dxa"/>
          </w:tcPr>
          <w:p w14:paraId="29269992" w14:textId="77777777" w:rsidR="004C4D4C" w:rsidRPr="006E5FF6" w:rsidRDefault="004C4D4C" w:rsidP="000A3293">
            <w:pPr>
              <w:rPr>
                <w:b/>
              </w:rPr>
            </w:pPr>
            <w:r w:rsidRPr="006E5FF6">
              <w:rPr>
                <w:b/>
              </w:rPr>
              <w:t>Name</w:t>
            </w:r>
          </w:p>
        </w:tc>
        <w:tc>
          <w:tcPr>
            <w:tcW w:w="3649" w:type="dxa"/>
          </w:tcPr>
          <w:p w14:paraId="48DE2C70" w14:textId="77777777" w:rsidR="004C4D4C" w:rsidRPr="006E5FF6" w:rsidRDefault="004C4D4C" w:rsidP="000A3293">
            <w:pPr>
              <w:rPr>
                <w:b/>
              </w:rPr>
            </w:pPr>
            <w:r w:rsidRPr="006E5FF6">
              <w:rPr>
                <w:b/>
              </w:rPr>
              <w:t>Type</w:t>
            </w:r>
          </w:p>
        </w:tc>
        <w:tc>
          <w:tcPr>
            <w:tcW w:w="1991" w:type="dxa"/>
          </w:tcPr>
          <w:p w14:paraId="0E5B9996" w14:textId="77777777" w:rsidR="004C4D4C" w:rsidRPr="006E5FF6" w:rsidRDefault="004C4D4C" w:rsidP="000A3293">
            <w:pPr>
              <w:rPr>
                <w:b/>
              </w:rPr>
            </w:pPr>
            <w:r w:rsidRPr="006E5FF6">
              <w:rPr>
                <w:b/>
              </w:rPr>
              <w:t>Description</w:t>
            </w:r>
          </w:p>
        </w:tc>
        <w:tc>
          <w:tcPr>
            <w:tcW w:w="1797" w:type="dxa"/>
          </w:tcPr>
          <w:p w14:paraId="6B1FBB3F" w14:textId="77777777" w:rsidR="004C4D4C" w:rsidRPr="006E5FF6" w:rsidRDefault="004C4D4C" w:rsidP="000A3293">
            <w:pPr>
              <w:rPr>
                <w:b/>
              </w:rPr>
            </w:pPr>
            <w:r w:rsidRPr="006E5FF6">
              <w:rPr>
                <w:b/>
              </w:rPr>
              <w:t>Units</w:t>
            </w:r>
          </w:p>
        </w:tc>
        <w:tc>
          <w:tcPr>
            <w:tcW w:w="1791" w:type="dxa"/>
          </w:tcPr>
          <w:p w14:paraId="3B5F6316" w14:textId="77777777" w:rsidR="004C4D4C" w:rsidRPr="006E5FF6" w:rsidRDefault="004C4D4C" w:rsidP="000A3293">
            <w:pPr>
              <w:rPr>
                <w:b/>
              </w:rPr>
            </w:pPr>
            <w:r w:rsidRPr="006E5FF6">
              <w:rPr>
                <w:b/>
              </w:rPr>
              <w:t>Valid Min</w:t>
            </w:r>
          </w:p>
        </w:tc>
        <w:tc>
          <w:tcPr>
            <w:tcW w:w="1791" w:type="dxa"/>
          </w:tcPr>
          <w:p w14:paraId="55691EEE" w14:textId="77777777" w:rsidR="004C4D4C" w:rsidRPr="006E5FF6" w:rsidRDefault="004C4D4C" w:rsidP="000A3293">
            <w:pPr>
              <w:rPr>
                <w:b/>
              </w:rPr>
            </w:pPr>
            <w:r w:rsidRPr="006E5FF6">
              <w:rPr>
                <w:b/>
              </w:rPr>
              <w:t>Valid Max</w:t>
            </w:r>
          </w:p>
        </w:tc>
      </w:tr>
      <w:tr w:rsidR="004C4D4C" w:rsidRPr="003E745F" w14:paraId="50AFC0B8" w14:textId="77777777" w:rsidTr="004C4D4C">
        <w:tc>
          <w:tcPr>
            <w:tcW w:w="1931" w:type="dxa"/>
          </w:tcPr>
          <w:p w14:paraId="3B44060D" w14:textId="77777777" w:rsidR="004C4D4C" w:rsidRPr="000D041D" w:rsidRDefault="004C4D4C" w:rsidP="000A3293">
            <w:pPr>
              <w:rPr>
                <w:rFonts w:ascii="Courier New" w:hAnsi="Courier New" w:cs="Courier New"/>
              </w:rPr>
            </w:pPr>
          </w:p>
        </w:tc>
        <w:tc>
          <w:tcPr>
            <w:tcW w:w="3649" w:type="dxa"/>
          </w:tcPr>
          <w:p w14:paraId="3BA8F970" w14:textId="77777777" w:rsidR="004C4D4C" w:rsidRPr="000D041D" w:rsidRDefault="004C4D4C" w:rsidP="000A3293">
            <w:pPr>
              <w:rPr>
                <w:rFonts w:ascii="Courier New" w:hAnsi="Courier New" w:cs="Courier New"/>
              </w:rPr>
            </w:pPr>
          </w:p>
        </w:tc>
        <w:tc>
          <w:tcPr>
            <w:tcW w:w="1991" w:type="dxa"/>
          </w:tcPr>
          <w:p w14:paraId="5C7619EC" w14:textId="77777777" w:rsidR="004C4D4C" w:rsidRPr="003E745F" w:rsidRDefault="004C4D4C" w:rsidP="000A3293"/>
        </w:tc>
        <w:tc>
          <w:tcPr>
            <w:tcW w:w="1797" w:type="dxa"/>
          </w:tcPr>
          <w:p w14:paraId="39CD6394" w14:textId="77777777" w:rsidR="004C4D4C" w:rsidRPr="006E5FF6" w:rsidRDefault="004C4D4C" w:rsidP="000A3293">
            <w:pPr>
              <w:rPr>
                <w:vertAlign w:val="superscript"/>
              </w:rPr>
            </w:pPr>
          </w:p>
        </w:tc>
        <w:tc>
          <w:tcPr>
            <w:tcW w:w="1791" w:type="dxa"/>
          </w:tcPr>
          <w:p w14:paraId="1771ED60" w14:textId="77777777" w:rsidR="004C4D4C" w:rsidRPr="003E745F" w:rsidRDefault="004C4D4C" w:rsidP="000A3293"/>
        </w:tc>
        <w:tc>
          <w:tcPr>
            <w:tcW w:w="1791" w:type="dxa"/>
          </w:tcPr>
          <w:p w14:paraId="08AC2FBB" w14:textId="77777777" w:rsidR="004C4D4C" w:rsidRPr="003E745F" w:rsidRDefault="004C4D4C" w:rsidP="000A3293"/>
        </w:tc>
      </w:tr>
      <w:tr w:rsidR="004C4D4C" w:rsidRPr="003E745F" w14:paraId="78FEE809" w14:textId="77777777" w:rsidTr="004C4D4C">
        <w:tc>
          <w:tcPr>
            <w:tcW w:w="1931" w:type="dxa"/>
          </w:tcPr>
          <w:p w14:paraId="01813DFF" w14:textId="77777777" w:rsidR="004C4D4C" w:rsidRPr="000D041D" w:rsidRDefault="004C4D4C" w:rsidP="000A3293">
            <w:pPr>
              <w:rPr>
                <w:rFonts w:ascii="Courier New" w:hAnsi="Courier New" w:cs="Courier New"/>
              </w:rPr>
            </w:pPr>
          </w:p>
        </w:tc>
        <w:tc>
          <w:tcPr>
            <w:tcW w:w="3649" w:type="dxa"/>
          </w:tcPr>
          <w:p w14:paraId="5634095F" w14:textId="77777777" w:rsidR="004C4D4C" w:rsidRPr="000D041D" w:rsidRDefault="004C4D4C" w:rsidP="000A3293">
            <w:pPr>
              <w:rPr>
                <w:rFonts w:ascii="Courier New" w:hAnsi="Courier New" w:cs="Courier New"/>
              </w:rPr>
            </w:pPr>
          </w:p>
        </w:tc>
        <w:tc>
          <w:tcPr>
            <w:tcW w:w="1991" w:type="dxa"/>
          </w:tcPr>
          <w:p w14:paraId="25586206" w14:textId="77777777" w:rsidR="004C4D4C" w:rsidRPr="003E745F" w:rsidRDefault="004C4D4C" w:rsidP="000A3293"/>
        </w:tc>
        <w:tc>
          <w:tcPr>
            <w:tcW w:w="1797" w:type="dxa"/>
          </w:tcPr>
          <w:p w14:paraId="4AB53D52" w14:textId="77777777" w:rsidR="004C4D4C" w:rsidRPr="003E745F" w:rsidRDefault="004C4D4C" w:rsidP="000A3293"/>
        </w:tc>
        <w:tc>
          <w:tcPr>
            <w:tcW w:w="1791" w:type="dxa"/>
          </w:tcPr>
          <w:p w14:paraId="25FE5506" w14:textId="77777777" w:rsidR="004C4D4C" w:rsidRPr="003E745F" w:rsidRDefault="004C4D4C" w:rsidP="000A3293"/>
        </w:tc>
        <w:tc>
          <w:tcPr>
            <w:tcW w:w="1791" w:type="dxa"/>
          </w:tcPr>
          <w:p w14:paraId="29107FAD" w14:textId="77777777" w:rsidR="004C4D4C" w:rsidRPr="003E745F" w:rsidRDefault="004C4D4C" w:rsidP="000A3293"/>
        </w:tc>
      </w:tr>
    </w:tbl>
    <w:p w14:paraId="097173ED" w14:textId="77777777" w:rsidR="0030246B" w:rsidRDefault="0030246B" w:rsidP="000A3293"/>
    <w:p w14:paraId="607902FE" w14:textId="1562378C" w:rsidR="0030246B" w:rsidRDefault="008E57CC" w:rsidP="000A3293">
      <w:pPr>
        <w:pStyle w:val="Heading4"/>
      </w:pPr>
      <w:bookmarkStart w:id="837" w:name="_J2735WeatherReport"/>
      <w:bookmarkEnd w:id="837"/>
      <w:r w:rsidRPr="008E57CC">
        <w:t>J2735WeatherReport</w:t>
      </w:r>
    </w:p>
    <w:p w14:paraId="73F9C55B" w14:textId="77777777" w:rsidR="008E57CC" w:rsidRDefault="008E57CC" w:rsidP="000A3293"/>
    <w:tbl>
      <w:tblPr>
        <w:tblStyle w:val="TableGrid"/>
        <w:tblW w:w="0" w:type="auto"/>
        <w:tblLook w:val="04A0" w:firstRow="1" w:lastRow="0" w:firstColumn="1" w:lastColumn="0" w:noHBand="0" w:noVBand="1"/>
      </w:tblPr>
      <w:tblGrid>
        <w:gridCol w:w="2065"/>
        <w:gridCol w:w="3585"/>
        <w:gridCol w:w="1977"/>
        <w:gridCol w:w="1790"/>
        <w:gridCol w:w="1765"/>
        <w:gridCol w:w="1768"/>
      </w:tblGrid>
      <w:tr w:rsidR="004C4D4C" w:rsidRPr="006E5FF6" w14:paraId="73E7164B" w14:textId="77777777" w:rsidTr="004C4D4C">
        <w:tc>
          <w:tcPr>
            <w:tcW w:w="1931" w:type="dxa"/>
          </w:tcPr>
          <w:p w14:paraId="66189974" w14:textId="77777777" w:rsidR="004C4D4C" w:rsidRPr="006E5FF6" w:rsidRDefault="004C4D4C" w:rsidP="000A3293">
            <w:pPr>
              <w:rPr>
                <w:b/>
              </w:rPr>
            </w:pPr>
            <w:r w:rsidRPr="006E5FF6">
              <w:rPr>
                <w:b/>
              </w:rPr>
              <w:t>Name</w:t>
            </w:r>
          </w:p>
        </w:tc>
        <w:tc>
          <w:tcPr>
            <w:tcW w:w="3649" w:type="dxa"/>
          </w:tcPr>
          <w:p w14:paraId="58C3DE77" w14:textId="77777777" w:rsidR="004C4D4C" w:rsidRPr="006E5FF6" w:rsidRDefault="004C4D4C" w:rsidP="000A3293">
            <w:pPr>
              <w:rPr>
                <w:b/>
              </w:rPr>
            </w:pPr>
            <w:r w:rsidRPr="006E5FF6">
              <w:rPr>
                <w:b/>
              </w:rPr>
              <w:t>Type</w:t>
            </w:r>
          </w:p>
        </w:tc>
        <w:tc>
          <w:tcPr>
            <w:tcW w:w="1991" w:type="dxa"/>
          </w:tcPr>
          <w:p w14:paraId="6D3A6793" w14:textId="77777777" w:rsidR="004C4D4C" w:rsidRPr="006E5FF6" w:rsidRDefault="004C4D4C" w:rsidP="000A3293">
            <w:pPr>
              <w:rPr>
                <w:b/>
              </w:rPr>
            </w:pPr>
            <w:r w:rsidRPr="006E5FF6">
              <w:rPr>
                <w:b/>
              </w:rPr>
              <w:t>Description</w:t>
            </w:r>
          </w:p>
        </w:tc>
        <w:tc>
          <w:tcPr>
            <w:tcW w:w="1797" w:type="dxa"/>
          </w:tcPr>
          <w:p w14:paraId="74A46544" w14:textId="77777777" w:rsidR="004C4D4C" w:rsidRPr="006E5FF6" w:rsidRDefault="004C4D4C" w:rsidP="000A3293">
            <w:pPr>
              <w:rPr>
                <w:b/>
              </w:rPr>
            </w:pPr>
            <w:r w:rsidRPr="006E5FF6">
              <w:rPr>
                <w:b/>
              </w:rPr>
              <w:t>Units</w:t>
            </w:r>
          </w:p>
        </w:tc>
        <w:tc>
          <w:tcPr>
            <w:tcW w:w="1791" w:type="dxa"/>
          </w:tcPr>
          <w:p w14:paraId="61CDCD13" w14:textId="77777777" w:rsidR="004C4D4C" w:rsidRPr="006E5FF6" w:rsidRDefault="004C4D4C" w:rsidP="000A3293">
            <w:pPr>
              <w:rPr>
                <w:b/>
              </w:rPr>
            </w:pPr>
            <w:r w:rsidRPr="006E5FF6">
              <w:rPr>
                <w:b/>
              </w:rPr>
              <w:t>Valid Min</w:t>
            </w:r>
          </w:p>
        </w:tc>
        <w:tc>
          <w:tcPr>
            <w:tcW w:w="1791" w:type="dxa"/>
          </w:tcPr>
          <w:p w14:paraId="2F4136FB" w14:textId="77777777" w:rsidR="004C4D4C" w:rsidRPr="006E5FF6" w:rsidRDefault="004C4D4C" w:rsidP="000A3293">
            <w:pPr>
              <w:rPr>
                <w:b/>
              </w:rPr>
            </w:pPr>
            <w:r w:rsidRPr="006E5FF6">
              <w:rPr>
                <w:b/>
              </w:rPr>
              <w:t>Valid Max</w:t>
            </w:r>
          </w:p>
        </w:tc>
      </w:tr>
      <w:tr w:rsidR="004C4D4C" w:rsidRPr="003E745F" w14:paraId="5D56ADBF" w14:textId="77777777" w:rsidTr="004C4D4C">
        <w:tc>
          <w:tcPr>
            <w:tcW w:w="1931" w:type="dxa"/>
          </w:tcPr>
          <w:p w14:paraId="034F36A8" w14:textId="77777777" w:rsidR="004C4D4C" w:rsidRPr="000D041D" w:rsidRDefault="004C4D4C" w:rsidP="000A3293">
            <w:pPr>
              <w:rPr>
                <w:rFonts w:ascii="Courier New" w:hAnsi="Courier New" w:cs="Courier New"/>
              </w:rPr>
            </w:pPr>
          </w:p>
        </w:tc>
        <w:tc>
          <w:tcPr>
            <w:tcW w:w="3649" w:type="dxa"/>
          </w:tcPr>
          <w:p w14:paraId="10F084CE" w14:textId="77777777" w:rsidR="004C4D4C" w:rsidRPr="000D041D" w:rsidRDefault="004C4D4C" w:rsidP="000A3293">
            <w:pPr>
              <w:rPr>
                <w:rFonts w:ascii="Courier New" w:hAnsi="Courier New" w:cs="Courier New"/>
              </w:rPr>
            </w:pPr>
          </w:p>
        </w:tc>
        <w:tc>
          <w:tcPr>
            <w:tcW w:w="1991" w:type="dxa"/>
          </w:tcPr>
          <w:p w14:paraId="76238809" w14:textId="77777777" w:rsidR="004C4D4C" w:rsidRPr="003E745F" w:rsidRDefault="004C4D4C" w:rsidP="000A3293"/>
        </w:tc>
        <w:tc>
          <w:tcPr>
            <w:tcW w:w="1797" w:type="dxa"/>
          </w:tcPr>
          <w:p w14:paraId="4C26B0C3" w14:textId="77777777" w:rsidR="004C4D4C" w:rsidRPr="006E5FF6" w:rsidRDefault="004C4D4C" w:rsidP="000A3293">
            <w:pPr>
              <w:rPr>
                <w:vertAlign w:val="superscript"/>
              </w:rPr>
            </w:pPr>
          </w:p>
        </w:tc>
        <w:tc>
          <w:tcPr>
            <w:tcW w:w="1791" w:type="dxa"/>
          </w:tcPr>
          <w:p w14:paraId="03580D79" w14:textId="77777777" w:rsidR="004C4D4C" w:rsidRPr="003E745F" w:rsidRDefault="004C4D4C" w:rsidP="000A3293"/>
        </w:tc>
        <w:tc>
          <w:tcPr>
            <w:tcW w:w="1791" w:type="dxa"/>
          </w:tcPr>
          <w:p w14:paraId="64098C42" w14:textId="77777777" w:rsidR="004C4D4C" w:rsidRPr="003E745F" w:rsidRDefault="004C4D4C" w:rsidP="000A3293"/>
        </w:tc>
      </w:tr>
      <w:tr w:rsidR="004C4D4C" w:rsidRPr="003E745F" w14:paraId="21E49881" w14:textId="77777777" w:rsidTr="004C4D4C">
        <w:tc>
          <w:tcPr>
            <w:tcW w:w="1931" w:type="dxa"/>
          </w:tcPr>
          <w:p w14:paraId="61545632" w14:textId="77777777" w:rsidR="004C4D4C" w:rsidRPr="000D041D" w:rsidRDefault="004C4D4C" w:rsidP="000A3293">
            <w:pPr>
              <w:rPr>
                <w:rFonts w:ascii="Courier New" w:hAnsi="Courier New" w:cs="Courier New"/>
              </w:rPr>
            </w:pPr>
          </w:p>
        </w:tc>
        <w:tc>
          <w:tcPr>
            <w:tcW w:w="3649" w:type="dxa"/>
          </w:tcPr>
          <w:p w14:paraId="7B7BA5E2" w14:textId="77777777" w:rsidR="004C4D4C" w:rsidRPr="000D041D" w:rsidRDefault="004C4D4C" w:rsidP="000A3293">
            <w:pPr>
              <w:rPr>
                <w:rFonts w:ascii="Courier New" w:hAnsi="Courier New" w:cs="Courier New"/>
              </w:rPr>
            </w:pPr>
          </w:p>
        </w:tc>
        <w:tc>
          <w:tcPr>
            <w:tcW w:w="1991" w:type="dxa"/>
          </w:tcPr>
          <w:p w14:paraId="5197DA9E" w14:textId="77777777" w:rsidR="004C4D4C" w:rsidRPr="003E745F" w:rsidRDefault="004C4D4C" w:rsidP="000A3293"/>
        </w:tc>
        <w:tc>
          <w:tcPr>
            <w:tcW w:w="1797" w:type="dxa"/>
          </w:tcPr>
          <w:p w14:paraId="49AAC1A1" w14:textId="77777777" w:rsidR="004C4D4C" w:rsidRPr="003E745F" w:rsidRDefault="004C4D4C" w:rsidP="000A3293"/>
        </w:tc>
        <w:tc>
          <w:tcPr>
            <w:tcW w:w="1791" w:type="dxa"/>
          </w:tcPr>
          <w:p w14:paraId="36D31C59" w14:textId="77777777" w:rsidR="004C4D4C" w:rsidRPr="003E745F" w:rsidRDefault="004C4D4C" w:rsidP="000A3293"/>
        </w:tc>
        <w:tc>
          <w:tcPr>
            <w:tcW w:w="1791" w:type="dxa"/>
          </w:tcPr>
          <w:p w14:paraId="5BF35A85" w14:textId="77777777" w:rsidR="004C4D4C" w:rsidRPr="003E745F" w:rsidRDefault="004C4D4C" w:rsidP="000A3293"/>
        </w:tc>
      </w:tr>
      <w:tr w:rsidR="00DE1570" w:rsidRPr="003E745F" w14:paraId="60310D70" w14:textId="77777777" w:rsidTr="00DE1570">
        <w:tc>
          <w:tcPr>
            <w:tcW w:w="1931" w:type="dxa"/>
          </w:tcPr>
          <w:p w14:paraId="6D1AA54F" w14:textId="77777777" w:rsidR="00DE1570" w:rsidRDefault="00DE1570" w:rsidP="00823070">
            <w:pPr>
              <w:rPr>
                <w:rFonts w:ascii="Courier New" w:hAnsi="Courier New" w:cs="Courier New"/>
              </w:rPr>
            </w:pPr>
            <w:r w:rsidRPr="009C1A82">
              <w:rPr>
                <w:rFonts w:ascii="Courier New" w:hAnsi="Courier New" w:cs="Courier New"/>
              </w:rPr>
              <w:t>weatherAirPres</w:t>
            </w:r>
          </w:p>
        </w:tc>
        <w:tc>
          <w:tcPr>
            <w:tcW w:w="3649" w:type="dxa"/>
          </w:tcPr>
          <w:p w14:paraId="3244B7B8"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1148D69A" w14:textId="77777777" w:rsidR="00DE1570" w:rsidRDefault="00DE1570" w:rsidP="00823070"/>
        </w:tc>
        <w:tc>
          <w:tcPr>
            <w:tcW w:w="1797" w:type="dxa"/>
          </w:tcPr>
          <w:p w14:paraId="325D93BC" w14:textId="77777777" w:rsidR="00DE1570" w:rsidRDefault="00DE1570" w:rsidP="00823070">
            <w:r w:rsidRPr="00EB5357">
              <w:t>hectopascals (hPa)</w:t>
            </w:r>
          </w:p>
        </w:tc>
        <w:tc>
          <w:tcPr>
            <w:tcW w:w="1791" w:type="dxa"/>
          </w:tcPr>
          <w:p w14:paraId="4AF95934" w14:textId="77777777" w:rsidR="00DE1570" w:rsidRDefault="00DE1570" w:rsidP="00823070">
            <w:r>
              <w:t>580.0</w:t>
            </w:r>
          </w:p>
        </w:tc>
        <w:tc>
          <w:tcPr>
            <w:tcW w:w="1791" w:type="dxa"/>
          </w:tcPr>
          <w:p w14:paraId="5AE00BC9" w14:textId="77777777" w:rsidR="00DE1570" w:rsidRDefault="00DE1570" w:rsidP="00823070">
            <w:r>
              <w:t>1090.0</w:t>
            </w:r>
          </w:p>
        </w:tc>
      </w:tr>
      <w:tr w:rsidR="00DE1570" w:rsidRPr="003E745F" w14:paraId="7613F04E" w14:textId="77777777" w:rsidTr="00DE1570">
        <w:tc>
          <w:tcPr>
            <w:tcW w:w="1931" w:type="dxa"/>
          </w:tcPr>
          <w:p w14:paraId="54DD5F59" w14:textId="77777777" w:rsidR="00DE1570" w:rsidRDefault="00DE1570" w:rsidP="00823070">
            <w:pPr>
              <w:rPr>
                <w:rFonts w:ascii="Courier New" w:hAnsi="Courier New" w:cs="Courier New"/>
              </w:rPr>
            </w:pPr>
            <w:r w:rsidRPr="009C1A82">
              <w:rPr>
                <w:rFonts w:ascii="Courier New" w:hAnsi="Courier New" w:cs="Courier New"/>
              </w:rPr>
              <w:t>weatherAirTemp</w:t>
            </w:r>
          </w:p>
        </w:tc>
        <w:tc>
          <w:tcPr>
            <w:tcW w:w="3649" w:type="dxa"/>
          </w:tcPr>
          <w:p w14:paraId="4B9FB51E" w14:textId="77777777" w:rsidR="00DE1570" w:rsidRDefault="00DE1570" w:rsidP="00823070">
            <w:pPr>
              <w:rPr>
                <w:rFonts w:ascii="Courier New" w:hAnsi="Courier New" w:cs="Courier New"/>
              </w:rPr>
            </w:pPr>
            <w:r>
              <w:rPr>
                <w:rFonts w:ascii="Courier New" w:hAnsi="Courier New" w:cs="Courier New"/>
              </w:rPr>
              <w:t>decimal</w:t>
            </w:r>
          </w:p>
        </w:tc>
        <w:tc>
          <w:tcPr>
            <w:tcW w:w="1991" w:type="dxa"/>
          </w:tcPr>
          <w:p w14:paraId="48F42D4B" w14:textId="77777777" w:rsidR="00DE1570" w:rsidRDefault="00DE1570" w:rsidP="00823070"/>
        </w:tc>
        <w:tc>
          <w:tcPr>
            <w:tcW w:w="1797" w:type="dxa"/>
          </w:tcPr>
          <w:p w14:paraId="5A7A7794" w14:textId="77777777" w:rsidR="00DE1570" w:rsidRDefault="00DE1570" w:rsidP="00823070">
            <w:r>
              <w:t>Centigrade (Celcius)</w:t>
            </w:r>
          </w:p>
        </w:tc>
        <w:tc>
          <w:tcPr>
            <w:tcW w:w="1791" w:type="dxa"/>
          </w:tcPr>
          <w:p w14:paraId="274A40BC" w14:textId="77777777" w:rsidR="00DE1570" w:rsidRDefault="00DE1570" w:rsidP="00823070">
            <w:r>
              <w:t>-40.0</w:t>
            </w:r>
          </w:p>
        </w:tc>
        <w:tc>
          <w:tcPr>
            <w:tcW w:w="1791" w:type="dxa"/>
          </w:tcPr>
          <w:p w14:paraId="66A22936" w14:textId="77777777" w:rsidR="00DE1570" w:rsidRDefault="00DE1570" w:rsidP="00823070">
            <w:r>
              <w:t>151.0</w:t>
            </w:r>
          </w:p>
        </w:tc>
      </w:tr>
    </w:tbl>
    <w:p w14:paraId="5015298C" w14:textId="77777777" w:rsidR="008E57CC" w:rsidRDefault="008E57CC" w:rsidP="000A3293"/>
    <w:p w14:paraId="56E7B281" w14:textId="6CD0F51B" w:rsidR="008E57CC" w:rsidRDefault="00D13329" w:rsidP="000A3293">
      <w:pPr>
        <w:pStyle w:val="Heading4"/>
      </w:pPr>
      <w:bookmarkStart w:id="838" w:name="_J2735WeatherProbe"/>
      <w:bookmarkEnd w:id="838"/>
      <w:r w:rsidRPr="00D13329">
        <w:t>J2735WeatherProbe</w:t>
      </w:r>
    </w:p>
    <w:p w14:paraId="3CE048CC" w14:textId="77777777" w:rsidR="00D13329" w:rsidRDefault="00D1332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4265D1" w14:textId="77777777" w:rsidTr="004C4D4C">
        <w:tc>
          <w:tcPr>
            <w:tcW w:w="1931" w:type="dxa"/>
          </w:tcPr>
          <w:p w14:paraId="59BB4DD3" w14:textId="77777777" w:rsidR="004C4D4C" w:rsidRPr="006E5FF6" w:rsidRDefault="004C4D4C" w:rsidP="000A3293">
            <w:pPr>
              <w:rPr>
                <w:b/>
              </w:rPr>
            </w:pPr>
            <w:r w:rsidRPr="006E5FF6">
              <w:rPr>
                <w:b/>
              </w:rPr>
              <w:t>Name</w:t>
            </w:r>
          </w:p>
        </w:tc>
        <w:tc>
          <w:tcPr>
            <w:tcW w:w="3649" w:type="dxa"/>
          </w:tcPr>
          <w:p w14:paraId="01A58401" w14:textId="77777777" w:rsidR="004C4D4C" w:rsidRPr="006E5FF6" w:rsidRDefault="004C4D4C" w:rsidP="000A3293">
            <w:pPr>
              <w:rPr>
                <w:b/>
              </w:rPr>
            </w:pPr>
            <w:r w:rsidRPr="006E5FF6">
              <w:rPr>
                <w:b/>
              </w:rPr>
              <w:t>Type</w:t>
            </w:r>
          </w:p>
        </w:tc>
        <w:tc>
          <w:tcPr>
            <w:tcW w:w="1991" w:type="dxa"/>
          </w:tcPr>
          <w:p w14:paraId="45C5C080" w14:textId="77777777" w:rsidR="004C4D4C" w:rsidRPr="006E5FF6" w:rsidRDefault="004C4D4C" w:rsidP="000A3293">
            <w:pPr>
              <w:rPr>
                <w:b/>
              </w:rPr>
            </w:pPr>
            <w:r w:rsidRPr="006E5FF6">
              <w:rPr>
                <w:b/>
              </w:rPr>
              <w:t>Description</w:t>
            </w:r>
          </w:p>
        </w:tc>
        <w:tc>
          <w:tcPr>
            <w:tcW w:w="1797" w:type="dxa"/>
          </w:tcPr>
          <w:p w14:paraId="4E76D9CC" w14:textId="77777777" w:rsidR="004C4D4C" w:rsidRPr="006E5FF6" w:rsidRDefault="004C4D4C" w:rsidP="000A3293">
            <w:pPr>
              <w:rPr>
                <w:b/>
              </w:rPr>
            </w:pPr>
            <w:r w:rsidRPr="006E5FF6">
              <w:rPr>
                <w:b/>
              </w:rPr>
              <w:t>Units</w:t>
            </w:r>
          </w:p>
        </w:tc>
        <w:tc>
          <w:tcPr>
            <w:tcW w:w="1791" w:type="dxa"/>
          </w:tcPr>
          <w:p w14:paraId="408E509C" w14:textId="77777777" w:rsidR="004C4D4C" w:rsidRPr="006E5FF6" w:rsidRDefault="004C4D4C" w:rsidP="000A3293">
            <w:pPr>
              <w:rPr>
                <w:b/>
              </w:rPr>
            </w:pPr>
            <w:r w:rsidRPr="006E5FF6">
              <w:rPr>
                <w:b/>
              </w:rPr>
              <w:t>Valid Min</w:t>
            </w:r>
          </w:p>
        </w:tc>
        <w:tc>
          <w:tcPr>
            <w:tcW w:w="1791" w:type="dxa"/>
          </w:tcPr>
          <w:p w14:paraId="2EB740EC" w14:textId="77777777" w:rsidR="004C4D4C" w:rsidRPr="006E5FF6" w:rsidRDefault="004C4D4C" w:rsidP="000A3293">
            <w:pPr>
              <w:rPr>
                <w:b/>
              </w:rPr>
            </w:pPr>
            <w:r w:rsidRPr="006E5FF6">
              <w:rPr>
                <w:b/>
              </w:rPr>
              <w:t>Valid Max</w:t>
            </w:r>
          </w:p>
        </w:tc>
      </w:tr>
      <w:tr w:rsidR="004C4D4C" w:rsidRPr="003E745F" w14:paraId="0C4A2290" w14:textId="77777777" w:rsidTr="004C4D4C">
        <w:tc>
          <w:tcPr>
            <w:tcW w:w="1931" w:type="dxa"/>
          </w:tcPr>
          <w:p w14:paraId="5948D2B9" w14:textId="77777777" w:rsidR="004C4D4C" w:rsidRPr="000D041D" w:rsidRDefault="004C4D4C" w:rsidP="000A3293">
            <w:pPr>
              <w:rPr>
                <w:rFonts w:ascii="Courier New" w:hAnsi="Courier New" w:cs="Courier New"/>
              </w:rPr>
            </w:pPr>
          </w:p>
        </w:tc>
        <w:tc>
          <w:tcPr>
            <w:tcW w:w="3649" w:type="dxa"/>
          </w:tcPr>
          <w:p w14:paraId="59C8EE34" w14:textId="77777777" w:rsidR="004C4D4C" w:rsidRPr="000D041D" w:rsidRDefault="004C4D4C" w:rsidP="000A3293">
            <w:pPr>
              <w:rPr>
                <w:rFonts w:ascii="Courier New" w:hAnsi="Courier New" w:cs="Courier New"/>
              </w:rPr>
            </w:pPr>
          </w:p>
        </w:tc>
        <w:tc>
          <w:tcPr>
            <w:tcW w:w="1991" w:type="dxa"/>
          </w:tcPr>
          <w:p w14:paraId="0C67296B" w14:textId="77777777" w:rsidR="004C4D4C" w:rsidRPr="003E745F" w:rsidRDefault="004C4D4C" w:rsidP="000A3293"/>
        </w:tc>
        <w:tc>
          <w:tcPr>
            <w:tcW w:w="1797" w:type="dxa"/>
          </w:tcPr>
          <w:p w14:paraId="6CACB041" w14:textId="77777777" w:rsidR="004C4D4C" w:rsidRPr="006E5FF6" w:rsidRDefault="004C4D4C" w:rsidP="000A3293">
            <w:pPr>
              <w:rPr>
                <w:vertAlign w:val="superscript"/>
              </w:rPr>
            </w:pPr>
          </w:p>
        </w:tc>
        <w:tc>
          <w:tcPr>
            <w:tcW w:w="1791" w:type="dxa"/>
          </w:tcPr>
          <w:p w14:paraId="37F2AB45" w14:textId="77777777" w:rsidR="004C4D4C" w:rsidRPr="003E745F" w:rsidRDefault="004C4D4C" w:rsidP="000A3293"/>
        </w:tc>
        <w:tc>
          <w:tcPr>
            <w:tcW w:w="1791" w:type="dxa"/>
          </w:tcPr>
          <w:p w14:paraId="73A14111" w14:textId="77777777" w:rsidR="004C4D4C" w:rsidRPr="003E745F" w:rsidRDefault="004C4D4C" w:rsidP="000A3293"/>
        </w:tc>
      </w:tr>
      <w:tr w:rsidR="004C4D4C" w:rsidRPr="003E745F" w14:paraId="49B8095C" w14:textId="77777777" w:rsidTr="004C4D4C">
        <w:tc>
          <w:tcPr>
            <w:tcW w:w="1931" w:type="dxa"/>
          </w:tcPr>
          <w:p w14:paraId="131CABAF" w14:textId="77777777" w:rsidR="004C4D4C" w:rsidRPr="000D041D" w:rsidRDefault="004C4D4C" w:rsidP="000A3293">
            <w:pPr>
              <w:rPr>
                <w:rFonts w:ascii="Courier New" w:hAnsi="Courier New" w:cs="Courier New"/>
              </w:rPr>
            </w:pPr>
          </w:p>
        </w:tc>
        <w:tc>
          <w:tcPr>
            <w:tcW w:w="3649" w:type="dxa"/>
          </w:tcPr>
          <w:p w14:paraId="4DF302FC" w14:textId="77777777" w:rsidR="004C4D4C" w:rsidRPr="000D041D" w:rsidRDefault="004C4D4C" w:rsidP="000A3293">
            <w:pPr>
              <w:rPr>
                <w:rFonts w:ascii="Courier New" w:hAnsi="Courier New" w:cs="Courier New"/>
              </w:rPr>
            </w:pPr>
          </w:p>
        </w:tc>
        <w:tc>
          <w:tcPr>
            <w:tcW w:w="1991" w:type="dxa"/>
          </w:tcPr>
          <w:p w14:paraId="7EC6500A" w14:textId="77777777" w:rsidR="004C4D4C" w:rsidRPr="003E745F" w:rsidRDefault="004C4D4C" w:rsidP="000A3293"/>
        </w:tc>
        <w:tc>
          <w:tcPr>
            <w:tcW w:w="1797" w:type="dxa"/>
          </w:tcPr>
          <w:p w14:paraId="18F98F50" w14:textId="77777777" w:rsidR="004C4D4C" w:rsidRPr="003E745F" w:rsidRDefault="004C4D4C" w:rsidP="000A3293"/>
        </w:tc>
        <w:tc>
          <w:tcPr>
            <w:tcW w:w="1791" w:type="dxa"/>
          </w:tcPr>
          <w:p w14:paraId="38FBB752" w14:textId="77777777" w:rsidR="004C4D4C" w:rsidRPr="003E745F" w:rsidRDefault="004C4D4C" w:rsidP="000A3293"/>
        </w:tc>
        <w:tc>
          <w:tcPr>
            <w:tcW w:w="1791" w:type="dxa"/>
          </w:tcPr>
          <w:p w14:paraId="2BB494AA" w14:textId="77777777" w:rsidR="004C4D4C" w:rsidRPr="003E745F" w:rsidRDefault="004C4D4C" w:rsidP="000A3293"/>
        </w:tc>
      </w:tr>
    </w:tbl>
    <w:p w14:paraId="035598D3" w14:textId="77777777" w:rsidR="00D13329" w:rsidRDefault="00D13329" w:rsidP="000A3293"/>
    <w:p w14:paraId="05D47A8C" w14:textId="373DA5DB" w:rsidR="00D13329" w:rsidRDefault="00E274B6" w:rsidP="000A3293">
      <w:pPr>
        <w:pStyle w:val="Heading4"/>
      </w:pPr>
      <w:bookmarkStart w:id="839" w:name="_J2735ObstacleDetection"/>
      <w:bookmarkEnd w:id="839"/>
      <w:r w:rsidRPr="00E274B6">
        <w:t>J2735ObstacleDetection</w:t>
      </w:r>
    </w:p>
    <w:p w14:paraId="4DE4B8C1" w14:textId="77777777" w:rsidR="00E274B6" w:rsidRDefault="00E274B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D2FFCA4" w14:textId="77777777" w:rsidTr="004C4D4C">
        <w:tc>
          <w:tcPr>
            <w:tcW w:w="1931" w:type="dxa"/>
          </w:tcPr>
          <w:p w14:paraId="344BF2D4" w14:textId="77777777" w:rsidR="004C4D4C" w:rsidRPr="006E5FF6" w:rsidRDefault="004C4D4C" w:rsidP="000A3293">
            <w:pPr>
              <w:rPr>
                <w:b/>
              </w:rPr>
            </w:pPr>
            <w:r w:rsidRPr="006E5FF6">
              <w:rPr>
                <w:b/>
              </w:rPr>
              <w:t>Name</w:t>
            </w:r>
          </w:p>
        </w:tc>
        <w:tc>
          <w:tcPr>
            <w:tcW w:w="3649" w:type="dxa"/>
          </w:tcPr>
          <w:p w14:paraId="60AF71C6" w14:textId="77777777" w:rsidR="004C4D4C" w:rsidRPr="006E5FF6" w:rsidRDefault="004C4D4C" w:rsidP="000A3293">
            <w:pPr>
              <w:rPr>
                <w:b/>
              </w:rPr>
            </w:pPr>
            <w:r w:rsidRPr="006E5FF6">
              <w:rPr>
                <w:b/>
              </w:rPr>
              <w:t>Type</w:t>
            </w:r>
          </w:p>
        </w:tc>
        <w:tc>
          <w:tcPr>
            <w:tcW w:w="1991" w:type="dxa"/>
          </w:tcPr>
          <w:p w14:paraId="45ACB310" w14:textId="77777777" w:rsidR="004C4D4C" w:rsidRPr="006E5FF6" w:rsidRDefault="004C4D4C" w:rsidP="000A3293">
            <w:pPr>
              <w:rPr>
                <w:b/>
              </w:rPr>
            </w:pPr>
            <w:r w:rsidRPr="006E5FF6">
              <w:rPr>
                <w:b/>
              </w:rPr>
              <w:t>Description</w:t>
            </w:r>
          </w:p>
        </w:tc>
        <w:tc>
          <w:tcPr>
            <w:tcW w:w="1797" w:type="dxa"/>
          </w:tcPr>
          <w:p w14:paraId="0D5E4981" w14:textId="77777777" w:rsidR="004C4D4C" w:rsidRPr="006E5FF6" w:rsidRDefault="004C4D4C" w:rsidP="000A3293">
            <w:pPr>
              <w:rPr>
                <w:b/>
              </w:rPr>
            </w:pPr>
            <w:r w:rsidRPr="006E5FF6">
              <w:rPr>
                <w:b/>
              </w:rPr>
              <w:t>Units</w:t>
            </w:r>
          </w:p>
        </w:tc>
        <w:tc>
          <w:tcPr>
            <w:tcW w:w="1791" w:type="dxa"/>
          </w:tcPr>
          <w:p w14:paraId="7536816C" w14:textId="77777777" w:rsidR="004C4D4C" w:rsidRPr="006E5FF6" w:rsidRDefault="004C4D4C" w:rsidP="000A3293">
            <w:pPr>
              <w:rPr>
                <w:b/>
              </w:rPr>
            </w:pPr>
            <w:r w:rsidRPr="006E5FF6">
              <w:rPr>
                <w:b/>
              </w:rPr>
              <w:t>Valid Min</w:t>
            </w:r>
          </w:p>
        </w:tc>
        <w:tc>
          <w:tcPr>
            <w:tcW w:w="1791" w:type="dxa"/>
          </w:tcPr>
          <w:p w14:paraId="471008D7" w14:textId="77777777" w:rsidR="004C4D4C" w:rsidRPr="006E5FF6" w:rsidRDefault="004C4D4C" w:rsidP="000A3293">
            <w:pPr>
              <w:rPr>
                <w:b/>
              </w:rPr>
            </w:pPr>
            <w:r w:rsidRPr="006E5FF6">
              <w:rPr>
                <w:b/>
              </w:rPr>
              <w:t>Valid Max</w:t>
            </w:r>
          </w:p>
        </w:tc>
      </w:tr>
      <w:tr w:rsidR="004C4D4C" w:rsidRPr="003E745F" w14:paraId="4635AD7D" w14:textId="77777777" w:rsidTr="004C4D4C">
        <w:tc>
          <w:tcPr>
            <w:tcW w:w="1931" w:type="dxa"/>
          </w:tcPr>
          <w:p w14:paraId="44FC05EE" w14:textId="77777777" w:rsidR="004C4D4C" w:rsidRPr="000D041D" w:rsidRDefault="004C4D4C" w:rsidP="000A3293">
            <w:pPr>
              <w:rPr>
                <w:rFonts w:ascii="Courier New" w:hAnsi="Courier New" w:cs="Courier New"/>
              </w:rPr>
            </w:pPr>
          </w:p>
        </w:tc>
        <w:tc>
          <w:tcPr>
            <w:tcW w:w="3649" w:type="dxa"/>
          </w:tcPr>
          <w:p w14:paraId="137C59F3" w14:textId="77777777" w:rsidR="004C4D4C" w:rsidRPr="000D041D" w:rsidRDefault="004C4D4C" w:rsidP="000A3293">
            <w:pPr>
              <w:rPr>
                <w:rFonts w:ascii="Courier New" w:hAnsi="Courier New" w:cs="Courier New"/>
              </w:rPr>
            </w:pPr>
          </w:p>
        </w:tc>
        <w:tc>
          <w:tcPr>
            <w:tcW w:w="1991" w:type="dxa"/>
          </w:tcPr>
          <w:p w14:paraId="249374A1" w14:textId="77777777" w:rsidR="004C4D4C" w:rsidRPr="003E745F" w:rsidRDefault="004C4D4C" w:rsidP="000A3293"/>
        </w:tc>
        <w:tc>
          <w:tcPr>
            <w:tcW w:w="1797" w:type="dxa"/>
          </w:tcPr>
          <w:p w14:paraId="47EE048D" w14:textId="77777777" w:rsidR="004C4D4C" w:rsidRPr="006E5FF6" w:rsidRDefault="004C4D4C" w:rsidP="000A3293">
            <w:pPr>
              <w:rPr>
                <w:vertAlign w:val="superscript"/>
              </w:rPr>
            </w:pPr>
          </w:p>
        </w:tc>
        <w:tc>
          <w:tcPr>
            <w:tcW w:w="1791" w:type="dxa"/>
          </w:tcPr>
          <w:p w14:paraId="11317AAE" w14:textId="77777777" w:rsidR="004C4D4C" w:rsidRPr="003E745F" w:rsidRDefault="004C4D4C" w:rsidP="000A3293"/>
        </w:tc>
        <w:tc>
          <w:tcPr>
            <w:tcW w:w="1791" w:type="dxa"/>
          </w:tcPr>
          <w:p w14:paraId="323C1671" w14:textId="77777777" w:rsidR="004C4D4C" w:rsidRPr="003E745F" w:rsidRDefault="004C4D4C" w:rsidP="000A3293"/>
        </w:tc>
      </w:tr>
      <w:tr w:rsidR="004C4D4C" w:rsidRPr="003E745F" w14:paraId="368D7724" w14:textId="77777777" w:rsidTr="004C4D4C">
        <w:tc>
          <w:tcPr>
            <w:tcW w:w="1931" w:type="dxa"/>
          </w:tcPr>
          <w:p w14:paraId="144D7658" w14:textId="77777777" w:rsidR="004C4D4C" w:rsidRPr="000D041D" w:rsidRDefault="004C4D4C" w:rsidP="000A3293">
            <w:pPr>
              <w:rPr>
                <w:rFonts w:ascii="Courier New" w:hAnsi="Courier New" w:cs="Courier New"/>
              </w:rPr>
            </w:pPr>
          </w:p>
        </w:tc>
        <w:tc>
          <w:tcPr>
            <w:tcW w:w="3649" w:type="dxa"/>
          </w:tcPr>
          <w:p w14:paraId="7AC1D0F4" w14:textId="77777777" w:rsidR="004C4D4C" w:rsidRPr="000D041D" w:rsidRDefault="004C4D4C" w:rsidP="000A3293">
            <w:pPr>
              <w:rPr>
                <w:rFonts w:ascii="Courier New" w:hAnsi="Courier New" w:cs="Courier New"/>
              </w:rPr>
            </w:pPr>
          </w:p>
        </w:tc>
        <w:tc>
          <w:tcPr>
            <w:tcW w:w="1991" w:type="dxa"/>
          </w:tcPr>
          <w:p w14:paraId="787A0950" w14:textId="77777777" w:rsidR="004C4D4C" w:rsidRPr="003E745F" w:rsidRDefault="004C4D4C" w:rsidP="000A3293"/>
        </w:tc>
        <w:tc>
          <w:tcPr>
            <w:tcW w:w="1797" w:type="dxa"/>
          </w:tcPr>
          <w:p w14:paraId="7CC438D2" w14:textId="77777777" w:rsidR="004C4D4C" w:rsidRPr="003E745F" w:rsidRDefault="004C4D4C" w:rsidP="000A3293"/>
        </w:tc>
        <w:tc>
          <w:tcPr>
            <w:tcW w:w="1791" w:type="dxa"/>
          </w:tcPr>
          <w:p w14:paraId="0EC4CCC0" w14:textId="77777777" w:rsidR="004C4D4C" w:rsidRPr="003E745F" w:rsidRDefault="004C4D4C" w:rsidP="000A3293"/>
        </w:tc>
        <w:tc>
          <w:tcPr>
            <w:tcW w:w="1791" w:type="dxa"/>
          </w:tcPr>
          <w:p w14:paraId="2EEF89FD" w14:textId="77777777" w:rsidR="004C4D4C" w:rsidRPr="003E745F" w:rsidRDefault="004C4D4C" w:rsidP="000A3293"/>
        </w:tc>
      </w:tr>
    </w:tbl>
    <w:p w14:paraId="5A90B5EE" w14:textId="77777777" w:rsidR="00E274B6" w:rsidRDefault="00E274B6" w:rsidP="000A3293"/>
    <w:p w14:paraId="7CA041ED" w14:textId="15A38248" w:rsidR="00E274B6" w:rsidRDefault="00E45AA5" w:rsidP="000A3293">
      <w:pPr>
        <w:pStyle w:val="Heading4"/>
      </w:pPr>
      <w:bookmarkStart w:id="840" w:name="_J2735DisabledVehicle"/>
      <w:bookmarkEnd w:id="840"/>
      <w:r w:rsidRPr="00E45AA5">
        <w:t>J2735DisabledVehicle</w:t>
      </w:r>
    </w:p>
    <w:p w14:paraId="6CEF4497" w14:textId="77777777" w:rsidR="00E45AA5" w:rsidRDefault="00E45AA5"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6A076D6" w14:textId="77777777" w:rsidTr="004C4D4C">
        <w:tc>
          <w:tcPr>
            <w:tcW w:w="1931" w:type="dxa"/>
          </w:tcPr>
          <w:p w14:paraId="6C207DD0" w14:textId="77777777" w:rsidR="004C4D4C" w:rsidRPr="006E5FF6" w:rsidRDefault="004C4D4C" w:rsidP="000A3293">
            <w:pPr>
              <w:rPr>
                <w:b/>
              </w:rPr>
            </w:pPr>
            <w:r w:rsidRPr="006E5FF6">
              <w:rPr>
                <w:b/>
              </w:rPr>
              <w:t>Name</w:t>
            </w:r>
          </w:p>
        </w:tc>
        <w:tc>
          <w:tcPr>
            <w:tcW w:w="3649" w:type="dxa"/>
          </w:tcPr>
          <w:p w14:paraId="35877752" w14:textId="77777777" w:rsidR="004C4D4C" w:rsidRPr="006E5FF6" w:rsidRDefault="004C4D4C" w:rsidP="000A3293">
            <w:pPr>
              <w:rPr>
                <w:b/>
              </w:rPr>
            </w:pPr>
            <w:r w:rsidRPr="006E5FF6">
              <w:rPr>
                <w:b/>
              </w:rPr>
              <w:t>Type</w:t>
            </w:r>
          </w:p>
        </w:tc>
        <w:tc>
          <w:tcPr>
            <w:tcW w:w="1991" w:type="dxa"/>
          </w:tcPr>
          <w:p w14:paraId="28F947DA" w14:textId="77777777" w:rsidR="004C4D4C" w:rsidRPr="006E5FF6" w:rsidRDefault="004C4D4C" w:rsidP="000A3293">
            <w:pPr>
              <w:rPr>
                <w:b/>
              </w:rPr>
            </w:pPr>
            <w:r w:rsidRPr="006E5FF6">
              <w:rPr>
                <w:b/>
              </w:rPr>
              <w:t>Description</w:t>
            </w:r>
          </w:p>
        </w:tc>
        <w:tc>
          <w:tcPr>
            <w:tcW w:w="1797" w:type="dxa"/>
          </w:tcPr>
          <w:p w14:paraId="7E463F79" w14:textId="77777777" w:rsidR="004C4D4C" w:rsidRPr="006E5FF6" w:rsidRDefault="004C4D4C" w:rsidP="000A3293">
            <w:pPr>
              <w:rPr>
                <w:b/>
              </w:rPr>
            </w:pPr>
            <w:r w:rsidRPr="006E5FF6">
              <w:rPr>
                <w:b/>
              </w:rPr>
              <w:t>Units</w:t>
            </w:r>
          </w:p>
        </w:tc>
        <w:tc>
          <w:tcPr>
            <w:tcW w:w="1791" w:type="dxa"/>
          </w:tcPr>
          <w:p w14:paraId="67FDF785" w14:textId="77777777" w:rsidR="004C4D4C" w:rsidRPr="006E5FF6" w:rsidRDefault="004C4D4C" w:rsidP="000A3293">
            <w:pPr>
              <w:rPr>
                <w:b/>
              </w:rPr>
            </w:pPr>
            <w:r w:rsidRPr="006E5FF6">
              <w:rPr>
                <w:b/>
              </w:rPr>
              <w:t>Valid Min</w:t>
            </w:r>
          </w:p>
        </w:tc>
        <w:tc>
          <w:tcPr>
            <w:tcW w:w="1791" w:type="dxa"/>
          </w:tcPr>
          <w:p w14:paraId="150D9F2E" w14:textId="77777777" w:rsidR="004C4D4C" w:rsidRPr="006E5FF6" w:rsidRDefault="004C4D4C" w:rsidP="000A3293">
            <w:pPr>
              <w:rPr>
                <w:b/>
              </w:rPr>
            </w:pPr>
            <w:r w:rsidRPr="006E5FF6">
              <w:rPr>
                <w:b/>
              </w:rPr>
              <w:t>Valid Max</w:t>
            </w:r>
          </w:p>
        </w:tc>
      </w:tr>
      <w:tr w:rsidR="004C4D4C" w:rsidRPr="003E745F" w14:paraId="1AD3B8F9" w14:textId="77777777" w:rsidTr="004C4D4C">
        <w:tc>
          <w:tcPr>
            <w:tcW w:w="1931" w:type="dxa"/>
          </w:tcPr>
          <w:p w14:paraId="14FBC264" w14:textId="77777777" w:rsidR="004C4D4C" w:rsidRPr="000D041D" w:rsidRDefault="004C4D4C" w:rsidP="000A3293">
            <w:pPr>
              <w:rPr>
                <w:rFonts w:ascii="Courier New" w:hAnsi="Courier New" w:cs="Courier New"/>
              </w:rPr>
            </w:pPr>
          </w:p>
        </w:tc>
        <w:tc>
          <w:tcPr>
            <w:tcW w:w="3649" w:type="dxa"/>
          </w:tcPr>
          <w:p w14:paraId="195D3738" w14:textId="77777777" w:rsidR="004C4D4C" w:rsidRPr="000D041D" w:rsidRDefault="004C4D4C" w:rsidP="000A3293">
            <w:pPr>
              <w:rPr>
                <w:rFonts w:ascii="Courier New" w:hAnsi="Courier New" w:cs="Courier New"/>
              </w:rPr>
            </w:pPr>
          </w:p>
        </w:tc>
        <w:tc>
          <w:tcPr>
            <w:tcW w:w="1991" w:type="dxa"/>
          </w:tcPr>
          <w:p w14:paraId="281C1E5C" w14:textId="77777777" w:rsidR="004C4D4C" w:rsidRPr="003E745F" w:rsidRDefault="004C4D4C" w:rsidP="000A3293"/>
        </w:tc>
        <w:tc>
          <w:tcPr>
            <w:tcW w:w="1797" w:type="dxa"/>
          </w:tcPr>
          <w:p w14:paraId="59C5800B" w14:textId="77777777" w:rsidR="004C4D4C" w:rsidRPr="006E5FF6" w:rsidRDefault="004C4D4C" w:rsidP="000A3293">
            <w:pPr>
              <w:rPr>
                <w:vertAlign w:val="superscript"/>
              </w:rPr>
            </w:pPr>
          </w:p>
        </w:tc>
        <w:tc>
          <w:tcPr>
            <w:tcW w:w="1791" w:type="dxa"/>
          </w:tcPr>
          <w:p w14:paraId="08CE10EC" w14:textId="77777777" w:rsidR="004C4D4C" w:rsidRPr="003E745F" w:rsidRDefault="004C4D4C" w:rsidP="000A3293"/>
        </w:tc>
        <w:tc>
          <w:tcPr>
            <w:tcW w:w="1791" w:type="dxa"/>
          </w:tcPr>
          <w:p w14:paraId="646BE8ED" w14:textId="77777777" w:rsidR="004C4D4C" w:rsidRPr="003E745F" w:rsidRDefault="004C4D4C" w:rsidP="000A3293"/>
        </w:tc>
      </w:tr>
      <w:tr w:rsidR="004C4D4C" w:rsidRPr="003E745F" w14:paraId="40CA18A5" w14:textId="77777777" w:rsidTr="004C4D4C">
        <w:tc>
          <w:tcPr>
            <w:tcW w:w="1931" w:type="dxa"/>
          </w:tcPr>
          <w:p w14:paraId="476BD903" w14:textId="77777777" w:rsidR="004C4D4C" w:rsidRPr="000D041D" w:rsidRDefault="004C4D4C" w:rsidP="000A3293">
            <w:pPr>
              <w:rPr>
                <w:rFonts w:ascii="Courier New" w:hAnsi="Courier New" w:cs="Courier New"/>
              </w:rPr>
            </w:pPr>
          </w:p>
        </w:tc>
        <w:tc>
          <w:tcPr>
            <w:tcW w:w="3649" w:type="dxa"/>
          </w:tcPr>
          <w:p w14:paraId="0F71168B" w14:textId="77777777" w:rsidR="004C4D4C" w:rsidRPr="000D041D" w:rsidRDefault="004C4D4C" w:rsidP="000A3293">
            <w:pPr>
              <w:rPr>
                <w:rFonts w:ascii="Courier New" w:hAnsi="Courier New" w:cs="Courier New"/>
              </w:rPr>
            </w:pPr>
          </w:p>
        </w:tc>
        <w:tc>
          <w:tcPr>
            <w:tcW w:w="1991" w:type="dxa"/>
          </w:tcPr>
          <w:p w14:paraId="007A8CCB" w14:textId="77777777" w:rsidR="004C4D4C" w:rsidRPr="003E745F" w:rsidRDefault="004C4D4C" w:rsidP="000A3293"/>
        </w:tc>
        <w:tc>
          <w:tcPr>
            <w:tcW w:w="1797" w:type="dxa"/>
          </w:tcPr>
          <w:p w14:paraId="7878075B" w14:textId="77777777" w:rsidR="004C4D4C" w:rsidRPr="003E745F" w:rsidRDefault="004C4D4C" w:rsidP="000A3293"/>
        </w:tc>
        <w:tc>
          <w:tcPr>
            <w:tcW w:w="1791" w:type="dxa"/>
          </w:tcPr>
          <w:p w14:paraId="2FBF366E" w14:textId="77777777" w:rsidR="004C4D4C" w:rsidRPr="003E745F" w:rsidRDefault="004C4D4C" w:rsidP="000A3293"/>
        </w:tc>
        <w:tc>
          <w:tcPr>
            <w:tcW w:w="1791" w:type="dxa"/>
          </w:tcPr>
          <w:p w14:paraId="5597EF74" w14:textId="77777777" w:rsidR="004C4D4C" w:rsidRPr="003E745F" w:rsidRDefault="004C4D4C" w:rsidP="000A3293"/>
        </w:tc>
      </w:tr>
    </w:tbl>
    <w:p w14:paraId="32273DAE" w14:textId="77777777" w:rsidR="00E45AA5" w:rsidRDefault="00E45AA5" w:rsidP="000A3293"/>
    <w:p w14:paraId="26761A8C" w14:textId="4C69B913" w:rsidR="00E45AA5" w:rsidRDefault="006D1AAC" w:rsidP="000A3293">
      <w:pPr>
        <w:pStyle w:val="Heading4"/>
      </w:pPr>
      <w:bookmarkStart w:id="841" w:name="_J2735SpeedProfile"/>
      <w:bookmarkEnd w:id="841"/>
      <w:r w:rsidRPr="006D1AAC">
        <w:t>J2735SpeedProfile</w:t>
      </w:r>
    </w:p>
    <w:p w14:paraId="6404B2F9" w14:textId="77777777" w:rsidR="006D1AAC" w:rsidRDefault="006D1AAC"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8890014" w14:textId="77777777" w:rsidTr="004C4D4C">
        <w:tc>
          <w:tcPr>
            <w:tcW w:w="1931" w:type="dxa"/>
          </w:tcPr>
          <w:p w14:paraId="2420542D" w14:textId="77777777" w:rsidR="004C4D4C" w:rsidRPr="006E5FF6" w:rsidRDefault="004C4D4C" w:rsidP="000A3293">
            <w:pPr>
              <w:rPr>
                <w:b/>
              </w:rPr>
            </w:pPr>
            <w:r w:rsidRPr="006E5FF6">
              <w:rPr>
                <w:b/>
              </w:rPr>
              <w:t>Name</w:t>
            </w:r>
          </w:p>
        </w:tc>
        <w:tc>
          <w:tcPr>
            <w:tcW w:w="3649" w:type="dxa"/>
          </w:tcPr>
          <w:p w14:paraId="0749FAD9" w14:textId="77777777" w:rsidR="004C4D4C" w:rsidRPr="006E5FF6" w:rsidRDefault="004C4D4C" w:rsidP="000A3293">
            <w:pPr>
              <w:rPr>
                <w:b/>
              </w:rPr>
            </w:pPr>
            <w:r w:rsidRPr="006E5FF6">
              <w:rPr>
                <w:b/>
              </w:rPr>
              <w:t>Type</w:t>
            </w:r>
          </w:p>
        </w:tc>
        <w:tc>
          <w:tcPr>
            <w:tcW w:w="1991" w:type="dxa"/>
          </w:tcPr>
          <w:p w14:paraId="3C2908A9" w14:textId="77777777" w:rsidR="004C4D4C" w:rsidRPr="006E5FF6" w:rsidRDefault="004C4D4C" w:rsidP="000A3293">
            <w:pPr>
              <w:rPr>
                <w:b/>
              </w:rPr>
            </w:pPr>
            <w:r w:rsidRPr="006E5FF6">
              <w:rPr>
                <w:b/>
              </w:rPr>
              <w:t>Description</w:t>
            </w:r>
          </w:p>
        </w:tc>
        <w:tc>
          <w:tcPr>
            <w:tcW w:w="1797" w:type="dxa"/>
          </w:tcPr>
          <w:p w14:paraId="0D3E0D38" w14:textId="77777777" w:rsidR="004C4D4C" w:rsidRPr="006E5FF6" w:rsidRDefault="004C4D4C" w:rsidP="000A3293">
            <w:pPr>
              <w:rPr>
                <w:b/>
              </w:rPr>
            </w:pPr>
            <w:r w:rsidRPr="006E5FF6">
              <w:rPr>
                <w:b/>
              </w:rPr>
              <w:t>Units</w:t>
            </w:r>
          </w:p>
        </w:tc>
        <w:tc>
          <w:tcPr>
            <w:tcW w:w="1791" w:type="dxa"/>
          </w:tcPr>
          <w:p w14:paraId="208DDE4F" w14:textId="77777777" w:rsidR="004C4D4C" w:rsidRPr="006E5FF6" w:rsidRDefault="004C4D4C" w:rsidP="000A3293">
            <w:pPr>
              <w:rPr>
                <w:b/>
              </w:rPr>
            </w:pPr>
            <w:r w:rsidRPr="006E5FF6">
              <w:rPr>
                <w:b/>
              </w:rPr>
              <w:t>Valid Min</w:t>
            </w:r>
          </w:p>
        </w:tc>
        <w:tc>
          <w:tcPr>
            <w:tcW w:w="1791" w:type="dxa"/>
          </w:tcPr>
          <w:p w14:paraId="7D9642AE" w14:textId="77777777" w:rsidR="004C4D4C" w:rsidRPr="006E5FF6" w:rsidRDefault="004C4D4C" w:rsidP="000A3293">
            <w:pPr>
              <w:rPr>
                <w:b/>
              </w:rPr>
            </w:pPr>
            <w:r w:rsidRPr="006E5FF6">
              <w:rPr>
                <w:b/>
              </w:rPr>
              <w:t>Valid Max</w:t>
            </w:r>
          </w:p>
        </w:tc>
      </w:tr>
      <w:tr w:rsidR="004C4D4C" w:rsidRPr="003E745F" w14:paraId="518360D0" w14:textId="77777777" w:rsidTr="004C4D4C">
        <w:tc>
          <w:tcPr>
            <w:tcW w:w="1931" w:type="dxa"/>
          </w:tcPr>
          <w:p w14:paraId="0AD4C447" w14:textId="77777777" w:rsidR="004C4D4C" w:rsidRPr="000D041D" w:rsidRDefault="004C4D4C" w:rsidP="000A3293">
            <w:pPr>
              <w:rPr>
                <w:rFonts w:ascii="Courier New" w:hAnsi="Courier New" w:cs="Courier New"/>
              </w:rPr>
            </w:pPr>
          </w:p>
        </w:tc>
        <w:tc>
          <w:tcPr>
            <w:tcW w:w="3649" w:type="dxa"/>
          </w:tcPr>
          <w:p w14:paraId="1F7A966F" w14:textId="77777777" w:rsidR="004C4D4C" w:rsidRPr="000D041D" w:rsidRDefault="004C4D4C" w:rsidP="000A3293">
            <w:pPr>
              <w:rPr>
                <w:rFonts w:ascii="Courier New" w:hAnsi="Courier New" w:cs="Courier New"/>
              </w:rPr>
            </w:pPr>
          </w:p>
        </w:tc>
        <w:tc>
          <w:tcPr>
            <w:tcW w:w="1991" w:type="dxa"/>
          </w:tcPr>
          <w:p w14:paraId="3CE9F478" w14:textId="77777777" w:rsidR="004C4D4C" w:rsidRPr="003E745F" w:rsidRDefault="004C4D4C" w:rsidP="000A3293"/>
        </w:tc>
        <w:tc>
          <w:tcPr>
            <w:tcW w:w="1797" w:type="dxa"/>
          </w:tcPr>
          <w:p w14:paraId="765478C1" w14:textId="77777777" w:rsidR="004C4D4C" w:rsidRPr="006E5FF6" w:rsidRDefault="004C4D4C" w:rsidP="000A3293">
            <w:pPr>
              <w:rPr>
                <w:vertAlign w:val="superscript"/>
              </w:rPr>
            </w:pPr>
          </w:p>
        </w:tc>
        <w:tc>
          <w:tcPr>
            <w:tcW w:w="1791" w:type="dxa"/>
          </w:tcPr>
          <w:p w14:paraId="21A98A2A" w14:textId="77777777" w:rsidR="004C4D4C" w:rsidRPr="003E745F" w:rsidRDefault="004C4D4C" w:rsidP="000A3293"/>
        </w:tc>
        <w:tc>
          <w:tcPr>
            <w:tcW w:w="1791" w:type="dxa"/>
          </w:tcPr>
          <w:p w14:paraId="00261F17" w14:textId="77777777" w:rsidR="004C4D4C" w:rsidRPr="003E745F" w:rsidRDefault="004C4D4C" w:rsidP="000A3293"/>
        </w:tc>
      </w:tr>
      <w:tr w:rsidR="004C4D4C" w:rsidRPr="003E745F" w14:paraId="0BB94904" w14:textId="77777777" w:rsidTr="004C4D4C">
        <w:tc>
          <w:tcPr>
            <w:tcW w:w="1931" w:type="dxa"/>
          </w:tcPr>
          <w:p w14:paraId="3825F2E4" w14:textId="77777777" w:rsidR="004C4D4C" w:rsidRPr="000D041D" w:rsidRDefault="004C4D4C" w:rsidP="000A3293">
            <w:pPr>
              <w:rPr>
                <w:rFonts w:ascii="Courier New" w:hAnsi="Courier New" w:cs="Courier New"/>
              </w:rPr>
            </w:pPr>
          </w:p>
        </w:tc>
        <w:tc>
          <w:tcPr>
            <w:tcW w:w="3649" w:type="dxa"/>
          </w:tcPr>
          <w:p w14:paraId="22E3E933" w14:textId="77777777" w:rsidR="004C4D4C" w:rsidRPr="000D041D" w:rsidRDefault="004C4D4C" w:rsidP="000A3293">
            <w:pPr>
              <w:rPr>
                <w:rFonts w:ascii="Courier New" w:hAnsi="Courier New" w:cs="Courier New"/>
              </w:rPr>
            </w:pPr>
          </w:p>
        </w:tc>
        <w:tc>
          <w:tcPr>
            <w:tcW w:w="1991" w:type="dxa"/>
          </w:tcPr>
          <w:p w14:paraId="1C76113C" w14:textId="77777777" w:rsidR="004C4D4C" w:rsidRPr="003E745F" w:rsidRDefault="004C4D4C" w:rsidP="000A3293"/>
        </w:tc>
        <w:tc>
          <w:tcPr>
            <w:tcW w:w="1797" w:type="dxa"/>
          </w:tcPr>
          <w:p w14:paraId="787FFE1D" w14:textId="77777777" w:rsidR="004C4D4C" w:rsidRPr="003E745F" w:rsidRDefault="004C4D4C" w:rsidP="000A3293"/>
        </w:tc>
        <w:tc>
          <w:tcPr>
            <w:tcW w:w="1791" w:type="dxa"/>
          </w:tcPr>
          <w:p w14:paraId="61449E23" w14:textId="77777777" w:rsidR="004C4D4C" w:rsidRPr="003E745F" w:rsidRDefault="004C4D4C" w:rsidP="000A3293"/>
        </w:tc>
        <w:tc>
          <w:tcPr>
            <w:tcW w:w="1791" w:type="dxa"/>
          </w:tcPr>
          <w:p w14:paraId="20738B72" w14:textId="77777777" w:rsidR="004C4D4C" w:rsidRPr="003E745F" w:rsidRDefault="004C4D4C" w:rsidP="000A3293"/>
        </w:tc>
      </w:tr>
    </w:tbl>
    <w:p w14:paraId="2352EAB4" w14:textId="77777777" w:rsidR="006D1AAC" w:rsidRDefault="006D1AAC" w:rsidP="000A3293"/>
    <w:p w14:paraId="3F02B29D" w14:textId="0C8B4B4B" w:rsidR="006D1AAC" w:rsidRDefault="007251EE" w:rsidP="000A3293">
      <w:pPr>
        <w:pStyle w:val="Heading4"/>
      </w:pPr>
      <w:bookmarkStart w:id="842" w:name="_J2735RTCMPackage"/>
      <w:bookmarkEnd w:id="842"/>
      <w:r w:rsidRPr="007251EE">
        <w:t>J2735RTCMPackage</w:t>
      </w:r>
    </w:p>
    <w:p w14:paraId="1F474E46" w14:textId="77777777" w:rsidR="007251EE" w:rsidRDefault="007251EE"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5CD449C" w14:textId="77777777" w:rsidTr="004C4D4C">
        <w:tc>
          <w:tcPr>
            <w:tcW w:w="1931" w:type="dxa"/>
          </w:tcPr>
          <w:p w14:paraId="5E32E58F" w14:textId="77777777" w:rsidR="004C4D4C" w:rsidRPr="006E5FF6" w:rsidRDefault="004C4D4C" w:rsidP="000A3293">
            <w:pPr>
              <w:rPr>
                <w:b/>
              </w:rPr>
            </w:pPr>
            <w:r w:rsidRPr="006E5FF6">
              <w:rPr>
                <w:b/>
              </w:rPr>
              <w:t>Name</w:t>
            </w:r>
          </w:p>
        </w:tc>
        <w:tc>
          <w:tcPr>
            <w:tcW w:w="3649" w:type="dxa"/>
          </w:tcPr>
          <w:p w14:paraId="619D873F" w14:textId="77777777" w:rsidR="004C4D4C" w:rsidRPr="006E5FF6" w:rsidRDefault="004C4D4C" w:rsidP="000A3293">
            <w:pPr>
              <w:rPr>
                <w:b/>
              </w:rPr>
            </w:pPr>
            <w:r w:rsidRPr="006E5FF6">
              <w:rPr>
                <w:b/>
              </w:rPr>
              <w:t>Type</w:t>
            </w:r>
          </w:p>
        </w:tc>
        <w:tc>
          <w:tcPr>
            <w:tcW w:w="1991" w:type="dxa"/>
          </w:tcPr>
          <w:p w14:paraId="735A7618" w14:textId="77777777" w:rsidR="004C4D4C" w:rsidRPr="006E5FF6" w:rsidRDefault="004C4D4C" w:rsidP="000A3293">
            <w:pPr>
              <w:rPr>
                <w:b/>
              </w:rPr>
            </w:pPr>
            <w:r w:rsidRPr="006E5FF6">
              <w:rPr>
                <w:b/>
              </w:rPr>
              <w:t>Description</w:t>
            </w:r>
          </w:p>
        </w:tc>
        <w:tc>
          <w:tcPr>
            <w:tcW w:w="1797" w:type="dxa"/>
          </w:tcPr>
          <w:p w14:paraId="70715A5F" w14:textId="77777777" w:rsidR="004C4D4C" w:rsidRPr="006E5FF6" w:rsidRDefault="004C4D4C" w:rsidP="000A3293">
            <w:pPr>
              <w:rPr>
                <w:b/>
              </w:rPr>
            </w:pPr>
            <w:r w:rsidRPr="006E5FF6">
              <w:rPr>
                <w:b/>
              </w:rPr>
              <w:t>Units</w:t>
            </w:r>
          </w:p>
        </w:tc>
        <w:tc>
          <w:tcPr>
            <w:tcW w:w="1791" w:type="dxa"/>
          </w:tcPr>
          <w:p w14:paraId="47A4DED4" w14:textId="77777777" w:rsidR="004C4D4C" w:rsidRPr="006E5FF6" w:rsidRDefault="004C4D4C" w:rsidP="000A3293">
            <w:pPr>
              <w:rPr>
                <w:b/>
              </w:rPr>
            </w:pPr>
            <w:r w:rsidRPr="006E5FF6">
              <w:rPr>
                <w:b/>
              </w:rPr>
              <w:t>Valid Min</w:t>
            </w:r>
          </w:p>
        </w:tc>
        <w:tc>
          <w:tcPr>
            <w:tcW w:w="1791" w:type="dxa"/>
          </w:tcPr>
          <w:p w14:paraId="1B054FA6" w14:textId="77777777" w:rsidR="004C4D4C" w:rsidRPr="006E5FF6" w:rsidRDefault="004C4D4C" w:rsidP="000A3293">
            <w:pPr>
              <w:rPr>
                <w:b/>
              </w:rPr>
            </w:pPr>
            <w:r w:rsidRPr="006E5FF6">
              <w:rPr>
                <w:b/>
              </w:rPr>
              <w:t>Valid Max</w:t>
            </w:r>
          </w:p>
        </w:tc>
      </w:tr>
      <w:tr w:rsidR="004C4D4C" w:rsidRPr="003E745F" w14:paraId="07D81D0C" w14:textId="77777777" w:rsidTr="004C4D4C">
        <w:tc>
          <w:tcPr>
            <w:tcW w:w="1931" w:type="dxa"/>
          </w:tcPr>
          <w:p w14:paraId="1ECDDC15" w14:textId="77777777" w:rsidR="004C4D4C" w:rsidRPr="000D041D" w:rsidRDefault="004C4D4C" w:rsidP="000A3293">
            <w:pPr>
              <w:rPr>
                <w:rFonts w:ascii="Courier New" w:hAnsi="Courier New" w:cs="Courier New"/>
              </w:rPr>
            </w:pPr>
          </w:p>
        </w:tc>
        <w:tc>
          <w:tcPr>
            <w:tcW w:w="3649" w:type="dxa"/>
          </w:tcPr>
          <w:p w14:paraId="5A80C913" w14:textId="77777777" w:rsidR="004C4D4C" w:rsidRPr="000D041D" w:rsidRDefault="004C4D4C" w:rsidP="000A3293">
            <w:pPr>
              <w:rPr>
                <w:rFonts w:ascii="Courier New" w:hAnsi="Courier New" w:cs="Courier New"/>
              </w:rPr>
            </w:pPr>
          </w:p>
        </w:tc>
        <w:tc>
          <w:tcPr>
            <w:tcW w:w="1991" w:type="dxa"/>
          </w:tcPr>
          <w:p w14:paraId="19AEC7A1" w14:textId="77777777" w:rsidR="004C4D4C" w:rsidRPr="003E745F" w:rsidRDefault="004C4D4C" w:rsidP="000A3293"/>
        </w:tc>
        <w:tc>
          <w:tcPr>
            <w:tcW w:w="1797" w:type="dxa"/>
          </w:tcPr>
          <w:p w14:paraId="612D2A47" w14:textId="77777777" w:rsidR="004C4D4C" w:rsidRPr="006E5FF6" w:rsidRDefault="004C4D4C" w:rsidP="000A3293">
            <w:pPr>
              <w:rPr>
                <w:vertAlign w:val="superscript"/>
              </w:rPr>
            </w:pPr>
          </w:p>
        </w:tc>
        <w:tc>
          <w:tcPr>
            <w:tcW w:w="1791" w:type="dxa"/>
          </w:tcPr>
          <w:p w14:paraId="1CBBC7E0" w14:textId="77777777" w:rsidR="004C4D4C" w:rsidRPr="003E745F" w:rsidRDefault="004C4D4C" w:rsidP="000A3293"/>
        </w:tc>
        <w:tc>
          <w:tcPr>
            <w:tcW w:w="1791" w:type="dxa"/>
          </w:tcPr>
          <w:p w14:paraId="6AEFAD4C" w14:textId="77777777" w:rsidR="004C4D4C" w:rsidRPr="003E745F" w:rsidRDefault="004C4D4C" w:rsidP="000A3293"/>
        </w:tc>
      </w:tr>
      <w:tr w:rsidR="004C4D4C" w:rsidRPr="003E745F" w14:paraId="1DDC036F" w14:textId="77777777" w:rsidTr="004C4D4C">
        <w:tc>
          <w:tcPr>
            <w:tcW w:w="1931" w:type="dxa"/>
          </w:tcPr>
          <w:p w14:paraId="08DF0026" w14:textId="77777777" w:rsidR="004C4D4C" w:rsidRPr="000D041D" w:rsidRDefault="004C4D4C" w:rsidP="000A3293">
            <w:pPr>
              <w:rPr>
                <w:rFonts w:ascii="Courier New" w:hAnsi="Courier New" w:cs="Courier New"/>
              </w:rPr>
            </w:pPr>
          </w:p>
        </w:tc>
        <w:tc>
          <w:tcPr>
            <w:tcW w:w="3649" w:type="dxa"/>
          </w:tcPr>
          <w:p w14:paraId="6E155A6A" w14:textId="77777777" w:rsidR="004C4D4C" w:rsidRPr="000D041D" w:rsidRDefault="004C4D4C" w:rsidP="000A3293">
            <w:pPr>
              <w:rPr>
                <w:rFonts w:ascii="Courier New" w:hAnsi="Courier New" w:cs="Courier New"/>
              </w:rPr>
            </w:pPr>
          </w:p>
        </w:tc>
        <w:tc>
          <w:tcPr>
            <w:tcW w:w="1991" w:type="dxa"/>
          </w:tcPr>
          <w:p w14:paraId="443A7F95" w14:textId="77777777" w:rsidR="004C4D4C" w:rsidRPr="003E745F" w:rsidRDefault="004C4D4C" w:rsidP="000A3293"/>
        </w:tc>
        <w:tc>
          <w:tcPr>
            <w:tcW w:w="1797" w:type="dxa"/>
          </w:tcPr>
          <w:p w14:paraId="133D4056" w14:textId="77777777" w:rsidR="004C4D4C" w:rsidRPr="003E745F" w:rsidRDefault="004C4D4C" w:rsidP="000A3293"/>
        </w:tc>
        <w:tc>
          <w:tcPr>
            <w:tcW w:w="1791" w:type="dxa"/>
          </w:tcPr>
          <w:p w14:paraId="2FD9E87A" w14:textId="77777777" w:rsidR="004C4D4C" w:rsidRPr="003E745F" w:rsidRDefault="004C4D4C" w:rsidP="000A3293"/>
        </w:tc>
        <w:tc>
          <w:tcPr>
            <w:tcW w:w="1791" w:type="dxa"/>
          </w:tcPr>
          <w:p w14:paraId="55B863DD" w14:textId="77777777" w:rsidR="004C4D4C" w:rsidRPr="003E745F" w:rsidRDefault="004C4D4C" w:rsidP="000A3293"/>
        </w:tc>
      </w:tr>
    </w:tbl>
    <w:p w14:paraId="0D92A6E7" w14:textId="77777777" w:rsidR="007251EE" w:rsidRDefault="007251EE" w:rsidP="000A3293"/>
    <w:p w14:paraId="4E19ACBB" w14:textId="1682B99F" w:rsidR="007251EE" w:rsidRDefault="00E315AB" w:rsidP="000A3293">
      <w:pPr>
        <w:pStyle w:val="Heading4"/>
      </w:pPr>
      <w:bookmarkStart w:id="843" w:name="_J2735RegionalContent"/>
      <w:bookmarkEnd w:id="843"/>
      <w:r w:rsidRPr="00E315AB">
        <w:t>J2735RegionalContent</w:t>
      </w:r>
    </w:p>
    <w:p w14:paraId="0A5A2DD2" w14:textId="77777777" w:rsidR="00E315AB" w:rsidRDefault="00E315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4AFC923" w14:textId="77777777" w:rsidTr="004C4D4C">
        <w:tc>
          <w:tcPr>
            <w:tcW w:w="1931" w:type="dxa"/>
          </w:tcPr>
          <w:p w14:paraId="1C7C6D41" w14:textId="77777777" w:rsidR="004C4D4C" w:rsidRPr="006E5FF6" w:rsidRDefault="004C4D4C" w:rsidP="000A3293">
            <w:pPr>
              <w:rPr>
                <w:b/>
              </w:rPr>
            </w:pPr>
            <w:r w:rsidRPr="006E5FF6">
              <w:rPr>
                <w:b/>
              </w:rPr>
              <w:t>Name</w:t>
            </w:r>
          </w:p>
        </w:tc>
        <w:tc>
          <w:tcPr>
            <w:tcW w:w="3649" w:type="dxa"/>
          </w:tcPr>
          <w:p w14:paraId="6C78055E" w14:textId="77777777" w:rsidR="004C4D4C" w:rsidRPr="006E5FF6" w:rsidRDefault="004C4D4C" w:rsidP="000A3293">
            <w:pPr>
              <w:rPr>
                <w:b/>
              </w:rPr>
            </w:pPr>
            <w:r w:rsidRPr="006E5FF6">
              <w:rPr>
                <w:b/>
              </w:rPr>
              <w:t>Type</w:t>
            </w:r>
          </w:p>
        </w:tc>
        <w:tc>
          <w:tcPr>
            <w:tcW w:w="1991" w:type="dxa"/>
          </w:tcPr>
          <w:p w14:paraId="5372CE2D" w14:textId="77777777" w:rsidR="004C4D4C" w:rsidRPr="006E5FF6" w:rsidRDefault="004C4D4C" w:rsidP="000A3293">
            <w:pPr>
              <w:rPr>
                <w:b/>
              </w:rPr>
            </w:pPr>
            <w:r w:rsidRPr="006E5FF6">
              <w:rPr>
                <w:b/>
              </w:rPr>
              <w:t>Description</w:t>
            </w:r>
          </w:p>
        </w:tc>
        <w:tc>
          <w:tcPr>
            <w:tcW w:w="1797" w:type="dxa"/>
          </w:tcPr>
          <w:p w14:paraId="765C64E5" w14:textId="77777777" w:rsidR="004C4D4C" w:rsidRPr="006E5FF6" w:rsidRDefault="004C4D4C" w:rsidP="000A3293">
            <w:pPr>
              <w:rPr>
                <w:b/>
              </w:rPr>
            </w:pPr>
            <w:r w:rsidRPr="006E5FF6">
              <w:rPr>
                <w:b/>
              </w:rPr>
              <w:t>Units</w:t>
            </w:r>
          </w:p>
        </w:tc>
        <w:tc>
          <w:tcPr>
            <w:tcW w:w="1791" w:type="dxa"/>
          </w:tcPr>
          <w:p w14:paraId="51978925" w14:textId="77777777" w:rsidR="004C4D4C" w:rsidRPr="006E5FF6" w:rsidRDefault="004C4D4C" w:rsidP="000A3293">
            <w:pPr>
              <w:rPr>
                <w:b/>
              </w:rPr>
            </w:pPr>
            <w:r w:rsidRPr="006E5FF6">
              <w:rPr>
                <w:b/>
              </w:rPr>
              <w:t>Valid Min</w:t>
            </w:r>
          </w:p>
        </w:tc>
        <w:tc>
          <w:tcPr>
            <w:tcW w:w="1791" w:type="dxa"/>
          </w:tcPr>
          <w:p w14:paraId="3D753645" w14:textId="77777777" w:rsidR="004C4D4C" w:rsidRPr="006E5FF6" w:rsidRDefault="004C4D4C" w:rsidP="000A3293">
            <w:pPr>
              <w:rPr>
                <w:b/>
              </w:rPr>
            </w:pPr>
            <w:r w:rsidRPr="006E5FF6">
              <w:rPr>
                <w:b/>
              </w:rPr>
              <w:t>Valid Max</w:t>
            </w:r>
          </w:p>
        </w:tc>
      </w:tr>
      <w:tr w:rsidR="004C4D4C" w:rsidRPr="003E745F" w14:paraId="157EBB5C" w14:textId="77777777" w:rsidTr="004C4D4C">
        <w:tc>
          <w:tcPr>
            <w:tcW w:w="1931" w:type="dxa"/>
          </w:tcPr>
          <w:p w14:paraId="76C415E8" w14:textId="77777777" w:rsidR="004C4D4C" w:rsidRPr="000D041D" w:rsidRDefault="004C4D4C" w:rsidP="000A3293">
            <w:pPr>
              <w:rPr>
                <w:rFonts w:ascii="Courier New" w:hAnsi="Courier New" w:cs="Courier New"/>
              </w:rPr>
            </w:pPr>
          </w:p>
        </w:tc>
        <w:tc>
          <w:tcPr>
            <w:tcW w:w="3649" w:type="dxa"/>
          </w:tcPr>
          <w:p w14:paraId="5B896F73" w14:textId="77777777" w:rsidR="004C4D4C" w:rsidRPr="000D041D" w:rsidRDefault="004C4D4C" w:rsidP="000A3293">
            <w:pPr>
              <w:rPr>
                <w:rFonts w:ascii="Courier New" w:hAnsi="Courier New" w:cs="Courier New"/>
              </w:rPr>
            </w:pPr>
          </w:p>
        </w:tc>
        <w:tc>
          <w:tcPr>
            <w:tcW w:w="1991" w:type="dxa"/>
          </w:tcPr>
          <w:p w14:paraId="42856685" w14:textId="77777777" w:rsidR="004C4D4C" w:rsidRPr="003E745F" w:rsidRDefault="004C4D4C" w:rsidP="000A3293"/>
        </w:tc>
        <w:tc>
          <w:tcPr>
            <w:tcW w:w="1797" w:type="dxa"/>
          </w:tcPr>
          <w:p w14:paraId="12BACAB2" w14:textId="77777777" w:rsidR="004C4D4C" w:rsidRPr="006E5FF6" w:rsidRDefault="004C4D4C" w:rsidP="000A3293">
            <w:pPr>
              <w:rPr>
                <w:vertAlign w:val="superscript"/>
              </w:rPr>
            </w:pPr>
          </w:p>
        </w:tc>
        <w:tc>
          <w:tcPr>
            <w:tcW w:w="1791" w:type="dxa"/>
          </w:tcPr>
          <w:p w14:paraId="22FEC1FE" w14:textId="77777777" w:rsidR="004C4D4C" w:rsidRPr="003E745F" w:rsidRDefault="004C4D4C" w:rsidP="000A3293"/>
        </w:tc>
        <w:tc>
          <w:tcPr>
            <w:tcW w:w="1791" w:type="dxa"/>
          </w:tcPr>
          <w:p w14:paraId="2264F103" w14:textId="77777777" w:rsidR="004C4D4C" w:rsidRPr="003E745F" w:rsidRDefault="004C4D4C" w:rsidP="000A3293"/>
        </w:tc>
      </w:tr>
      <w:tr w:rsidR="004C4D4C" w:rsidRPr="003E745F" w14:paraId="369CE74E" w14:textId="77777777" w:rsidTr="004C4D4C">
        <w:tc>
          <w:tcPr>
            <w:tcW w:w="1931" w:type="dxa"/>
          </w:tcPr>
          <w:p w14:paraId="39E685E6" w14:textId="77777777" w:rsidR="004C4D4C" w:rsidRPr="000D041D" w:rsidRDefault="004C4D4C" w:rsidP="000A3293">
            <w:pPr>
              <w:rPr>
                <w:rFonts w:ascii="Courier New" w:hAnsi="Courier New" w:cs="Courier New"/>
              </w:rPr>
            </w:pPr>
          </w:p>
        </w:tc>
        <w:tc>
          <w:tcPr>
            <w:tcW w:w="3649" w:type="dxa"/>
          </w:tcPr>
          <w:p w14:paraId="5BAB9B59" w14:textId="77777777" w:rsidR="004C4D4C" w:rsidRPr="000D041D" w:rsidRDefault="004C4D4C" w:rsidP="000A3293">
            <w:pPr>
              <w:rPr>
                <w:rFonts w:ascii="Courier New" w:hAnsi="Courier New" w:cs="Courier New"/>
              </w:rPr>
            </w:pPr>
          </w:p>
        </w:tc>
        <w:tc>
          <w:tcPr>
            <w:tcW w:w="1991" w:type="dxa"/>
          </w:tcPr>
          <w:p w14:paraId="61739A85" w14:textId="77777777" w:rsidR="004C4D4C" w:rsidRPr="003E745F" w:rsidRDefault="004C4D4C" w:rsidP="000A3293"/>
        </w:tc>
        <w:tc>
          <w:tcPr>
            <w:tcW w:w="1797" w:type="dxa"/>
          </w:tcPr>
          <w:p w14:paraId="2AFBBD74" w14:textId="77777777" w:rsidR="004C4D4C" w:rsidRPr="003E745F" w:rsidRDefault="004C4D4C" w:rsidP="000A3293"/>
        </w:tc>
        <w:tc>
          <w:tcPr>
            <w:tcW w:w="1791" w:type="dxa"/>
          </w:tcPr>
          <w:p w14:paraId="169FDC84" w14:textId="77777777" w:rsidR="004C4D4C" w:rsidRPr="003E745F" w:rsidRDefault="004C4D4C" w:rsidP="000A3293"/>
        </w:tc>
        <w:tc>
          <w:tcPr>
            <w:tcW w:w="1791" w:type="dxa"/>
          </w:tcPr>
          <w:p w14:paraId="0DDB7179" w14:textId="77777777" w:rsidR="004C4D4C" w:rsidRPr="003E745F" w:rsidRDefault="004C4D4C" w:rsidP="000A3293"/>
        </w:tc>
      </w:tr>
    </w:tbl>
    <w:p w14:paraId="409C90C1" w14:textId="77777777" w:rsidR="00E315AB" w:rsidRDefault="00E315AB" w:rsidP="000A3293"/>
    <w:p w14:paraId="516A102F" w14:textId="419AF087" w:rsidR="00E315AB" w:rsidRDefault="00DC57ED" w:rsidP="000A3293">
      <w:pPr>
        <w:pStyle w:val="Heading4"/>
      </w:pPr>
      <w:bookmarkStart w:id="844" w:name="_J2735FullPositionVector"/>
      <w:bookmarkEnd w:id="844"/>
      <w:r w:rsidRPr="00DC57ED">
        <w:lastRenderedPageBreak/>
        <w:t>J2735FullPositionVector</w:t>
      </w:r>
    </w:p>
    <w:p w14:paraId="23CC92F7" w14:textId="77777777" w:rsidR="00DC57ED" w:rsidRDefault="00DC57ED"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C2CC962" w14:textId="77777777" w:rsidTr="004C4D4C">
        <w:tc>
          <w:tcPr>
            <w:tcW w:w="1931" w:type="dxa"/>
          </w:tcPr>
          <w:p w14:paraId="3C626597" w14:textId="77777777" w:rsidR="004C4D4C" w:rsidRPr="006E5FF6" w:rsidRDefault="004C4D4C" w:rsidP="000A3293">
            <w:pPr>
              <w:rPr>
                <w:b/>
              </w:rPr>
            </w:pPr>
            <w:r w:rsidRPr="006E5FF6">
              <w:rPr>
                <w:b/>
              </w:rPr>
              <w:t>Name</w:t>
            </w:r>
          </w:p>
        </w:tc>
        <w:tc>
          <w:tcPr>
            <w:tcW w:w="3649" w:type="dxa"/>
          </w:tcPr>
          <w:p w14:paraId="25E02BEC" w14:textId="77777777" w:rsidR="004C4D4C" w:rsidRPr="006E5FF6" w:rsidRDefault="004C4D4C" w:rsidP="000A3293">
            <w:pPr>
              <w:rPr>
                <w:b/>
              </w:rPr>
            </w:pPr>
            <w:r w:rsidRPr="006E5FF6">
              <w:rPr>
                <w:b/>
              </w:rPr>
              <w:t>Type</w:t>
            </w:r>
          </w:p>
        </w:tc>
        <w:tc>
          <w:tcPr>
            <w:tcW w:w="1991" w:type="dxa"/>
          </w:tcPr>
          <w:p w14:paraId="2401BCF3" w14:textId="77777777" w:rsidR="004C4D4C" w:rsidRPr="006E5FF6" w:rsidRDefault="004C4D4C" w:rsidP="000A3293">
            <w:pPr>
              <w:rPr>
                <w:b/>
              </w:rPr>
            </w:pPr>
            <w:r w:rsidRPr="006E5FF6">
              <w:rPr>
                <w:b/>
              </w:rPr>
              <w:t>Description</w:t>
            </w:r>
          </w:p>
        </w:tc>
        <w:tc>
          <w:tcPr>
            <w:tcW w:w="1797" w:type="dxa"/>
          </w:tcPr>
          <w:p w14:paraId="71BA834D" w14:textId="77777777" w:rsidR="004C4D4C" w:rsidRPr="006E5FF6" w:rsidRDefault="004C4D4C" w:rsidP="000A3293">
            <w:pPr>
              <w:rPr>
                <w:b/>
              </w:rPr>
            </w:pPr>
            <w:r w:rsidRPr="006E5FF6">
              <w:rPr>
                <w:b/>
              </w:rPr>
              <w:t>Units</w:t>
            </w:r>
          </w:p>
        </w:tc>
        <w:tc>
          <w:tcPr>
            <w:tcW w:w="1791" w:type="dxa"/>
          </w:tcPr>
          <w:p w14:paraId="1B4C16B0" w14:textId="77777777" w:rsidR="004C4D4C" w:rsidRPr="006E5FF6" w:rsidRDefault="004C4D4C" w:rsidP="000A3293">
            <w:pPr>
              <w:rPr>
                <w:b/>
              </w:rPr>
            </w:pPr>
            <w:r w:rsidRPr="006E5FF6">
              <w:rPr>
                <w:b/>
              </w:rPr>
              <w:t>Valid Min</w:t>
            </w:r>
          </w:p>
        </w:tc>
        <w:tc>
          <w:tcPr>
            <w:tcW w:w="1791" w:type="dxa"/>
          </w:tcPr>
          <w:p w14:paraId="510F1F33" w14:textId="77777777" w:rsidR="004C4D4C" w:rsidRPr="006E5FF6" w:rsidRDefault="004C4D4C" w:rsidP="000A3293">
            <w:pPr>
              <w:rPr>
                <w:b/>
              </w:rPr>
            </w:pPr>
            <w:r w:rsidRPr="006E5FF6">
              <w:rPr>
                <w:b/>
              </w:rPr>
              <w:t>Valid Max</w:t>
            </w:r>
          </w:p>
        </w:tc>
      </w:tr>
      <w:tr w:rsidR="004C4D4C" w:rsidRPr="003E745F" w14:paraId="626226AB" w14:textId="77777777" w:rsidTr="004C4D4C">
        <w:tc>
          <w:tcPr>
            <w:tcW w:w="1931" w:type="dxa"/>
          </w:tcPr>
          <w:p w14:paraId="6D3696FB" w14:textId="77777777" w:rsidR="004C4D4C" w:rsidRPr="000D041D" w:rsidRDefault="004C4D4C" w:rsidP="000A3293">
            <w:pPr>
              <w:rPr>
                <w:rFonts w:ascii="Courier New" w:hAnsi="Courier New" w:cs="Courier New"/>
              </w:rPr>
            </w:pPr>
          </w:p>
        </w:tc>
        <w:tc>
          <w:tcPr>
            <w:tcW w:w="3649" w:type="dxa"/>
          </w:tcPr>
          <w:p w14:paraId="624B07FA" w14:textId="77777777" w:rsidR="004C4D4C" w:rsidRPr="000D041D" w:rsidRDefault="004C4D4C" w:rsidP="000A3293">
            <w:pPr>
              <w:rPr>
                <w:rFonts w:ascii="Courier New" w:hAnsi="Courier New" w:cs="Courier New"/>
              </w:rPr>
            </w:pPr>
          </w:p>
        </w:tc>
        <w:tc>
          <w:tcPr>
            <w:tcW w:w="1991" w:type="dxa"/>
          </w:tcPr>
          <w:p w14:paraId="737DF821" w14:textId="77777777" w:rsidR="004C4D4C" w:rsidRPr="003E745F" w:rsidRDefault="004C4D4C" w:rsidP="000A3293"/>
        </w:tc>
        <w:tc>
          <w:tcPr>
            <w:tcW w:w="1797" w:type="dxa"/>
          </w:tcPr>
          <w:p w14:paraId="42A502EC" w14:textId="77777777" w:rsidR="004C4D4C" w:rsidRPr="006E5FF6" w:rsidRDefault="004C4D4C" w:rsidP="000A3293">
            <w:pPr>
              <w:rPr>
                <w:vertAlign w:val="superscript"/>
              </w:rPr>
            </w:pPr>
          </w:p>
        </w:tc>
        <w:tc>
          <w:tcPr>
            <w:tcW w:w="1791" w:type="dxa"/>
          </w:tcPr>
          <w:p w14:paraId="4F6DF82B" w14:textId="77777777" w:rsidR="004C4D4C" w:rsidRPr="003E745F" w:rsidRDefault="004C4D4C" w:rsidP="000A3293"/>
        </w:tc>
        <w:tc>
          <w:tcPr>
            <w:tcW w:w="1791" w:type="dxa"/>
          </w:tcPr>
          <w:p w14:paraId="48D65AB1" w14:textId="77777777" w:rsidR="004C4D4C" w:rsidRPr="003E745F" w:rsidRDefault="004C4D4C" w:rsidP="000A3293"/>
        </w:tc>
      </w:tr>
      <w:tr w:rsidR="004C4D4C" w:rsidRPr="003E745F" w14:paraId="5C5BDB5D" w14:textId="77777777" w:rsidTr="004C4D4C">
        <w:tc>
          <w:tcPr>
            <w:tcW w:w="1931" w:type="dxa"/>
          </w:tcPr>
          <w:p w14:paraId="6A725D50" w14:textId="77777777" w:rsidR="004C4D4C" w:rsidRPr="000D041D" w:rsidRDefault="004C4D4C" w:rsidP="000A3293">
            <w:pPr>
              <w:rPr>
                <w:rFonts w:ascii="Courier New" w:hAnsi="Courier New" w:cs="Courier New"/>
              </w:rPr>
            </w:pPr>
          </w:p>
        </w:tc>
        <w:tc>
          <w:tcPr>
            <w:tcW w:w="3649" w:type="dxa"/>
          </w:tcPr>
          <w:p w14:paraId="4072B52E" w14:textId="77777777" w:rsidR="004C4D4C" w:rsidRPr="000D041D" w:rsidRDefault="004C4D4C" w:rsidP="000A3293">
            <w:pPr>
              <w:rPr>
                <w:rFonts w:ascii="Courier New" w:hAnsi="Courier New" w:cs="Courier New"/>
              </w:rPr>
            </w:pPr>
          </w:p>
        </w:tc>
        <w:tc>
          <w:tcPr>
            <w:tcW w:w="1991" w:type="dxa"/>
          </w:tcPr>
          <w:p w14:paraId="0B9D8DDD" w14:textId="77777777" w:rsidR="004C4D4C" w:rsidRPr="003E745F" w:rsidRDefault="004C4D4C" w:rsidP="000A3293"/>
        </w:tc>
        <w:tc>
          <w:tcPr>
            <w:tcW w:w="1797" w:type="dxa"/>
          </w:tcPr>
          <w:p w14:paraId="36581D32" w14:textId="77777777" w:rsidR="004C4D4C" w:rsidRPr="003E745F" w:rsidRDefault="004C4D4C" w:rsidP="000A3293"/>
        </w:tc>
        <w:tc>
          <w:tcPr>
            <w:tcW w:w="1791" w:type="dxa"/>
          </w:tcPr>
          <w:p w14:paraId="6D64CCB2" w14:textId="77777777" w:rsidR="004C4D4C" w:rsidRPr="003E745F" w:rsidRDefault="004C4D4C" w:rsidP="000A3293"/>
        </w:tc>
        <w:tc>
          <w:tcPr>
            <w:tcW w:w="1791" w:type="dxa"/>
          </w:tcPr>
          <w:p w14:paraId="4F0DB815" w14:textId="77777777" w:rsidR="004C4D4C" w:rsidRPr="003E745F" w:rsidRDefault="004C4D4C" w:rsidP="000A3293"/>
        </w:tc>
      </w:tr>
    </w:tbl>
    <w:p w14:paraId="7A2EC2DA" w14:textId="77777777" w:rsidR="00DC57ED" w:rsidRDefault="00DC57ED" w:rsidP="000A3293"/>
    <w:p w14:paraId="6EF61D14" w14:textId="76FAC04D" w:rsidR="00DC57ED" w:rsidRDefault="00750EEC" w:rsidP="000A3293">
      <w:pPr>
        <w:pStyle w:val="Heading4"/>
      </w:pPr>
      <w:bookmarkStart w:id="845" w:name="_J2735PathHistoryPoint"/>
      <w:bookmarkEnd w:id="845"/>
      <w:r w:rsidRPr="00750EEC">
        <w:t>J2735PathHistoryPoint</w:t>
      </w:r>
    </w:p>
    <w:p w14:paraId="5377079F" w14:textId="77777777" w:rsidR="00C92666" w:rsidRDefault="00C92666"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8260253" w14:textId="77777777" w:rsidTr="004C4D4C">
        <w:tc>
          <w:tcPr>
            <w:tcW w:w="1931" w:type="dxa"/>
          </w:tcPr>
          <w:p w14:paraId="4AFB618A" w14:textId="77777777" w:rsidR="004C4D4C" w:rsidRPr="006E5FF6" w:rsidRDefault="004C4D4C" w:rsidP="000A3293">
            <w:pPr>
              <w:rPr>
                <w:b/>
              </w:rPr>
            </w:pPr>
            <w:r w:rsidRPr="006E5FF6">
              <w:rPr>
                <w:b/>
              </w:rPr>
              <w:t>Name</w:t>
            </w:r>
          </w:p>
        </w:tc>
        <w:tc>
          <w:tcPr>
            <w:tcW w:w="3649" w:type="dxa"/>
          </w:tcPr>
          <w:p w14:paraId="28D9D469" w14:textId="77777777" w:rsidR="004C4D4C" w:rsidRPr="006E5FF6" w:rsidRDefault="004C4D4C" w:rsidP="000A3293">
            <w:pPr>
              <w:rPr>
                <w:b/>
              </w:rPr>
            </w:pPr>
            <w:r w:rsidRPr="006E5FF6">
              <w:rPr>
                <w:b/>
              </w:rPr>
              <w:t>Type</w:t>
            </w:r>
          </w:p>
        </w:tc>
        <w:tc>
          <w:tcPr>
            <w:tcW w:w="1991" w:type="dxa"/>
          </w:tcPr>
          <w:p w14:paraId="47B67B7D" w14:textId="77777777" w:rsidR="004C4D4C" w:rsidRPr="006E5FF6" w:rsidRDefault="004C4D4C" w:rsidP="000A3293">
            <w:pPr>
              <w:rPr>
                <w:b/>
              </w:rPr>
            </w:pPr>
            <w:r w:rsidRPr="006E5FF6">
              <w:rPr>
                <w:b/>
              </w:rPr>
              <w:t>Description</w:t>
            </w:r>
          </w:p>
        </w:tc>
        <w:tc>
          <w:tcPr>
            <w:tcW w:w="1797" w:type="dxa"/>
          </w:tcPr>
          <w:p w14:paraId="3EAC3EDB" w14:textId="77777777" w:rsidR="004C4D4C" w:rsidRPr="006E5FF6" w:rsidRDefault="004C4D4C" w:rsidP="000A3293">
            <w:pPr>
              <w:rPr>
                <w:b/>
              </w:rPr>
            </w:pPr>
            <w:r w:rsidRPr="006E5FF6">
              <w:rPr>
                <w:b/>
              </w:rPr>
              <w:t>Units</w:t>
            </w:r>
          </w:p>
        </w:tc>
        <w:tc>
          <w:tcPr>
            <w:tcW w:w="1791" w:type="dxa"/>
          </w:tcPr>
          <w:p w14:paraId="70F4263B" w14:textId="77777777" w:rsidR="004C4D4C" w:rsidRPr="006E5FF6" w:rsidRDefault="004C4D4C" w:rsidP="000A3293">
            <w:pPr>
              <w:rPr>
                <w:b/>
              </w:rPr>
            </w:pPr>
            <w:r w:rsidRPr="006E5FF6">
              <w:rPr>
                <w:b/>
              </w:rPr>
              <w:t>Valid Min</w:t>
            </w:r>
          </w:p>
        </w:tc>
        <w:tc>
          <w:tcPr>
            <w:tcW w:w="1791" w:type="dxa"/>
          </w:tcPr>
          <w:p w14:paraId="616B9AFF" w14:textId="77777777" w:rsidR="004C4D4C" w:rsidRPr="006E5FF6" w:rsidRDefault="004C4D4C" w:rsidP="000A3293">
            <w:pPr>
              <w:rPr>
                <w:b/>
              </w:rPr>
            </w:pPr>
            <w:r w:rsidRPr="006E5FF6">
              <w:rPr>
                <w:b/>
              </w:rPr>
              <w:t>Valid Max</w:t>
            </w:r>
          </w:p>
        </w:tc>
      </w:tr>
      <w:tr w:rsidR="004C4D4C" w:rsidRPr="003E745F" w14:paraId="20B2AD92" w14:textId="77777777" w:rsidTr="004C4D4C">
        <w:tc>
          <w:tcPr>
            <w:tcW w:w="1931" w:type="dxa"/>
          </w:tcPr>
          <w:p w14:paraId="65341440" w14:textId="77777777" w:rsidR="004C4D4C" w:rsidRPr="000D041D" w:rsidRDefault="004C4D4C" w:rsidP="000A3293">
            <w:pPr>
              <w:rPr>
                <w:rFonts w:ascii="Courier New" w:hAnsi="Courier New" w:cs="Courier New"/>
              </w:rPr>
            </w:pPr>
          </w:p>
        </w:tc>
        <w:tc>
          <w:tcPr>
            <w:tcW w:w="3649" w:type="dxa"/>
          </w:tcPr>
          <w:p w14:paraId="19F9BCE2" w14:textId="77777777" w:rsidR="004C4D4C" w:rsidRPr="000D041D" w:rsidRDefault="004C4D4C" w:rsidP="000A3293">
            <w:pPr>
              <w:rPr>
                <w:rFonts w:ascii="Courier New" w:hAnsi="Courier New" w:cs="Courier New"/>
              </w:rPr>
            </w:pPr>
          </w:p>
        </w:tc>
        <w:tc>
          <w:tcPr>
            <w:tcW w:w="1991" w:type="dxa"/>
          </w:tcPr>
          <w:p w14:paraId="1CCFF794" w14:textId="77777777" w:rsidR="004C4D4C" w:rsidRPr="003E745F" w:rsidRDefault="004C4D4C" w:rsidP="000A3293"/>
        </w:tc>
        <w:tc>
          <w:tcPr>
            <w:tcW w:w="1797" w:type="dxa"/>
          </w:tcPr>
          <w:p w14:paraId="7159BB8F" w14:textId="77777777" w:rsidR="004C4D4C" w:rsidRPr="006E5FF6" w:rsidRDefault="004C4D4C" w:rsidP="000A3293">
            <w:pPr>
              <w:rPr>
                <w:vertAlign w:val="superscript"/>
              </w:rPr>
            </w:pPr>
          </w:p>
        </w:tc>
        <w:tc>
          <w:tcPr>
            <w:tcW w:w="1791" w:type="dxa"/>
          </w:tcPr>
          <w:p w14:paraId="1A7D5224" w14:textId="77777777" w:rsidR="004C4D4C" w:rsidRPr="003E745F" w:rsidRDefault="004C4D4C" w:rsidP="000A3293"/>
        </w:tc>
        <w:tc>
          <w:tcPr>
            <w:tcW w:w="1791" w:type="dxa"/>
          </w:tcPr>
          <w:p w14:paraId="54C4E5DA" w14:textId="77777777" w:rsidR="004C4D4C" w:rsidRPr="003E745F" w:rsidRDefault="004C4D4C" w:rsidP="000A3293"/>
        </w:tc>
      </w:tr>
      <w:tr w:rsidR="004C4D4C" w:rsidRPr="003E745F" w14:paraId="76DEBD28" w14:textId="77777777" w:rsidTr="004C4D4C">
        <w:tc>
          <w:tcPr>
            <w:tcW w:w="1931" w:type="dxa"/>
          </w:tcPr>
          <w:p w14:paraId="01B9778F" w14:textId="77777777" w:rsidR="004C4D4C" w:rsidRPr="000D041D" w:rsidRDefault="004C4D4C" w:rsidP="000A3293">
            <w:pPr>
              <w:rPr>
                <w:rFonts w:ascii="Courier New" w:hAnsi="Courier New" w:cs="Courier New"/>
              </w:rPr>
            </w:pPr>
          </w:p>
        </w:tc>
        <w:tc>
          <w:tcPr>
            <w:tcW w:w="3649" w:type="dxa"/>
          </w:tcPr>
          <w:p w14:paraId="432C614C" w14:textId="77777777" w:rsidR="004C4D4C" w:rsidRPr="000D041D" w:rsidRDefault="004C4D4C" w:rsidP="000A3293">
            <w:pPr>
              <w:rPr>
                <w:rFonts w:ascii="Courier New" w:hAnsi="Courier New" w:cs="Courier New"/>
              </w:rPr>
            </w:pPr>
          </w:p>
        </w:tc>
        <w:tc>
          <w:tcPr>
            <w:tcW w:w="1991" w:type="dxa"/>
          </w:tcPr>
          <w:p w14:paraId="189D6ADE" w14:textId="77777777" w:rsidR="004C4D4C" w:rsidRPr="003E745F" w:rsidRDefault="004C4D4C" w:rsidP="000A3293"/>
        </w:tc>
        <w:tc>
          <w:tcPr>
            <w:tcW w:w="1797" w:type="dxa"/>
          </w:tcPr>
          <w:p w14:paraId="6A19915A" w14:textId="77777777" w:rsidR="004C4D4C" w:rsidRPr="003E745F" w:rsidRDefault="004C4D4C" w:rsidP="000A3293"/>
        </w:tc>
        <w:tc>
          <w:tcPr>
            <w:tcW w:w="1791" w:type="dxa"/>
          </w:tcPr>
          <w:p w14:paraId="71EA0734" w14:textId="77777777" w:rsidR="004C4D4C" w:rsidRPr="003E745F" w:rsidRDefault="004C4D4C" w:rsidP="000A3293"/>
        </w:tc>
        <w:tc>
          <w:tcPr>
            <w:tcW w:w="1791" w:type="dxa"/>
          </w:tcPr>
          <w:p w14:paraId="3A234A1B" w14:textId="77777777" w:rsidR="004C4D4C" w:rsidRPr="003E745F" w:rsidRDefault="004C4D4C" w:rsidP="000A3293"/>
        </w:tc>
      </w:tr>
    </w:tbl>
    <w:p w14:paraId="186C4FC2" w14:textId="77777777" w:rsidR="00C92666" w:rsidRDefault="00C92666" w:rsidP="000A3293"/>
    <w:p w14:paraId="0E3C75A9" w14:textId="71E70876" w:rsidR="00C92666" w:rsidRDefault="00EA5684" w:rsidP="000A3293">
      <w:pPr>
        <w:pStyle w:val="Heading4"/>
      </w:pPr>
      <w:r w:rsidRPr="00EA5684">
        <w:t>J2735PrivilegedEvents</w:t>
      </w:r>
    </w:p>
    <w:p w14:paraId="6E11884B" w14:textId="77777777" w:rsidR="00EA5684" w:rsidRDefault="00EA568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70CBC9A" w14:textId="77777777" w:rsidTr="004C4D4C">
        <w:tc>
          <w:tcPr>
            <w:tcW w:w="1931" w:type="dxa"/>
          </w:tcPr>
          <w:p w14:paraId="5A0B8F15" w14:textId="77777777" w:rsidR="004C4D4C" w:rsidRPr="006E5FF6" w:rsidRDefault="004C4D4C" w:rsidP="000A3293">
            <w:pPr>
              <w:rPr>
                <w:b/>
              </w:rPr>
            </w:pPr>
            <w:r w:rsidRPr="006E5FF6">
              <w:rPr>
                <w:b/>
              </w:rPr>
              <w:t>Name</w:t>
            </w:r>
          </w:p>
        </w:tc>
        <w:tc>
          <w:tcPr>
            <w:tcW w:w="3649" w:type="dxa"/>
          </w:tcPr>
          <w:p w14:paraId="087CF3AC" w14:textId="77777777" w:rsidR="004C4D4C" w:rsidRPr="006E5FF6" w:rsidRDefault="004C4D4C" w:rsidP="000A3293">
            <w:pPr>
              <w:rPr>
                <w:b/>
              </w:rPr>
            </w:pPr>
            <w:r w:rsidRPr="006E5FF6">
              <w:rPr>
                <w:b/>
              </w:rPr>
              <w:t>Type</w:t>
            </w:r>
          </w:p>
        </w:tc>
        <w:tc>
          <w:tcPr>
            <w:tcW w:w="1991" w:type="dxa"/>
          </w:tcPr>
          <w:p w14:paraId="3C9CB532" w14:textId="77777777" w:rsidR="004C4D4C" w:rsidRPr="006E5FF6" w:rsidRDefault="004C4D4C" w:rsidP="000A3293">
            <w:pPr>
              <w:rPr>
                <w:b/>
              </w:rPr>
            </w:pPr>
            <w:r w:rsidRPr="006E5FF6">
              <w:rPr>
                <w:b/>
              </w:rPr>
              <w:t>Description</w:t>
            </w:r>
          </w:p>
        </w:tc>
        <w:tc>
          <w:tcPr>
            <w:tcW w:w="1797" w:type="dxa"/>
          </w:tcPr>
          <w:p w14:paraId="62E02357" w14:textId="77777777" w:rsidR="004C4D4C" w:rsidRPr="006E5FF6" w:rsidRDefault="004C4D4C" w:rsidP="000A3293">
            <w:pPr>
              <w:rPr>
                <w:b/>
              </w:rPr>
            </w:pPr>
            <w:r w:rsidRPr="006E5FF6">
              <w:rPr>
                <w:b/>
              </w:rPr>
              <w:t>Units</w:t>
            </w:r>
          </w:p>
        </w:tc>
        <w:tc>
          <w:tcPr>
            <w:tcW w:w="1791" w:type="dxa"/>
          </w:tcPr>
          <w:p w14:paraId="4BB8BB30" w14:textId="77777777" w:rsidR="004C4D4C" w:rsidRPr="006E5FF6" w:rsidRDefault="004C4D4C" w:rsidP="000A3293">
            <w:pPr>
              <w:rPr>
                <w:b/>
              </w:rPr>
            </w:pPr>
            <w:r w:rsidRPr="006E5FF6">
              <w:rPr>
                <w:b/>
              </w:rPr>
              <w:t>Valid Min</w:t>
            </w:r>
          </w:p>
        </w:tc>
        <w:tc>
          <w:tcPr>
            <w:tcW w:w="1791" w:type="dxa"/>
          </w:tcPr>
          <w:p w14:paraId="08F20093" w14:textId="77777777" w:rsidR="004C4D4C" w:rsidRPr="006E5FF6" w:rsidRDefault="004C4D4C" w:rsidP="000A3293">
            <w:pPr>
              <w:rPr>
                <w:b/>
              </w:rPr>
            </w:pPr>
            <w:r w:rsidRPr="006E5FF6">
              <w:rPr>
                <w:b/>
              </w:rPr>
              <w:t>Valid Max</w:t>
            </w:r>
          </w:p>
        </w:tc>
      </w:tr>
      <w:tr w:rsidR="004C4D4C" w:rsidRPr="003E745F" w14:paraId="538F7A18" w14:textId="77777777" w:rsidTr="004C4D4C">
        <w:tc>
          <w:tcPr>
            <w:tcW w:w="1931" w:type="dxa"/>
          </w:tcPr>
          <w:p w14:paraId="4EAC386F" w14:textId="77777777" w:rsidR="004C4D4C" w:rsidRPr="000D041D" w:rsidRDefault="004C4D4C" w:rsidP="000A3293">
            <w:pPr>
              <w:rPr>
                <w:rFonts w:ascii="Courier New" w:hAnsi="Courier New" w:cs="Courier New"/>
              </w:rPr>
            </w:pPr>
          </w:p>
        </w:tc>
        <w:tc>
          <w:tcPr>
            <w:tcW w:w="3649" w:type="dxa"/>
          </w:tcPr>
          <w:p w14:paraId="3FFDE805" w14:textId="77777777" w:rsidR="004C4D4C" w:rsidRPr="000D041D" w:rsidRDefault="004C4D4C" w:rsidP="000A3293">
            <w:pPr>
              <w:rPr>
                <w:rFonts w:ascii="Courier New" w:hAnsi="Courier New" w:cs="Courier New"/>
              </w:rPr>
            </w:pPr>
          </w:p>
        </w:tc>
        <w:tc>
          <w:tcPr>
            <w:tcW w:w="1991" w:type="dxa"/>
          </w:tcPr>
          <w:p w14:paraId="0ABADEA9" w14:textId="77777777" w:rsidR="004C4D4C" w:rsidRPr="003E745F" w:rsidRDefault="004C4D4C" w:rsidP="000A3293"/>
        </w:tc>
        <w:tc>
          <w:tcPr>
            <w:tcW w:w="1797" w:type="dxa"/>
          </w:tcPr>
          <w:p w14:paraId="3DFCC0E0" w14:textId="77777777" w:rsidR="004C4D4C" w:rsidRPr="006E5FF6" w:rsidRDefault="004C4D4C" w:rsidP="000A3293">
            <w:pPr>
              <w:rPr>
                <w:vertAlign w:val="superscript"/>
              </w:rPr>
            </w:pPr>
          </w:p>
        </w:tc>
        <w:tc>
          <w:tcPr>
            <w:tcW w:w="1791" w:type="dxa"/>
          </w:tcPr>
          <w:p w14:paraId="24803628" w14:textId="77777777" w:rsidR="004C4D4C" w:rsidRPr="003E745F" w:rsidRDefault="004C4D4C" w:rsidP="000A3293"/>
        </w:tc>
        <w:tc>
          <w:tcPr>
            <w:tcW w:w="1791" w:type="dxa"/>
          </w:tcPr>
          <w:p w14:paraId="65AA5BC5" w14:textId="77777777" w:rsidR="004C4D4C" w:rsidRPr="003E745F" w:rsidRDefault="004C4D4C" w:rsidP="000A3293"/>
        </w:tc>
      </w:tr>
      <w:tr w:rsidR="004C4D4C" w:rsidRPr="003E745F" w14:paraId="1153B3F2" w14:textId="77777777" w:rsidTr="004C4D4C">
        <w:tc>
          <w:tcPr>
            <w:tcW w:w="1931" w:type="dxa"/>
          </w:tcPr>
          <w:p w14:paraId="424BC947" w14:textId="77777777" w:rsidR="004C4D4C" w:rsidRPr="000D041D" w:rsidRDefault="004C4D4C" w:rsidP="000A3293">
            <w:pPr>
              <w:rPr>
                <w:rFonts w:ascii="Courier New" w:hAnsi="Courier New" w:cs="Courier New"/>
              </w:rPr>
            </w:pPr>
          </w:p>
        </w:tc>
        <w:tc>
          <w:tcPr>
            <w:tcW w:w="3649" w:type="dxa"/>
          </w:tcPr>
          <w:p w14:paraId="70758B79" w14:textId="77777777" w:rsidR="004C4D4C" w:rsidRPr="000D041D" w:rsidRDefault="004C4D4C" w:rsidP="000A3293">
            <w:pPr>
              <w:rPr>
                <w:rFonts w:ascii="Courier New" w:hAnsi="Courier New" w:cs="Courier New"/>
              </w:rPr>
            </w:pPr>
          </w:p>
        </w:tc>
        <w:tc>
          <w:tcPr>
            <w:tcW w:w="1991" w:type="dxa"/>
          </w:tcPr>
          <w:p w14:paraId="68748343" w14:textId="77777777" w:rsidR="004C4D4C" w:rsidRPr="003E745F" w:rsidRDefault="004C4D4C" w:rsidP="000A3293"/>
        </w:tc>
        <w:tc>
          <w:tcPr>
            <w:tcW w:w="1797" w:type="dxa"/>
          </w:tcPr>
          <w:p w14:paraId="58DC872B" w14:textId="77777777" w:rsidR="004C4D4C" w:rsidRPr="003E745F" w:rsidRDefault="004C4D4C" w:rsidP="000A3293"/>
        </w:tc>
        <w:tc>
          <w:tcPr>
            <w:tcW w:w="1791" w:type="dxa"/>
          </w:tcPr>
          <w:p w14:paraId="1F3A50B1" w14:textId="77777777" w:rsidR="004C4D4C" w:rsidRPr="003E745F" w:rsidRDefault="004C4D4C" w:rsidP="000A3293"/>
        </w:tc>
        <w:tc>
          <w:tcPr>
            <w:tcW w:w="1791" w:type="dxa"/>
          </w:tcPr>
          <w:p w14:paraId="1B366880" w14:textId="77777777" w:rsidR="004C4D4C" w:rsidRPr="003E745F" w:rsidRDefault="004C4D4C" w:rsidP="000A3293"/>
        </w:tc>
      </w:tr>
    </w:tbl>
    <w:p w14:paraId="31A6A7FF" w14:textId="77777777" w:rsidR="00EA5684" w:rsidRDefault="00EA5684" w:rsidP="000A3293"/>
    <w:p w14:paraId="6187BA20" w14:textId="1056CDA7" w:rsidR="00EA5684" w:rsidRDefault="00C97383" w:rsidP="000A3293">
      <w:pPr>
        <w:pStyle w:val="Heading4"/>
      </w:pPr>
      <w:r w:rsidRPr="00C97383">
        <w:t>J2735LightbarInUse</w:t>
      </w:r>
    </w:p>
    <w:p w14:paraId="4953F858" w14:textId="77777777" w:rsidR="00C97383" w:rsidRDefault="00C97383"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D661BD7" w14:textId="77777777" w:rsidTr="004C4D4C">
        <w:tc>
          <w:tcPr>
            <w:tcW w:w="1931" w:type="dxa"/>
          </w:tcPr>
          <w:p w14:paraId="532AFC4A" w14:textId="77777777" w:rsidR="004C4D4C" w:rsidRPr="006E5FF6" w:rsidRDefault="004C4D4C" w:rsidP="000A3293">
            <w:pPr>
              <w:rPr>
                <w:b/>
              </w:rPr>
            </w:pPr>
            <w:r w:rsidRPr="006E5FF6">
              <w:rPr>
                <w:b/>
              </w:rPr>
              <w:t>Name</w:t>
            </w:r>
          </w:p>
        </w:tc>
        <w:tc>
          <w:tcPr>
            <w:tcW w:w="3649" w:type="dxa"/>
          </w:tcPr>
          <w:p w14:paraId="331D979F" w14:textId="77777777" w:rsidR="004C4D4C" w:rsidRPr="006E5FF6" w:rsidRDefault="004C4D4C" w:rsidP="000A3293">
            <w:pPr>
              <w:rPr>
                <w:b/>
              </w:rPr>
            </w:pPr>
            <w:r w:rsidRPr="006E5FF6">
              <w:rPr>
                <w:b/>
              </w:rPr>
              <w:t>Type</w:t>
            </w:r>
          </w:p>
        </w:tc>
        <w:tc>
          <w:tcPr>
            <w:tcW w:w="1991" w:type="dxa"/>
          </w:tcPr>
          <w:p w14:paraId="114E8874" w14:textId="77777777" w:rsidR="004C4D4C" w:rsidRPr="006E5FF6" w:rsidRDefault="004C4D4C" w:rsidP="000A3293">
            <w:pPr>
              <w:rPr>
                <w:b/>
              </w:rPr>
            </w:pPr>
            <w:r w:rsidRPr="006E5FF6">
              <w:rPr>
                <w:b/>
              </w:rPr>
              <w:t>Description</w:t>
            </w:r>
          </w:p>
        </w:tc>
        <w:tc>
          <w:tcPr>
            <w:tcW w:w="1797" w:type="dxa"/>
          </w:tcPr>
          <w:p w14:paraId="0CD58DE1" w14:textId="77777777" w:rsidR="004C4D4C" w:rsidRPr="006E5FF6" w:rsidRDefault="004C4D4C" w:rsidP="000A3293">
            <w:pPr>
              <w:rPr>
                <w:b/>
              </w:rPr>
            </w:pPr>
            <w:r w:rsidRPr="006E5FF6">
              <w:rPr>
                <w:b/>
              </w:rPr>
              <w:t>Units</w:t>
            </w:r>
          </w:p>
        </w:tc>
        <w:tc>
          <w:tcPr>
            <w:tcW w:w="1791" w:type="dxa"/>
          </w:tcPr>
          <w:p w14:paraId="77B0AC01" w14:textId="77777777" w:rsidR="004C4D4C" w:rsidRPr="006E5FF6" w:rsidRDefault="004C4D4C" w:rsidP="000A3293">
            <w:pPr>
              <w:rPr>
                <w:b/>
              </w:rPr>
            </w:pPr>
            <w:r w:rsidRPr="006E5FF6">
              <w:rPr>
                <w:b/>
              </w:rPr>
              <w:t>Valid Min</w:t>
            </w:r>
          </w:p>
        </w:tc>
        <w:tc>
          <w:tcPr>
            <w:tcW w:w="1791" w:type="dxa"/>
          </w:tcPr>
          <w:p w14:paraId="4FC39634" w14:textId="77777777" w:rsidR="004C4D4C" w:rsidRPr="006E5FF6" w:rsidRDefault="004C4D4C" w:rsidP="000A3293">
            <w:pPr>
              <w:rPr>
                <w:b/>
              </w:rPr>
            </w:pPr>
            <w:r w:rsidRPr="006E5FF6">
              <w:rPr>
                <w:b/>
              </w:rPr>
              <w:t>Valid Max</w:t>
            </w:r>
          </w:p>
        </w:tc>
      </w:tr>
      <w:tr w:rsidR="004C4D4C" w:rsidRPr="003E745F" w14:paraId="25876E31" w14:textId="77777777" w:rsidTr="004C4D4C">
        <w:tc>
          <w:tcPr>
            <w:tcW w:w="1931" w:type="dxa"/>
          </w:tcPr>
          <w:p w14:paraId="7146BD80" w14:textId="77777777" w:rsidR="004C4D4C" w:rsidRPr="000D041D" w:rsidRDefault="004C4D4C" w:rsidP="000A3293">
            <w:pPr>
              <w:rPr>
                <w:rFonts w:ascii="Courier New" w:hAnsi="Courier New" w:cs="Courier New"/>
              </w:rPr>
            </w:pPr>
          </w:p>
        </w:tc>
        <w:tc>
          <w:tcPr>
            <w:tcW w:w="3649" w:type="dxa"/>
          </w:tcPr>
          <w:p w14:paraId="41E0D2C2" w14:textId="77777777" w:rsidR="004C4D4C" w:rsidRPr="000D041D" w:rsidRDefault="004C4D4C" w:rsidP="000A3293">
            <w:pPr>
              <w:rPr>
                <w:rFonts w:ascii="Courier New" w:hAnsi="Courier New" w:cs="Courier New"/>
              </w:rPr>
            </w:pPr>
          </w:p>
        </w:tc>
        <w:tc>
          <w:tcPr>
            <w:tcW w:w="1991" w:type="dxa"/>
          </w:tcPr>
          <w:p w14:paraId="69022EAC" w14:textId="77777777" w:rsidR="004C4D4C" w:rsidRPr="003E745F" w:rsidRDefault="004C4D4C" w:rsidP="000A3293"/>
        </w:tc>
        <w:tc>
          <w:tcPr>
            <w:tcW w:w="1797" w:type="dxa"/>
          </w:tcPr>
          <w:p w14:paraId="13C5604B" w14:textId="77777777" w:rsidR="004C4D4C" w:rsidRPr="006E5FF6" w:rsidRDefault="004C4D4C" w:rsidP="000A3293">
            <w:pPr>
              <w:rPr>
                <w:vertAlign w:val="superscript"/>
              </w:rPr>
            </w:pPr>
          </w:p>
        </w:tc>
        <w:tc>
          <w:tcPr>
            <w:tcW w:w="1791" w:type="dxa"/>
          </w:tcPr>
          <w:p w14:paraId="160BCEA0" w14:textId="77777777" w:rsidR="004C4D4C" w:rsidRPr="003E745F" w:rsidRDefault="004C4D4C" w:rsidP="000A3293"/>
        </w:tc>
        <w:tc>
          <w:tcPr>
            <w:tcW w:w="1791" w:type="dxa"/>
          </w:tcPr>
          <w:p w14:paraId="5E029E80" w14:textId="77777777" w:rsidR="004C4D4C" w:rsidRPr="003E745F" w:rsidRDefault="004C4D4C" w:rsidP="000A3293"/>
        </w:tc>
      </w:tr>
      <w:tr w:rsidR="004C4D4C" w:rsidRPr="003E745F" w14:paraId="44125A1A" w14:textId="77777777" w:rsidTr="004C4D4C">
        <w:tc>
          <w:tcPr>
            <w:tcW w:w="1931" w:type="dxa"/>
          </w:tcPr>
          <w:p w14:paraId="579B1189" w14:textId="77777777" w:rsidR="004C4D4C" w:rsidRPr="000D041D" w:rsidRDefault="004C4D4C" w:rsidP="000A3293">
            <w:pPr>
              <w:rPr>
                <w:rFonts w:ascii="Courier New" w:hAnsi="Courier New" w:cs="Courier New"/>
              </w:rPr>
            </w:pPr>
          </w:p>
        </w:tc>
        <w:tc>
          <w:tcPr>
            <w:tcW w:w="3649" w:type="dxa"/>
          </w:tcPr>
          <w:p w14:paraId="72FC9666" w14:textId="77777777" w:rsidR="004C4D4C" w:rsidRPr="000D041D" w:rsidRDefault="004C4D4C" w:rsidP="000A3293">
            <w:pPr>
              <w:rPr>
                <w:rFonts w:ascii="Courier New" w:hAnsi="Courier New" w:cs="Courier New"/>
              </w:rPr>
            </w:pPr>
          </w:p>
        </w:tc>
        <w:tc>
          <w:tcPr>
            <w:tcW w:w="1991" w:type="dxa"/>
          </w:tcPr>
          <w:p w14:paraId="5F22BAE4" w14:textId="77777777" w:rsidR="004C4D4C" w:rsidRPr="003E745F" w:rsidRDefault="004C4D4C" w:rsidP="000A3293"/>
        </w:tc>
        <w:tc>
          <w:tcPr>
            <w:tcW w:w="1797" w:type="dxa"/>
          </w:tcPr>
          <w:p w14:paraId="5268B623" w14:textId="77777777" w:rsidR="004C4D4C" w:rsidRPr="003E745F" w:rsidRDefault="004C4D4C" w:rsidP="000A3293"/>
        </w:tc>
        <w:tc>
          <w:tcPr>
            <w:tcW w:w="1791" w:type="dxa"/>
          </w:tcPr>
          <w:p w14:paraId="1620397B" w14:textId="77777777" w:rsidR="004C4D4C" w:rsidRPr="003E745F" w:rsidRDefault="004C4D4C" w:rsidP="000A3293"/>
        </w:tc>
        <w:tc>
          <w:tcPr>
            <w:tcW w:w="1791" w:type="dxa"/>
          </w:tcPr>
          <w:p w14:paraId="6D49D236" w14:textId="77777777" w:rsidR="004C4D4C" w:rsidRPr="003E745F" w:rsidRDefault="004C4D4C" w:rsidP="000A3293"/>
        </w:tc>
      </w:tr>
    </w:tbl>
    <w:p w14:paraId="356B373D" w14:textId="77777777" w:rsidR="00C97383" w:rsidRDefault="00C97383" w:rsidP="000A3293"/>
    <w:p w14:paraId="6D32EEE2" w14:textId="77777777" w:rsidR="00C97383" w:rsidRDefault="00C97383" w:rsidP="000A3293"/>
    <w:p w14:paraId="56033821" w14:textId="70CDAEBA" w:rsidR="00C97383" w:rsidRDefault="00B80382" w:rsidP="000A3293">
      <w:pPr>
        <w:pStyle w:val="Heading4"/>
      </w:pPr>
      <w:r w:rsidRPr="00B80382">
        <w:t>J2735MultiVehicleResponse</w:t>
      </w:r>
    </w:p>
    <w:p w14:paraId="1DBCFA72" w14:textId="77777777" w:rsidR="00B80382" w:rsidRDefault="00B8038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70EE79D6" w14:textId="77777777" w:rsidTr="004C4D4C">
        <w:tc>
          <w:tcPr>
            <w:tcW w:w="1931" w:type="dxa"/>
          </w:tcPr>
          <w:p w14:paraId="6C02DCF3" w14:textId="77777777" w:rsidR="004C4D4C" w:rsidRPr="006E5FF6" w:rsidRDefault="004C4D4C" w:rsidP="000A3293">
            <w:pPr>
              <w:rPr>
                <w:b/>
              </w:rPr>
            </w:pPr>
            <w:r w:rsidRPr="006E5FF6">
              <w:rPr>
                <w:b/>
              </w:rPr>
              <w:t>Name</w:t>
            </w:r>
          </w:p>
        </w:tc>
        <w:tc>
          <w:tcPr>
            <w:tcW w:w="3649" w:type="dxa"/>
          </w:tcPr>
          <w:p w14:paraId="44E33B48" w14:textId="77777777" w:rsidR="004C4D4C" w:rsidRPr="006E5FF6" w:rsidRDefault="004C4D4C" w:rsidP="000A3293">
            <w:pPr>
              <w:rPr>
                <w:b/>
              </w:rPr>
            </w:pPr>
            <w:r w:rsidRPr="006E5FF6">
              <w:rPr>
                <w:b/>
              </w:rPr>
              <w:t>Type</w:t>
            </w:r>
          </w:p>
        </w:tc>
        <w:tc>
          <w:tcPr>
            <w:tcW w:w="1991" w:type="dxa"/>
          </w:tcPr>
          <w:p w14:paraId="5C660D4D" w14:textId="77777777" w:rsidR="004C4D4C" w:rsidRPr="006E5FF6" w:rsidRDefault="004C4D4C" w:rsidP="000A3293">
            <w:pPr>
              <w:rPr>
                <w:b/>
              </w:rPr>
            </w:pPr>
            <w:r w:rsidRPr="006E5FF6">
              <w:rPr>
                <w:b/>
              </w:rPr>
              <w:t>Description</w:t>
            </w:r>
          </w:p>
        </w:tc>
        <w:tc>
          <w:tcPr>
            <w:tcW w:w="1797" w:type="dxa"/>
          </w:tcPr>
          <w:p w14:paraId="52191C23" w14:textId="77777777" w:rsidR="004C4D4C" w:rsidRPr="006E5FF6" w:rsidRDefault="004C4D4C" w:rsidP="000A3293">
            <w:pPr>
              <w:rPr>
                <w:b/>
              </w:rPr>
            </w:pPr>
            <w:r w:rsidRPr="006E5FF6">
              <w:rPr>
                <w:b/>
              </w:rPr>
              <w:t>Units</w:t>
            </w:r>
          </w:p>
        </w:tc>
        <w:tc>
          <w:tcPr>
            <w:tcW w:w="1791" w:type="dxa"/>
          </w:tcPr>
          <w:p w14:paraId="28594A66" w14:textId="77777777" w:rsidR="004C4D4C" w:rsidRPr="006E5FF6" w:rsidRDefault="004C4D4C" w:rsidP="000A3293">
            <w:pPr>
              <w:rPr>
                <w:b/>
              </w:rPr>
            </w:pPr>
            <w:r w:rsidRPr="006E5FF6">
              <w:rPr>
                <w:b/>
              </w:rPr>
              <w:t>Valid Min</w:t>
            </w:r>
          </w:p>
        </w:tc>
        <w:tc>
          <w:tcPr>
            <w:tcW w:w="1791" w:type="dxa"/>
          </w:tcPr>
          <w:p w14:paraId="0488032D" w14:textId="77777777" w:rsidR="004C4D4C" w:rsidRPr="006E5FF6" w:rsidRDefault="004C4D4C" w:rsidP="000A3293">
            <w:pPr>
              <w:rPr>
                <w:b/>
              </w:rPr>
            </w:pPr>
            <w:r w:rsidRPr="006E5FF6">
              <w:rPr>
                <w:b/>
              </w:rPr>
              <w:t>Valid Max</w:t>
            </w:r>
          </w:p>
        </w:tc>
      </w:tr>
      <w:tr w:rsidR="004C4D4C" w:rsidRPr="003E745F" w14:paraId="490E5ACC" w14:textId="77777777" w:rsidTr="004C4D4C">
        <w:tc>
          <w:tcPr>
            <w:tcW w:w="1931" w:type="dxa"/>
          </w:tcPr>
          <w:p w14:paraId="07C4F231" w14:textId="77777777" w:rsidR="004C4D4C" w:rsidRPr="000D041D" w:rsidRDefault="004C4D4C" w:rsidP="000A3293">
            <w:pPr>
              <w:rPr>
                <w:rFonts w:ascii="Courier New" w:hAnsi="Courier New" w:cs="Courier New"/>
              </w:rPr>
            </w:pPr>
          </w:p>
        </w:tc>
        <w:tc>
          <w:tcPr>
            <w:tcW w:w="3649" w:type="dxa"/>
          </w:tcPr>
          <w:p w14:paraId="298C0790" w14:textId="77777777" w:rsidR="004C4D4C" w:rsidRPr="000D041D" w:rsidRDefault="004C4D4C" w:rsidP="000A3293">
            <w:pPr>
              <w:rPr>
                <w:rFonts w:ascii="Courier New" w:hAnsi="Courier New" w:cs="Courier New"/>
              </w:rPr>
            </w:pPr>
          </w:p>
        </w:tc>
        <w:tc>
          <w:tcPr>
            <w:tcW w:w="1991" w:type="dxa"/>
          </w:tcPr>
          <w:p w14:paraId="7C0AD6E8" w14:textId="77777777" w:rsidR="004C4D4C" w:rsidRPr="003E745F" w:rsidRDefault="004C4D4C" w:rsidP="000A3293"/>
        </w:tc>
        <w:tc>
          <w:tcPr>
            <w:tcW w:w="1797" w:type="dxa"/>
          </w:tcPr>
          <w:p w14:paraId="46E379F1" w14:textId="77777777" w:rsidR="004C4D4C" w:rsidRPr="006E5FF6" w:rsidRDefault="004C4D4C" w:rsidP="000A3293">
            <w:pPr>
              <w:rPr>
                <w:vertAlign w:val="superscript"/>
              </w:rPr>
            </w:pPr>
          </w:p>
        </w:tc>
        <w:tc>
          <w:tcPr>
            <w:tcW w:w="1791" w:type="dxa"/>
          </w:tcPr>
          <w:p w14:paraId="1FC9EF8A" w14:textId="77777777" w:rsidR="004C4D4C" w:rsidRPr="003E745F" w:rsidRDefault="004C4D4C" w:rsidP="000A3293"/>
        </w:tc>
        <w:tc>
          <w:tcPr>
            <w:tcW w:w="1791" w:type="dxa"/>
          </w:tcPr>
          <w:p w14:paraId="20F74492" w14:textId="77777777" w:rsidR="004C4D4C" w:rsidRPr="003E745F" w:rsidRDefault="004C4D4C" w:rsidP="000A3293"/>
        </w:tc>
      </w:tr>
      <w:tr w:rsidR="004C4D4C" w:rsidRPr="003E745F" w14:paraId="316DAD79" w14:textId="77777777" w:rsidTr="004C4D4C">
        <w:tc>
          <w:tcPr>
            <w:tcW w:w="1931" w:type="dxa"/>
          </w:tcPr>
          <w:p w14:paraId="46BE2212" w14:textId="77777777" w:rsidR="004C4D4C" w:rsidRPr="000D041D" w:rsidRDefault="004C4D4C" w:rsidP="000A3293">
            <w:pPr>
              <w:rPr>
                <w:rFonts w:ascii="Courier New" w:hAnsi="Courier New" w:cs="Courier New"/>
              </w:rPr>
            </w:pPr>
          </w:p>
        </w:tc>
        <w:tc>
          <w:tcPr>
            <w:tcW w:w="3649" w:type="dxa"/>
          </w:tcPr>
          <w:p w14:paraId="072DDDD7" w14:textId="77777777" w:rsidR="004C4D4C" w:rsidRPr="000D041D" w:rsidRDefault="004C4D4C" w:rsidP="000A3293">
            <w:pPr>
              <w:rPr>
                <w:rFonts w:ascii="Courier New" w:hAnsi="Courier New" w:cs="Courier New"/>
              </w:rPr>
            </w:pPr>
          </w:p>
        </w:tc>
        <w:tc>
          <w:tcPr>
            <w:tcW w:w="1991" w:type="dxa"/>
          </w:tcPr>
          <w:p w14:paraId="05A437A8" w14:textId="77777777" w:rsidR="004C4D4C" w:rsidRPr="003E745F" w:rsidRDefault="004C4D4C" w:rsidP="000A3293"/>
        </w:tc>
        <w:tc>
          <w:tcPr>
            <w:tcW w:w="1797" w:type="dxa"/>
          </w:tcPr>
          <w:p w14:paraId="07F7E481" w14:textId="77777777" w:rsidR="004C4D4C" w:rsidRPr="003E745F" w:rsidRDefault="004C4D4C" w:rsidP="000A3293"/>
        </w:tc>
        <w:tc>
          <w:tcPr>
            <w:tcW w:w="1791" w:type="dxa"/>
          </w:tcPr>
          <w:p w14:paraId="4C05CC61" w14:textId="77777777" w:rsidR="004C4D4C" w:rsidRPr="003E745F" w:rsidRDefault="004C4D4C" w:rsidP="000A3293"/>
        </w:tc>
        <w:tc>
          <w:tcPr>
            <w:tcW w:w="1791" w:type="dxa"/>
          </w:tcPr>
          <w:p w14:paraId="157E82D4" w14:textId="77777777" w:rsidR="004C4D4C" w:rsidRPr="003E745F" w:rsidRDefault="004C4D4C" w:rsidP="000A3293"/>
        </w:tc>
      </w:tr>
    </w:tbl>
    <w:p w14:paraId="75E0A441" w14:textId="77777777" w:rsidR="00B80382" w:rsidRDefault="00B80382" w:rsidP="000A3293"/>
    <w:p w14:paraId="460A3E56" w14:textId="02CBC059" w:rsidR="00B80382" w:rsidRDefault="00933194" w:rsidP="000A3293">
      <w:pPr>
        <w:pStyle w:val="Heading4"/>
      </w:pPr>
      <w:r w:rsidRPr="00933194">
        <w:t>J2735ResponseType</w:t>
      </w:r>
    </w:p>
    <w:p w14:paraId="23058D91" w14:textId="77777777" w:rsidR="00933194" w:rsidRDefault="00933194"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9EA71E6" w14:textId="77777777" w:rsidTr="004C4D4C">
        <w:tc>
          <w:tcPr>
            <w:tcW w:w="1931" w:type="dxa"/>
          </w:tcPr>
          <w:p w14:paraId="57A4C61C" w14:textId="77777777" w:rsidR="004C4D4C" w:rsidRPr="006E5FF6" w:rsidRDefault="004C4D4C" w:rsidP="000A3293">
            <w:pPr>
              <w:rPr>
                <w:b/>
              </w:rPr>
            </w:pPr>
            <w:r w:rsidRPr="006E5FF6">
              <w:rPr>
                <w:b/>
              </w:rPr>
              <w:t>Name</w:t>
            </w:r>
          </w:p>
        </w:tc>
        <w:tc>
          <w:tcPr>
            <w:tcW w:w="3649" w:type="dxa"/>
          </w:tcPr>
          <w:p w14:paraId="67510121" w14:textId="77777777" w:rsidR="004C4D4C" w:rsidRPr="006E5FF6" w:rsidRDefault="004C4D4C" w:rsidP="000A3293">
            <w:pPr>
              <w:rPr>
                <w:b/>
              </w:rPr>
            </w:pPr>
            <w:r w:rsidRPr="006E5FF6">
              <w:rPr>
                <w:b/>
              </w:rPr>
              <w:t>Type</w:t>
            </w:r>
          </w:p>
        </w:tc>
        <w:tc>
          <w:tcPr>
            <w:tcW w:w="1991" w:type="dxa"/>
          </w:tcPr>
          <w:p w14:paraId="29A52A7A" w14:textId="77777777" w:rsidR="004C4D4C" w:rsidRPr="006E5FF6" w:rsidRDefault="004C4D4C" w:rsidP="000A3293">
            <w:pPr>
              <w:rPr>
                <w:b/>
              </w:rPr>
            </w:pPr>
            <w:r w:rsidRPr="006E5FF6">
              <w:rPr>
                <w:b/>
              </w:rPr>
              <w:t>Description</w:t>
            </w:r>
          </w:p>
        </w:tc>
        <w:tc>
          <w:tcPr>
            <w:tcW w:w="1797" w:type="dxa"/>
          </w:tcPr>
          <w:p w14:paraId="405B5BD8" w14:textId="77777777" w:rsidR="004C4D4C" w:rsidRPr="006E5FF6" w:rsidRDefault="004C4D4C" w:rsidP="000A3293">
            <w:pPr>
              <w:rPr>
                <w:b/>
              </w:rPr>
            </w:pPr>
            <w:r w:rsidRPr="006E5FF6">
              <w:rPr>
                <w:b/>
              </w:rPr>
              <w:t>Units</w:t>
            </w:r>
          </w:p>
        </w:tc>
        <w:tc>
          <w:tcPr>
            <w:tcW w:w="1791" w:type="dxa"/>
          </w:tcPr>
          <w:p w14:paraId="0BDF38ED" w14:textId="77777777" w:rsidR="004C4D4C" w:rsidRPr="006E5FF6" w:rsidRDefault="004C4D4C" w:rsidP="000A3293">
            <w:pPr>
              <w:rPr>
                <w:b/>
              </w:rPr>
            </w:pPr>
            <w:r w:rsidRPr="006E5FF6">
              <w:rPr>
                <w:b/>
              </w:rPr>
              <w:t>Valid Min</w:t>
            </w:r>
          </w:p>
        </w:tc>
        <w:tc>
          <w:tcPr>
            <w:tcW w:w="1791" w:type="dxa"/>
          </w:tcPr>
          <w:p w14:paraId="0D978C34" w14:textId="77777777" w:rsidR="004C4D4C" w:rsidRPr="006E5FF6" w:rsidRDefault="004C4D4C" w:rsidP="000A3293">
            <w:pPr>
              <w:rPr>
                <w:b/>
              </w:rPr>
            </w:pPr>
            <w:r w:rsidRPr="006E5FF6">
              <w:rPr>
                <w:b/>
              </w:rPr>
              <w:t>Valid Max</w:t>
            </w:r>
          </w:p>
        </w:tc>
      </w:tr>
      <w:tr w:rsidR="004C4D4C" w:rsidRPr="003E745F" w14:paraId="3ECDC117" w14:textId="77777777" w:rsidTr="004C4D4C">
        <w:tc>
          <w:tcPr>
            <w:tcW w:w="1931" w:type="dxa"/>
          </w:tcPr>
          <w:p w14:paraId="02203137" w14:textId="77777777" w:rsidR="004C4D4C" w:rsidRPr="000D041D" w:rsidRDefault="004C4D4C" w:rsidP="000A3293">
            <w:pPr>
              <w:rPr>
                <w:rFonts w:ascii="Courier New" w:hAnsi="Courier New" w:cs="Courier New"/>
              </w:rPr>
            </w:pPr>
          </w:p>
        </w:tc>
        <w:tc>
          <w:tcPr>
            <w:tcW w:w="3649" w:type="dxa"/>
          </w:tcPr>
          <w:p w14:paraId="280CC859" w14:textId="77777777" w:rsidR="004C4D4C" w:rsidRPr="000D041D" w:rsidRDefault="004C4D4C" w:rsidP="000A3293">
            <w:pPr>
              <w:rPr>
                <w:rFonts w:ascii="Courier New" w:hAnsi="Courier New" w:cs="Courier New"/>
              </w:rPr>
            </w:pPr>
          </w:p>
        </w:tc>
        <w:tc>
          <w:tcPr>
            <w:tcW w:w="1991" w:type="dxa"/>
          </w:tcPr>
          <w:p w14:paraId="0D6ECF1C" w14:textId="77777777" w:rsidR="004C4D4C" w:rsidRPr="003E745F" w:rsidRDefault="004C4D4C" w:rsidP="000A3293"/>
        </w:tc>
        <w:tc>
          <w:tcPr>
            <w:tcW w:w="1797" w:type="dxa"/>
          </w:tcPr>
          <w:p w14:paraId="6F0C284E" w14:textId="77777777" w:rsidR="004C4D4C" w:rsidRPr="006E5FF6" w:rsidRDefault="004C4D4C" w:rsidP="000A3293">
            <w:pPr>
              <w:rPr>
                <w:vertAlign w:val="superscript"/>
              </w:rPr>
            </w:pPr>
          </w:p>
        </w:tc>
        <w:tc>
          <w:tcPr>
            <w:tcW w:w="1791" w:type="dxa"/>
          </w:tcPr>
          <w:p w14:paraId="40732EF3" w14:textId="77777777" w:rsidR="004C4D4C" w:rsidRPr="003E745F" w:rsidRDefault="004C4D4C" w:rsidP="000A3293"/>
        </w:tc>
        <w:tc>
          <w:tcPr>
            <w:tcW w:w="1791" w:type="dxa"/>
          </w:tcPr>
          <w:p w14:paraId="1DDCE870" w14:textId="77777777" w:rsidR="004C4D4C" w:rsidRPr="003E745F" w:rsidRDefault="004C4D4C" w:rsidP="000A3293"/>
        </w:tc>
      </w:tr>
      <w:tr w:rsidR="004C4D4C" w:rsidRPr="003E745F" w14:paraId="26645CCA" w14:textId="77777777" w:rsidTr="004C4D4C">
        <w:tc>
          <w:tcPr>
            <w:tcW w:w="1931" w:type="dxa"/>
          </w:tcPr>
          <w:p w14:paraId="7675763B" w14:textId="77777777" w:rsidR="004C4D4C" w:rsidRPr="000D041D" w:rsidRDefault="004C4D4C" w:rsidP="000A3293">
            <w:pPr>
              <w:rPr>
                <w:rFonts w:ascii="Courier New" w:hAnsi="Courier New" w:cs="Courier New"/>
              </w:rPr>
            </w:pPr>
          </w:p>
        </w:tc>
        <w:tc>
          <w:tcPr>
            <w:tcW w:w="3649" w:type="dxa"/>
          </w:tcPr>
          <w:p w14:paraId="13459E56" w14:textId="77777777" w:rsidR="004C4D4C" w:rsidRPr="000D041D" w:rsidRDefault="004C4D4C" w:rsidP="000A3293">
            <w:pPr>
              <w:rPr>
                <w:rFonts w:ascii="Courier New" w:hAnsi="Courier New" w:cs="Courier New"/>
              </w:rPr>
            </w:pPr>
          </w:p>
        </w:tc>
        <w:tc>
          <w:tcPr>
            <w:tcW w:w="1991" w:type="dxa"/>
          </w:tcPr>
          <w:p w14:paraId="70D8081B" w14:textId="77777777" w:rsidR="004C4D4C" w:rsidRPr="003E745F" w:rsidRDefault="004C4D4C" w:rsidP="000A3293"/>
        </w:tc>
        <w:tc>
          <w:tcPr>
            <w:tcW w:w="1797" w:type="dxa"/>
          </w:tcPr>
          <w:p w14:paraId="2ABBDCDC" w14:textId="77777777" w:rsidR="004C4D4C" w:rsidRPr="003E745F" w:rsidRDefault="004C4D4C" w:rsidP="000A3293"/>
        </w:tc>
        <w:tc>
          <w:tcPr>
            <w:tcW w:w="1791" w:type="dxa"/>
          </w:tcPr>
          <w:p w14:paraId="0414B0E1" w14:textId="77777777" w:rsidR="004C4D4C" w:rsidRPr="003E745F" w:rsidRDefault="004C4D4C" w:rsidP="000A3293"/>
        </w:tc>
        <w:tc>
          <w:tcPr>
            <w:tcW w:w="1791" w:type="dxa"/>
          </w:tcPr>
          <w:p w14:paraId="28D249C2" w14:textId="77777777" w:rsidR="004C4D4C" w:rsidRPr="003E745F" w:rsidRDefault="004C4D4C" w:rsidP="000A3293"/>
        </w:tc>
      </w:tr>
    </w:tbl>
    <w:p w14:paraId="2714A714" w14:textId="77777777" w:rsidR="00933194" w:rsidRDefault="00933194" w:rsidP="000A3293"/>
    <w:p w14:paraId="5E5A74F8" w14:textId="6BE63619" w:rsidR="00933194" w:rsidRDefault="00E567F2" w:rsidP="000A3293">
      <w:pPr>
        <w:pStyle w:val="Heading4"/>
      </w:pPr>
      <w:r w:rsidRPr="00E567F2">
        <w:t>J2735SirenInUse</w:t>
      </w:r>
    </w:p>
    <w:p w14:paraId="790518FF" w14:textId="77777777" w:rsidR="00E567F2" w:rsidRDefault="00E567F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3BF3AEAB" w14:textId="77777777" w:rsidTr="004C4D4C">
        <w:tc>
          <w:tcPr>
            <w:tcW w:w="1931" w:type="dxa"/>
          </w:tcPr>
          <w:p w14:paraId="3B6BFC6E" w14:textId="77777777" w:rsidR="004C4D4C" w:rsidRPr="006E5FF6" w:rsidRDefault="004C4D4C" w:rsidP="000A3293">
            <w:pPr>
              <w:rPr>
                <w:b/>
              </w:rPr>
            </w:pPr>
            <w:r w:rsidRPr="006E5FF6">
              <w:rPr>
                <w:b/>
              </w:rPr>
              <w:t>Name</w:t>
            </w:r>
          </w:p>
        </w:tc>
        <w:tc>
          <w:tcPr>
            <w:tcW w:w="3649" w:type="dxa"/>
          </w:tcPr>
          <w:p w14:paraId="38BFE2B3" w14:textId="77777777" w:rsidR="004C4D4C" w:rsidRPr="006E5FF6" w:rsidRDefault="004C4D4C" w:rsidP="000A3293">
            <w:pPr>
              <w:rPr>
                <w:b/>
              </w:rPr>
            </w:pPr>
            <w:r w:rsidRPr="006E5FF6">
              <w:rPr>
                <w:b/>
              </w:rPr>
              <w:t>Type</w:t>
            </w:r>
          </w:p>
        </w:tc>
        <w:tc>
          <w:tcPr>
            <w:tcW w:w="1991" w:type="dxa"/>
          </w:tcPr>
          <w:p w14:paraId="3468C598" w14:textId="77777777" w:rsidR="004C4D4C" w:rsidRPr="006E5FF6" w:rsidRDefault="004C4D4C" w:rsidP="000A3293">
            <w:pPr>
              <w:rPr>
                <w:b/>
              </w:rPr>
            </w:pPr>
            <w:r w:rsidRPr="006E5FF6">
              <w:rPr>
                <w:b/>
              </w:rPr>
              <w:t>Description</w:t>
            </w:r>
          </w:p>
        </w:tc>
        <w:tc>
          <w:tcPr>
            <w:tcW w:w="1797" w:type="dxa"/>
          </w:tcPr>
          <w:p w14:paraId="32712685" w14:textId="77777777" w:rsidR="004C4D4C" w:rsidRPr="006E5FF6" w:rsidRDefault="004C4D4C" w:rsidP="000A3293">
            <w:pPr>
              <w:rPr>
                <w:b/>
              </w:rPr>
            </w:pPr>
            <w:r w:rsidRPr="006E5FF6">
              <w:rPr>
                <w:b/>
              </w:rPr>
              <w:t>Units</w:t>
            </w:r>
          </w:p>
        </w:tc>
        <w:tc>
          <w:tcPr>
            <w:tcW w:w="1791" w:type="dxa"/>
          </w:tcPr>
          <w:p w14:paraId="39DF8F0A" w14:textId="77777777" w:rsidR="004C4D4C" w:rsidRPr="006E5FF6" w:rsidRDefault="004C4D4C" w:rsidP="000A3293">
            <w:pPr>
              <w:rPr>
                <w:b/>
              </w:rPr>
            </w:pPr>
            <w:r w:rsidRPr="006E5FF6">
              <w:rPr>
                <w:b/>
              </w:rPr>
              <w:t>Valid Min</w:t>
            </w:r>
          </w:p>
        </w:tc>
        <w:tc>
          <w:tcPr>
            <w:tcW w:w="1791" w:type="dxa"/>
          </w:tcPr>
          <w:p w14:paraId="507F3A7D" w14:textId="77777777" w:rsidR="004C4D4C" w:rsidRPr="006E5FF6" w:rsidRDefault="004C4D4C" w:rsidP="000A3293">
            <w:pPr>
              <w:rPr>
                <w:b/>
              </w:rPr>
            </w:pPr>
            <w:r w:rsidRPr="006E5FF6">
              <w:rPr>
                <w:b/>
              </w:rPr>
              <w:t>Valid Max</w:t>
            </w:r>
          </w:p>
        </w:tc>
      </w:tr>
      <w:tr w:rsidR="004C4D4C" w:rsidRPr="003E745F" w14:paraId="4E2C3F23" w14:textId="77777777" w:rsidTr="004C4D4C">
        <w:tc>
          <w:tcPr>
            <w:tcW w:w="1931" w:type="dxa"/>
          </w:tcPr>
          <w:p w14:paraId="0E80A71F" w14:textId="77777777" w:rsidR="004C4D4C" w:rsidRPr="000D041D" w:rsidRDefault="004C4D4C" w:rsidP="000A3293">
            <w:pPr>
              <w:rPr>
                <w:rFonts w:ascii="Courier New" w:hAnsi="Courier New" w:cs="Courier New"/>
              </w:rPr>
            </w:pPr>
          </w:p>
        </w:tc>
        <w:tc>
          <w:tcPr>
            <w:tcW w:w="3649" w:type="dxa"/>
          </w:tcPr>
          <w:p w14:paraId="7898114C" w14:textId="77777777" w:rsidR="004C4D4C" w:rsidRPr="000D041D" w:rsidRDefault="004C4D4C" w:rsidP="000A3293">
            <w:pPr>
              <w:rPr>
                <w:rFonts w:ascii="Courier New" w:hAnsi="Courier New" w:cs="Courier New"/>
              </w:rPr>
            </w:pPr>
          </w:p>
        </w:tc>
        <w:tc>
          <w:tcPr>
            <w:tcW w:w="1991" w:type="dxa"/>
          </w:tcPr>
          <w:p w14:paraId="7CDC83EC" w14:textId="77777777" w:rsidR="004C4D4C" w:rsidRPr="003E745F" w:rsidRDefault="004C4D4C" w:rsidP="000A3293"/>
        </w:tc>
        <w:tc>
          <w:tcPr>
            <w:tcW w:w="1797" w:type="dxa"/>
          </w:tcPr>
          <w:p w14:paraId="32BDE38E" w14:textId="77777777" w:rsidR="004C4D4C" w:rsidRPr="006E5FF6" w:rsidRDefault="004C4D4C" w:rsidP="000A3293">
            <w:pPr>
              <w:rPr>
                <w:vertAlign w:val="superscript"/>
              </w:rPr>
            </w:pPr>
          </w:p>
        </w:tc>
        <w:tc>
          <w:tcPr>
            <w:tcW w:w="1791" w:type="dxa"/>
          </w:tcPr>
          <w:p w14:paraId="39CF8AF0" w14:textId="77777777" w:rsidR="004C4D4C" w:rsidRPr="003E745F" w:rsidRDefault="004C4D4C" w:rsidP="000A3293"/>
        </w:tc>
        <w:tc>
          <w:tcPr>
            <w:tcW w:w="1791" w:type="dxa"/>
          </w:tcPr>
          <w:p w14:paraId="6A11F68C" w14:textId="77777777" w:rsidR="004C4D4C" w:rsidRPr="003E745F" w:rsidRDefault="004C4D4C" w:rsidP="000A3293"/>
        </w:tc>
      </w:tr>
      <w:tr w:rsidR="004C4D4C" w:rsidRPr="003E745F" w14:paraId="17DFB454" w14:textId="77777777" w:rsidTr="004C4D4C">
        <w:tc>
          <w:tcPr>
            <w:tcW w:w="1931" w:type="dxa"/>
          </w:tcPr>
          <w:p w14:paraId="127EF93C" w14:textId="77777777" w:rsidR="004C4D4C" w:rsidRPr="000D041D" w:rsidRDefault="004C4D4C" w:rsidP="000A3293">
            <w:pPr>
              <w:rPr>
                <w:rFonts w:ascii="Courier New" w:hAnsi="Courier New" w:cs="Courier New"/>
              </w:rPr>
            </w:pPr>
          </w:p>
        </w:tc>
        <w:tc>
          <w:tcPr>
            <w:tcW w:w="3649" w:type="dxa"/>
          </w:tcPr>
          <w:p w14:paraId="2C2C2C45" w14:textId="77777777" w:rsidR="004C4D4C" w:rsidRPr="000D041D" w:rsidRDefault="004C4D4C" w:rsidP="000A3293">
            <w:pPr>
              <w:rPr>
                <w:rFonts w:ascii="Courier New" w:hAnsi="Courier New" w:cs="Courier New"/>
              </w:rPr>
            </w:pPr>
          </w:p>
        </w:tc>
        <w:tc>
          <w:tcPr>
            <w:tcW w:w="1991" w:type="dxa"/>
          </w:tcPr>
          <w:p w14:paraId="35AB12C2" w14:textId="77777777" w:rsidR="004C4D4C" w:rsidRPr="003E745F" w:rsidRDefault="004C4D4C" w:rsidP="000A3293"/>
        </w:tc>
        <w:tc>
          <w:tcPr>
            <w:tcW w:w="1797" w:type="dxa"/>
          </w:tcPr>
          <w:p w14:paraId="7EFB5F16" w14:textId="77777777" w:rsidR="004C4D4C" w:rsidRPr="003E745F" w:rsidRDefault="004C4D4C" w:rsidP="000A3293"/>
        </w:tc>
        <w:tc>
          <w:tcPr>
            <w:tcW w:w="1791" w:type="dxa"/>
          </w:tcPr>
          <w:p w14:paraId="0C7BBB31" w14:textId="77777777" w:rsidR="004C4D4C" w:rsidRPr="003E745F" w:rsidRDefault="004C4D4C" w:rsidP="000A3293"/>
        </w:tc>
        <w:tc>
          <w:tcPr>
            <w:tcW w:w="1791" w:type="dxa"/>
          </w:tcPr>
          <w:p w14:paraId="01C9055F" w14:textId="77777777" w:rsidR="004C4D4C" w:rsidRPr="003E745F" w:rsidRDefault="004C4D4C" w:rsidP="000A3293"/>
        </w:tc>
      </w:tr>
    </w:tbl>
    <w:p w14:paraId="73486588" w14:textId="77777777" w:rsidR="004C4D4C" w:rsidRDefault="004C4D4C" w:rsidP="000A3293"/>
    <w:p w14:paraId="539CE70C" w14:textId="202E5D7F" w:rsidR="00E567F2" w:rsidRDefault="00D359EF" w:rsidP="000A3293">
      <w:pPr>
        <w:pStyle w:val="Heading4"/>
      </w:pPr>
      <w:bookmarkStart w:id="846" w:name="_J2735Extent"/>
      <w:bookmarkEnd w:id="846"/>
      <w:r w:rsidRPr="00D359EF">
        <w:t>J2735Extent</w:t>
      </w:r>
    </w:p>
    <w:p w14:paraId="315590BB"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2B4300CE" w14:textId="77777777" w:rsidTr="004C4D4C">
        <w:tc>
          <w:tcPr>
            <w:tcW w:w="1931" w:type="dxa"/>
          </w:tcPr>
          <w:p w14:paraId="7C15B170" w14:textId="77777777" w:rsidR="004C4D4C" w:rsidRPr="006E5FF6" w:rsidRDefault="004C4D4C" w:rsidP="000A3293">
            <w:pPr>
              <w:rPr>
                <w:b/>
              </w:rPr>
            </w:pPr>
            <w:r w:rsidRPr="006E5FF6">
              <w:rPr>
                <w:b/>
              </w:rPr>
              <w:t>Name</w:t>
            </w:r>
          </w:p>
        </w:tc>
        <w:tc>
          <w:tcPr>
            <w:tcW w:w="3649" w:type="dxa"/>
          </w:tcPr>
          <w:p w14:paraId="67450BFF" w14:textId="77777777" w:rsidR="004C4D4C" w:rsidRPr="006E5FF6" w:rsidRDefault="004C4D4C" w:rsidP="000A3293">
            <w:pPr>
              <w:rPr>
                <w:b/>
              </w:rPr>
            </w:pPr>
            <w:r w:rsidRPr="006E5FF6">
              <w:rPr>
                <w:b/>
              </w:rPr>
              <w:t>Type</w:t>
            </w:r>
          </w:p>
        </w:tc>
        <w:tc>
          <w:tcPr>
            <w:tcW w:w="1991" w:type="dxa"/>
          </w:tcPr>
          <w:p w14:paraId="5EEA2EA5" w14:textId="77777777" w:rsidR="004C4D4C" w:rsidRPr="006E5FF6" w:rsidRDefault="004C4D4C" w:rsidP="000A3293">
            <w:pPr>
              <w:rPr>
                <w:b/>
              </w:rPr>
            </w:pPr>
            <w:r w:rsidRPr="006E5FF6">
              <w:rPr>
                <w:b/>
              </w:rPr>
              <w:t>Description</w:t>
            </w:r>
          </w:p>
        </w:tc>
        <w:tc>
          <w:tcPr>
            <w:tcW w:w="1797" w:type="dxa"/>
          </w:tcPr>
          <w:p w14:paraId="590C5731" w14:textId="77777777" w:rsidR="004C4D4C" w:rsidRPr="006E5FF6" w:rsidRDefault="004C4D4C" w:rsidP="000A3293">
            <w:pPr>
              <w:rPr>
                <w:b/>
              </w:rPr>
            </w:pPr>
            <w:r w:rsidRPr="006E5FF6">
              <w:rPr>
                <w:b/>
              </w:rPr>
              <w:t>Units</w:t>
            </w:r>
          </w:p>
        </w:tc>
        <w:tc>
          <w:tcPr>
            <w:tcW w:w="1791" w:type="dxa"/>
          </w:tcPr>
          <w:p w14:paraId="4979D82E" w14:textId="77777777" w:rsidR="004C4D4C" w:rsidRPr="006E5FF6" w:rsidRDefault="004C4D4C" w:rsidP="000A3293">
            <w:pPr>
              <w:rPr>
                <w:b/>
              </w:rPr>
            </w:pPr>
            <w:r w:rsidRPr="006E5FF6">
              <w:rPr>
                <w:b/>
              </w:rPr>
              <w:t>Valid Min</w:t>
            </w:r>
          </w:p>
        </w:tc>
        <w:tc>
          <w:tcPr>
            <w:tcW w:w="1791" w:type="dxa"/>
          </w:tcPr>
          <w:p w14:paraId="62672D55" w14:textId="77777777" w:rsidR="004C4D4C" w:rsidRPr="006E5FF6" w:rsidRDefault="004C4D4C" w:rsidP="000A3293">
            <w:pPr>
              <w:rPr>
                <w:b/>
              </w:rPr>
            </w:pPr>
            <w:r w:rsidRPr="006E5FF6">
              <w:rPr>
                <w:b/>
              </w:rPr>
              <w:t>Valid Max</w:t>
            </w:r>
          </w:p>
        </w:tc>
      </w:tr>
      <w:tr w:rsidR="004C4D4C" w:rsidRPr="003E745F" w14:paraId="3C5DA1F8" w14:textId="77777777" w:rsidTr="004C4D4C">
        <w:tc>
          <w:tcPr>
            <w:tcW w:w="1931" w:type="dxa"/>
          </w:tcPr>
          <w:p w14:paraId="44829A08" w14:textId="77777777" w:rsidR="004C4D4C" w:rsidRPr="000D041D" w:rsidRDefault="004C4D4C" w:rsidP="000A3293">
            <w:pPr>
              <w:rPr>
                <w:rFonts w:ascii="Courier New" w:hAnsi="Courier New" w:cs="Courier New"/>
              </w:rPr>
            </w:pPr>
          </w:p>
        </w:tc>
        <w:tc>
          <w:tcPr>
            <w:tcW w:w="3649" w:type="dxa"/>
          </w:tcPr>
          <w:p w14:paraId="615BEB69" w14:textId="77777777" w:rsidR="004C4D4C" w:rsidRPr="000D041D" w:rsidRDefault="004C4D4C" w:rsidP="000A3293">
            <w:pPr>
              <w:rPr>
                <w:rFonts w:ascii="Courier New" w:hAnsi="Courier New" w:cs="Courier New"/>
              </w:rPr>
            </w:pPr>
          </w:p>
        </w:tc>
        <w:tc>
          <w:tcPr>
            <w:tcW w:w="1991" w:type="dxa"/>
          </w:tcPr>
          <w:p w14:paraId="1E63186D" w14:textId="77777777" w:rsidR="004C4D4C" w:rsidRPr="003E745F" w:rsidRDefault="004C4D4C" w:rsidP="000A3293"/>
        </w:tc>
        <w:tc>
          <w:tcPr>
            <w:tcW w:w="1797" w:type="dxa"/>
          </w:tcPr>
          <w:p w14:paraId="5AACDC0C" w14:textId="77777777" w:rsidR="004C4D4C" w:rsidRPr="006E5FF6" w:rsidRDefault="004C4D4C" w:rsidP="000A3293">
            <w:pPr>
              <w:rPr>
                <w:vertAlign w:val="superscript"/>
              </w:rPr>
            </w:pPr>
          </w:p>
        </w:tc>
        <w:tc>
          <w:tcPr>
            <w:tcW w:w="1791" w:type="dxa"/>
          </w:tcPr>
          <w:p w14:paraId="34829905" w14:textId="77777777" w:rsidR="004C4D4C" w:rsidRPr="003E745F" w:rsidRDefault="004C4D4C" w:rsidP="000A3293"/>
        </w:tc>
        <w:tc>
          <w:tcPr>
            <w:tcW w:w="1791" w:type="dxa"/>
          </w:tcPr>
          <w:p w14:paraId="1135146F" w14:textId="77777777" w:rsidR="004C4D4C" w:rsidRPr="003E745F" w:rsidRDefault="004C4D4C" w:rsidP="000A3293"/>
        </w:tc>
      </w:tr>
      <w:tr w:rsidR="004C4D4C" w:rsidRPr="003E745F" w14:paraId="4B0F315C" w14:textId="77777777" w:rsidTr="004C4D4C">
        <w:tc>
          <w:tcPr>
            <w:tcW w:w="1931" w:type="dxa"/>
          </w:tcPr>
          <w:p w14:paraId="6F1B710C" w14:textId="77777777" w:rsidR="004C4D4C" w:rsidRPr="000D041D" w:rsidRDefault="004C4D4C" w:rsidP="000A3293">
            <w:pPr>
              <w:rPr>
                <w:rFonts w:ascii="Courier New" w:hAnsi="Courier New" w:cs="Courier New"/>
              </w:rPr>
            </w:pPr>
          </w:p>
        </w:tc>
        <w:tc>
          <w:tcPr>
            <w:tcW w:w="3649" w:type="dxa"/>
          </w:tcPr>
          <w:p w14:paraId="0ACCBDEB" w14:textId="77777777" w:rsidR="004C4D4C" w:rsidRPr="000D041D" w:rsidRDefault="004C4D4C" w:rsidP="000A3293">
            <w:pPr>
              <w:rPr>
                <w:rFonts w:ascii="Courier New" w:hAnsi="Courier New" w:cs="Courier New"/>
              </w:rPr>
            </w:pPr>
          </w:p>
        </w:tc>
        <w:tc>
          <w:tcPr>
            <w:tcW w:w="1991" w:type="dxa"/>
          </w:tcPr>
          <w:p w14:paraId="6B9E8ADA" w14:textId="77777777" w:rsidR="004C4D4C" w:rsidRPr="003E745F" w:rsidRDefault="004C4D4C" w:rsidP="000A3293"/>
        </w:tc>
        <w:tc>
          <w:tcPr>
            <w:tcW w:w="1797" w:type="dxa"/>
          </w:tcPr>
          <w:p w14:paraId="3C41CD06" w14:textId="77777777" w:rsidR="004C4D4C" w:rsidRPr="003E745F" w:rsidRDefault="004C4D4C" w:rsidP="000A3293"/>
        </w:tc>
        <w:tc>
          <w:tcPr>
            <w:tcW w:w="1791" w:type="dxa"/>
          </w:tcPr>
          <w:p w14:paraId="43633486" w14:textId="77777777" w:rsidR="004C4D4C" w:rsidRPr="003E745F" w:rsidRDefault="004C4D4C" w:rsidP="000A3293"/>
        </w:tc>
        <w:tc>
          <w:tcPr>
            <w:tcW w:w="1791" w:type="dxa"/>
          </w:tcPr>
          <w:p w14:paraId="4FE2CE3F" w14:textId="77777777" w:rsidR="004C4D4C" w:rsidRPr="003E745F" w:rsidRDefault="004C4D4C" w:rsidP="000A3293"/>
        </w:tc>
      </w:tr>
    </w:tbl>
    <w:p w14:paraId="3A9E19BF" w14:textId="77777777" w:rsidR="00D359EF" w:rsidRDefault="00D359EF" w:rsidP="000A3293"/>
    <w:p w14:paraId="5E4E769F" w14:textId="24ECAA49" w:rsidR="00D359EF" w:rsidRDefault="00D359EF" w:rsidP="000A3293">
      <w:pPr>
        <w:pStyle w:val="Heading4"/>
      </w:pPr>
      <w:bookmarkStart w:id="847" w:name="_J2735PivotPointDescription"/>
      <w:bookmarkEnd w:id="847"/>
      <w:r w:rsidRPr="00D359EF">
        <w:t>J2735PivotPointDescription</w:t>
      </w:r>
    </w:p>
    <w:p w14:paraId="57B94586" w14:textId="77777777" w:rsidR="00D359EF" w:rsidRDefault="00D359EF"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6BDF3797" w14:textId="77777777" w:rsidTr="004C4D4C">
        <w:tc>
          <w:tcPr>
            <w:tcW w:w="1931" w:type="dxa"/>
          </w:tcPr>
          <w:p w14:paraId="20E57489" w14:textId="77777777" w:rsidR="004C4D4C" w:rsidRPr="006E5FF6" w:rsidRDefault="004C4D4C" w:rsidP="000A3293">
            <w:pPr>
              <w:rPr>
                <w:b/>
              </w:rPr>
            </w:pPr>
            <w:r w:rsidRPr="006E5FF6">
              <w:rPr>
                <w:b/>
              </w:rPr>
              <w:t>Name</w:t>
            </w:r>
          </w:p>
        </w:tc>
        <w:tc>
          <w:tcPr>
            <w:tcW w:w="3649" w:type="dxa"/>
          </w:tcPr>
          <w:p w14:paraId="1DB464A4" w14:textId="77777777" w:rsidR="004C4D4C" w:rsidRPr="006E5FF6" w:rsidRDefault="004C4D4C" w:rsidP="000A3293">
            <w:pPr>
              <w:rPr>
                <w:b/>
              </w:rPr>
            </w:pPr>
            <w:r w:rsidRPr="006E5FF6">
              <w:rPr>
                <w:b/>
              </w:rPr>
              <w:t>Type</w:t>
            </w:r>
          </w:p>
        </w:tc>
        <w:tc>
          <w:tcPr>
            <w:tcW w:w="1991" w:type="dxa"/>
          </w:tcPr>
          <w:p w14:paraId="2C85BC40" w14:textId="77777777" w:rsidR="004C4D4C" w:rsidRPr="006E5FF6" w:rsidRDefault="004C4D4C" w:rsidP="000A3293">
            <w:pPr>
              <w:rPr>
                <w:b/>
              </w:rPr>
            </w:pPr>
            <w:r w:rsidRPr="006E5FF6">
              <w:rPr>
                <w:b/>
              </w:rPr>
              <w:t>Description</w:t>
            </w:r>
          </w:p>
        </w:tc>
        <w:tc>
          <w:tcPr>
            <w:tcW w:w="1797" w:type="dxa"/>
          </w:tcPr>
          <w:p w14:paraId="2193A078" w14:textId="77777777" w:rsidR="004C4D4C" w:rsidRPr="006E5FF6" w:rsidRDefault="004C4D4C" w:rsidP="000A3293">
            <w:pPr>
              <w:rPr>
                <w:b/>
              </w:rPr>
            </w:pPr>
            <w:r w:rsidRPr="006E5FF6">
              <w:rPr>
                <w:b/>
              </w:rPr>
              <w:t>Units</w:t>
            </w:r>
          </w:p>
        </w:tc>
        <w:tc>
          <w:tcPr>
            <w:tcW w:w="1791" w:type="dxa"/>
          </w:tcPr>
          <w:p w14:paraId="377FDE6E" w14:textId="77777777" w:rsidR="004C4D4C" w:rsidRPr="006E5FF6" w:rsidRDefault="004C4D4C" w:rsidP="000A3293">
            <w:pPr>
              <w:rPr>
                <w:b/>
              </w:rPr>
            </w:pPr>
            <w:r w:rsidRPr="006E5FF6">
              <w:rPr>
                <w:b/>
              </w:rPr>
              <w:t>Valid Min</w:t>
            </w:r>
          </w:p>
        </w:tc>
        <w:tc>
          <w:tcPr>
            <w:tcW w:w="1791" w:type="dxa"/>
          </w:tcPr>
          <w:p w14:paraId="3F84FCB3" w14:textId="77777777" w:rsidR="004C4D4C" w:rsidRPr="006E5FF6" w:rsidRDefault="004C4D4C" w:rsidP="000A3293">
            <w:pPr>
              <w:rPr>
                <w:b/>
              </w:rPr>
            </w:pPr>
            <w:r w:rsidRPr="006E5FF6">
              <w:rPr>
                <w:b/>
              </w:rPr>
              <w:t>Valid Max</w:t>
            </w:r>
          </w:p>
        </w:tc>
      </w:tr>
      <w:tr w:rsidR="004C4D4C" w:rsidRPr="003E745F" w14:paraId="65C8F833" w14:textId="77777777" w:rsidTr="004C4D4C">
        <w:tc>
          <w:tcPr>
            <w:tcW w:w="1931" w:type="dxa"/>
          </w:tcPr>
          <w:p w14:paraId="6D649084" w14:textId="77777777" w:rsidR="004C4D4C" w:rsidRPr="000D041D" w:rsidRDefault="004C4D4C" w:rsidP="000A3293">
            <w:pPr>
              <w:rPr>
                <w:rFonts w:ascii="Courier New" w:hAnsi="Courier New" w:cs="Courier New"/>
              </w:rPr>
            </w:pPr>
          </w:p>
        </w:tc>
        <w:tc>
          <w:tcPr>
            <w:tcW w:w="3649" w:type="dxa"/>
          </w:tcPr>
          <w:p w14:paraId="4609111D" w14:textId="77777777" w:rsidR="004C4D4C" w:rsidRPr="000D041D" w:rsidRDefault="004C4D4C" w:rsidP="000A3293">
            <w:pPr>
              <w:rPr>
                <w:rFonts w:ascii="Courier New" w:hAnsi="Courier New" w:cs="Courier New"/>
              </w:rPr>
            </w:pPr>
          </w:p>
        </w:tc>
        <w:tc>
          <w:tcPr>
            <w:tcW w:w="1991" w:type="dxa"/>
          </w:tcPr>
          <w:p w14:paraId="64E2546F" w14:textId="77777777" w:rsidR="004C4D4C" w:rsidRPr="003E745F" w:rsidRDefault="004C4D4C" w:rsidP="000A3293"/>
        </w:tc>
        <w:tc>
          <w:tcPr>
            <w:tcW w:w="1797" w:type="dxa"/>
          </w:tcPr>
          <w:p w14:paraId="59CE0A6D" w14:textId="77777777" w:rsidR="004C4D4C" w:rsidRPr="006E5FF6" w:rsidRDefault="004C4D4C" w:rsidP="000A3293">
            <w:pPr>
              <w:rPr>
                <w:vertAlign w:val="superscript"/>
              </w:rPr>
            </w:pPr>
          </w:p>
        </w:tc>
        <w:tc>
          <w:tcPr>
            <w:tcW w:w="1791" w:type="dxa"/>
          </w:tcPr>
          <w:p w14:paraId="5072EB36" w14:textId="77777777" w:rsidR="004C4D4C" w:rsidRPr="003E745F" w:rsidRDefault="004C4D4C" w:rsidP="000A3293"/>
        </w:tc>
        <w:tc>
          <w:tcPr>
            <w:tcW w:w="1791" w:type="dxa"/>
          </w:tcPr>
          <w:p w14:paraId="63B65ADF" w14:textId="77777777" w:rsidR="004C4D4C" w:rsidRPr="003E745F" w:rsidRDefault="004C4D4C" w:rsidP="000A3293"/>
        </w:tc>
      </w:tr>
      <w:tr w:rsidR="004C4D4C" w:rsidRPr="003E745F" w14:paraId="55B3DBE7" w14:textId="77777777" w:rsidTr="004C4D4C">
        <w:tc>
          <w:tcPr>
            <w:tcW w:w="1931" w:type="dxa"/>
          </w:tcPr>
          <w:p w14:paraId="69E69889" w14:textId="77777777" w:rsidR="004C4D4C" w:rsidRPr="000D041D" w:rsidRDefault="004C4D4C" w:rsidP="000A3293">
            <w:pPr>
              <w:rPr>
                <w:rFonts w:ascii="Courier New" w:hAnsi="Courier New" w:cs="Courier New"/>
              </w:rPr>
            </w:pPr>
          </w:p>
        </w:tc>
        <w:tc>
          <w:tcPr>
            <w:tcW w:w="3649" w:type="dxa"/>
          </w:tcPr>
          <w:p w14:paraId="4E76C212" w14:textId="77777777" w:rsidR="004C4D4C" w:rsidRPr="000D041D" w:rsidRDefault="004C4D4C" w:rsidP="000A3293">
            <w:pPr>
              <w:rPr>
                <w:rFonts w:ascii="Courier New" w:hAnsi="Courier New" w:cs="Courier New"/>
              </w:rPr>
            </w:pPr>
          </w:p>
        </w:tc>
        <w:tc>
          <w:tcPr>
            <w:tcW w:w="1991" w:type="dxa"/>
          </w:tcPr>
          <w:p w14:paraId="3D000182" w14:textId="77777777" w:rsidR="004C4D4C" w:rsidRPr="003E745F" w:rsidRDefault="004C4D4C" w:rsidP="000A3293"/>
        </w:tc>
        <w:tc>
          <w:tcPr>
            <w:tcW w:w="1797" w:type="dxa"/>
          </w:tcPr>
          <w:p w14:paraId="4446B151" w14:textId="77777777" w:rsidR="004C4D4C" w:rsidRPr="003E745F" w:rsidRDefault="004C4D4C" w:rsidP="000A3293"/>
        </w:tc>
        <w:tc>
          <w:tcPr>
            <w:tcW w:w="1791" w:type="dxa"/>
          </w:tcPr>
          <w:p w14:paraId="670D4924" w14:textId="77777777" w:rsidR="004C4D4C" w:rsidRPr="003E745F" w:rsidRDefault="004C4D4C" w:rsidP="000A3293"/>
        </w:tc>
        <w:tc>
          <w:tcPr>
            <w:tcW w:w="1791" w:type="dxa"/>
          </w:tcPr>
          <w:p w14:paraId="03BBC652" w14:textId="77777777" w:rsidR="004C4D4C" w:rsidRPr="003E745F" w:rsidRDefault="004C4D4C" w:rsidP="000A3293"/>
        </w:tc>
      </w:tr>
    </w:tbl>
    <w:p w14:paraId="79AD0E6D" w14:textId="77777777" w:rsidR="00D359EF" w:rsidRDefault="00D359EF" w:rsidP="000A3293"/>
    <w:p w14:paraId="7F0F6940" w14:textId="42D31B82" w:rsidR="00D359EF" w:rsidRDefault="00623372" w:rsidP="000A3293">
      <w:pPr>
        <w:pStyle w:val="Heading4"/>
      </w:pPr>
      <w:bookmarkStart w:id="848" w:name="_J2735TrailerUnitDescription"/>
      <w:bookmarkEnd w:id="848"/>
      <w:r w:rsidRPr="00623372">
        <w:t>J2735TrailerUnitDescription</w:t>
      </w:r>
    </w:p>
    <w:p w14:paraId="02F3A0DB" w14:textId="77777777" w:rsidR="00623372" w:rsidRDefault="00623372"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026787EF" w14:textId="77777777" w:rsidTr="004C4D4C">
        <w:tc>
          <w:tcPr>
            <w:tcW w:w="1931" w:type="dxa"/>
          </w:tcPr>
          <w:p w14:paraId="70081BE2" w14:textId="77777777" w:rsidR="004C4D4C" w:rsidRPr="006E5FF6" w:rsidRDefault="004C4D4C" w:rsidP="000A3293">
            <w:pPr>
              <w:rPr>
                <w:b/>
              </w:rPr>
            </w:pPr>
            <w:r w:rsidRPr="006E5FF6">
              <w:rPr>
                <w:b/>
              </w:rPr>
              <w:t>Name</w:t>
            </w:r>
          </w:p>
        </w:tc>
        <w:tc>
          <w:tcPr>
            <w:tcW w:w="3649" w:type="dxa"/>
          </w:tcPr>
          <w:p w14:paraId="0222ADAF" w14:textId="77777777" w:rsidR="004C4D4C" w:rsidRPr="006E5FF6" w:rsidRDefault="004C4D4C" w:rsidP="000A3293">
            <w:pPr>
              <w:rPr>
                <w:b/>
              </w:rPr>
            </w:pPr>
            <w:r w:rsidRPr="006E5FF6">
              <w:rPr>
                <w:b/>
              </w:rPr>
              <w:t>Type</w:t>
            </w:r>
          </w:p>
        </w:tc>
        <w:tc>
          <w:tcPr>
            <w:tcW w:w="1991" w:type="dxa"/>
          </w:tcPr>
          <w:p w14:paraId="076DBA5D" w14:textId="77777777" w:rsidR="004C4D4C" w:rsidRPr="006E5FF6" w:rsidRDefault="004C4D4C" w:rsidP="000A3293">
            <w:pPr>
              <w:rPr>
                <w:b/>
              </w:rPr>
            </w:pPr>
            <w:r w:rsidRPr="006E5FF6">
              <w:rPr>
                <w:b/>
              </w:rPr>
              <w:t>Description</w:t>
            </w:r>
          </w:p>
        </w:tc>
        <w:tc>
          <w:tcPr>
            <w:tcW w:w="1797" w:type="dxa"/>
          </w:tcPr>
          <w:p w14:paraId="17934693" w14:textId="77777777" w:rsidR="004C4D4C" w:rsidRPr="006E5FF6" w:rsidRDefault="004C4D4C" w:rsidP="000A3293">
            <w:pPr>
              <w:rPr>
                <w:b/>
              </w:rPr>
            </w:pPr>
            <w:r w:rsidRPr="006E5FF6">
              <w:rPr>
                <w:b/>
              </w:rPr>
              <w:t>Units</w:t>
            </w:r>
          </w:p>
        </w:tc>
        <w:tc>
          <w:tcPr>
            <w:tcW w:w="1791" w:type="dxa"/>
          </w:tcPr>
          <w:p w14:paraId="08073623" w14:textId="77777777" w:rsidR="004C4D4C" w:rsidRPr="006E5FF6" w:rsidRDefault="004C4D4C" w:rsidP="000A3293">
            <w:pPr>
              <w:rPr>
                <w:b/>
              </w:rPr>
            </w:pPr>
            <w:r w:rsidRPr="006E5FF6">
              <w:rPr>
                <w:b/>
              </w:rPr>
              <w:t>Valid Min</w:t>
            </w:r>
          </w:p>
        </w:tc>
        <w:tc>
          <w:tcPr>
            <w:tcW w:w="1791" w:type="dxa"/>
          </w:tcPr>
          <w:p w14:paraId="17B47E8C" w14:textId="77777777" w:rsidR="004C4D4C" w:rsidRPr="006E5FF6" w:rsidRDefault="004C4D4C" w:rsidP="000A3293">
            <w:pPr>
              <w:rPr>
                <w:b/>
              </w:rPr>
            </w:pPr>
            <w:r w:rsidRPr="006E5FF6">
              <w:rPr>
                <w:b/>
              </w:rPr>
              <w:t>Valid Max</w:t>
            </w:r>
          </w:p>
        </w:tc>
      </w:tr>
      <w:tr w:rsidR="004C4D4C" w:rsidRPr="003E745F" w14:paraId="46684086" w14:textId="77777777" w:rsidTr="004C4D4C">
        <w:tc>
          <w:tcPr>
            <w:tcW w:w="1931" w:type="dxa"/>
          </w:tcPr>
          <w:p w14:paraId="58D68718" w14:textId="77777777" w:rsidR="004C4D4C" w:rsidRPr="000D041D" w:rsidRDefault="004C4D4C" w:rsidP="000A3293">
            <w:pPr>
              <w:rPr>
                <w:rFonts w:ascii="Courier New" w:hAnsi="Courier New" w:cs="Courier New"/>
              </w:rPr>
            </w:pPr>
          </w:p>
        </w:tc>
        <w:tc>
          <w:tcPr>
            <w:tcW w:w="3649" w:type="dxa"/>
          </w:tcPr>
          <w:p w14:paraId="39098CCF" w14:textId="77777777" w:rsidR="004C4D4C" w:rsidRPr="000D041D" w:rsidRDefault="004C4D4C" w:rsidP="000A3293">
            <w:pPr>
              <w:rPr>
                <w:rFonts w:ascii="Courier New" w:hAnsi="Courier New" w:cs="Courier New"/>
              </w:rPr>
            </w:pPr>
          </w:p>
        </w:tc>
        <w:tc>
          <w:tcPr>
            <w:tcW w:w="1991" w:type="dxa"/>
          </w:tcPr>
          <w:p w14:paraId="3E6BB545" w14:textId="77777777" w:rsidR="004C4D4C" w:rsidRPr="003E745F" w:rsidRDefault="004C4D4C" w:rsidP="000A3293"/>
        </w:tc>
        <w:tc>
          <w:tcPr>
            <w:tcW w:w="1797" w:type="dxa"/>
          </w:tcPr>
          <w:p w14:paraId="4515EA43" w14:textId="77777777" w:rsidR="004C4D4C" w:rsidRPr="006E5FF6" w:rsidRDefault="004C4D4C" w:rsidP="000A3293">
            <w:pPr>
              <w:rPr>
                <w:vertAlign w:val="superscript"/>
              </w:rPr>
            </w:pPr>
          </w:p>
        </w:tc>
        <w:tc>
          <w:tcPr>
            <w:tcW w:w="1791" w:type="dxa"/>
          </w:tcPr>
          <w:p w14:paraId="74C8F024" w14:textId="77777777" w:rsidR="004C4D4C" w:rsidRPr="003E745F" w:rsidRDefault="004C4D4C" w:rsidP="000A3293"/>
        </w:tc>
        <w:tc>
          <w:tcPr>
            <w:tcW w:w="1791" w:type="dxa"/>
          </w:tcPr>
          <w:p w14:paraId="5BB1932E" w14:textId="77777777" w:rsidR="004C4D4C" w:rsidRPr="003E745F" w:rsidRDefault="004C4D4C" w:rsidP="000A3293"/>
        </w:tc>
      </w:tr>
      <w:tr w:rsidR="004C4D4C" w:rsidRPr="003E745F" w14:paraId="2D9CF14A" w14:textId="77777777" w:rsidTr="004C4D4C">
        <w:tc>
          <w:tcPr>
            <w:tcW w:w="1931" w:type="dxa"/>
          </w:tcPr>
          <w:p w14:paraId="28803557" w14:textId="77777777" w:rsidR="004C4D4C" w:rsidRPr="000D041D" w:rsidRDefault="004C4D4C" w:rsidP="000A3293">
            <w:pPr>
              <w:rPr>
                <w:rFonts w:ascii="Courier New" w:hAnsi="Courier New" w:cs="Courier New"/>
              </w:rPr>
            </w:pPr>
          </w:p>
        </w:tc>
        <w:tc>
          <w:tcPr>
            <w:tcW w:w="3649" w:type="dxa"/>
          </w:tcPr>
          <w:p w14:paraId="598B0A38" w14:textId="77777777" w:rsidR="004C4D4C" w:rsidRPr="000D041D" w:rsidRDefault="004C4D4C" w:rsidP="000A3293">
            <w:pPr>
              <w:rPr>
                <w:rFonts w:ascii="Courier New" w:hAnsi="Courier New" w:cs="Courier New"/>
              </w:rPr>
            </w:pPr>
          </w:p>
        </w:tc>
        <w:tc>
          <w:tcPr>
            <w:tcW w:w="1991" w:type="dxa"/>
          </w:tcPr>
          <w:p w14:paraId="4613E85A" w14:textId="77777777" w:rsidR="004C4D4C" w:rsidRPr="003E745F" w:rsidRDefault="004C4D4C" w:rsidP="000A3293"/>
        </w:tc>
        <w:tc>
          <w:tcPr>
            <w:tcW w:w="1797" w:type="dxa"/>
          </w:tcPr>
          <w:p w14:paraId="04C58EA7" w14:textId="77777777" w:rsidR="004C4D4C" w:rsidRPr="003E745F" w:rsidRDefault="004C4D4C" w:rsidP="000A3293"/>
        </w:tc>
        <w:tc>
          <w:tcPr>
            <w:tcW w:w="1791" w:type="dxa"/>
          </w:tcPr>
          <w:p w14:paraId="29FE5ADC" w14:textId="77777777" w:rsidR="004C4D4C" w:rsidRPr="003E745F" w:rsidRDefault="004C4D4C" w:rsidP="000A3293"/>
        </w:tc>
        <w:tc>
          <w:tcPr>
            <w:tcW w:w="1791" w:type="dxa"/>
          </w:tcPr>
          <w:p w14:paraId="1DF07A9F" w14:textId="77777777" w:rsidR="004C4D4C" w:rsidRPr="003E745F" w:rsidRDefault="004C4D4C" w:rsidP="000A3293"/>
        </w:tc>
      </w:tr>
    </w:tbl>
    <w:p w14:paraId="576EA69B" w14:textId="77777777" w:rsidR="00623372" w:rsidRDefault="00623372" w:rsidP="000A3293"/>
    <w:p w14:paraId="4AFA793A" w14:textId="4E5EA522" w:rsidR="00623372" w:rsidRDefault="00DD77A1" w:rsidP="000A3293">
      <w:pPr>
        <w:pStyle w:val="Heading4"/>
      </w:pPr>
      <w:r w:rsidRPr="00DD77A1">
        <w:t>J2735BumperHeights</w:t>
      </w:r>
    </w:p>
    <w:p w14:paraId="01E1EE4C" w14:textId="77777777" w:rsidR="00DD77A1" w:rsidRDefault="00DD77A1"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118DA5AB" w14:textId="77777777" w:rsidTr="004C4D4C">
        <w:tc>
          <w:tcPr>
            <w:tcW w:w="1931" w:type="dxa"/>
          </w:tcPr>
          <w:p w14:paraId="78E18151" w14:textId="77777777" w:rsidR="004C4D4C" w:rsidRPr="006E5FF6" w:rsidRDefault="004C4D4C" w:rsidP="000A3293">
            <w:pPr>
              <w:rPr>
                <w:b/>
              </w:rPr>
            </w:pPr>
            <w:r w:rsidRPr="006E5FF6">
              <w:rPr>
                <w:b/>
              </w:rPr>
              <w:lastRenderedPageBreak/>
              <w:t>Name</w:t>
            </w:r>
          </w:p>
        </w:tc>
        <w:tc>
          <w:tcPr>
            <w:tcW w:w="3649" w:type="dxa"/>
          </w:tcPr>
          <w:p w14:paraId="7E2AEDAB" w14:textId="77777777" w:rsidR="004C4D4C" w:rsidRPr="006E5FF6" w:rsidRDefault="004C4D4C" w:rsidP="000A3293">
            <w:pPr>
              <w:rPr>
                <w:b/>
              </w:rPr>
            </w:pPr>
            <w:r w:rsidRPr="006E5FF6">
              <w:rPr>
                <w:b/>
              </w:rPr>
              <w:t>Type</w:t>
            </w:r>
          </w:p>
        </w:tc>
        <w:tc>
          <w:tcPr>
            <w:tcW w:w="1991" w:type="dxa"/>
          </w:tcPr>
          <w:p w14:paraId="4FECB307" w14:textId="77777777" w:rsidR="004C4D4C" w:rsidRPr="006E5FF6" w:rsidRDefault="004C4D4C" w:rsidP="000A3293">
            <w:pPr>
              <w:rPr>
                <w:b/>
              </w:rPr>
            </w:pPr>
            <w:r w:rsidRPr="006E5FF6">
              <w:rPr>
                <w:b/>
              </w:rPr>
              <w:t>Description</w:t>
            </w:r>
          </w:p>
        </w:tc>
        <w:tc>
          <w:tcPr>
            <w:tcW w:w="1797" w:type="dxa"/>
          </w:tcPr>
          <w:p w14:paraId="469D01C3" w14:textId="77777777" w:rsidR="004C4D4C" w:rsidRPr="006E5FF6" w:rsidRDefault="004C4D4C" w:rsidP="000A3293">
            <w:pPr>
              <w:rPr>
                <w:b/>
              </w:rPr>
            </w:pPr>
            <w:r w:rsidRPr="006E5FF6">
              <w:rPr>
                <w:b/>
              </w:rPr>
              <w:t>Units</w:t>
            </w:r>
          </w:p>
        </w:tc>
        <w:tc>
          <w:tcPr>
            <w:tcW w:w="1791" w:type="dxa"/>
          </w:tcPr>
          <w:p w14:paraId="1059771A" w14:textId="77777777" w:rsidR="004C4D4C" w:rsidRPr="006E5FF6" w:rsidRDefault="004C4D4C" w:rsidP="000A3293">
            <w:pPr>
              <w:rPr>
                <w:b/>
              </w:rPr>
            </w:pPr>
            <w:r w:rsidRPr="006E5FF6">
              <w:rPr>
                <w:b/>
              </w:rPr>
              <w:t>Valid Min</w:t>
            </w:r>
          </w:p>
        </w:tc>
        <w:tc>
          <w:tcPr>
            <w:tcW w:w="1791" w:type="dxa"/>
          </w:tcPr>
          <w:p w14:paraId="533ACB14" w14:textId="77777777" w:rsidR="004C4D4C" w:rsidRPr="006E5FF6" w:rsidRDefault="004C4D4C" w:rsidP="000A3293">
            <w:pPr>
              <w:rPr>
                <w:b/>
              </w:rPr>
            </w:pPr>
            <w:r w:rsidRPr="006E5FF6">
              <w:rPr>
                <w:b/>
              </w:rPr>
              <w:t>Valid Max</w:t>
            </w:r>
          </w:p>
        </w:tc>
      </w:tr>
      <w:tr w:rsidR="004C4D4C" w:rsidRPr="003E745F" w14:paraId="63976DF3" w14:textId="77777777" w:rsidTr="004C4D4C">
        <w:tc>
          <w:tcPr>
            <w:tcW w:w="1931" w:type="dxa"/>
          </w:tcPr>
          <w:p w14:paraId="02195E14" w14:textId="77777777" w:rsidR="004C4D4C" w:rsidRPr="000D041D" w:rsidRDefault="004C4D4C" w:rsidP="000A3293">
            <w:pPr>
              <w:rPr>
                <w:rFonts w:ascii="Courier New" w:hAnsi="Courier New" w:cs="Courier New"/>
              </w:rPr>
            </w:pPr>
          </w:p>
        </w:tc>
        <w:tc>
          <w:tcPr>
            <w:tcW w:w="3649" w:type="dxa"/>
          </w:tcPr>
          <w:p w14:paraId="223AC749" w14:textId="77777777" w:rsidR="004C4D4C" w:rsidRPr="000D041D" w:rsidRDefault="004C4D4C" w:rsidP="000A3293">
            <w:pPr>
              <w:rPr>
                <w:rFonts w:ascii="Courier New" w:hAnsi="Courier New" w:cs="Courier New"/>
              </w:rPr>
            </w:pPr>
          </w:p>
        </w:tc>
        <w:tc>
          <w:tcPr>
            <w:tcW w:w="1991" w:type="dxa"/>
          </w:tcPr>
          <w:p w14:paraId="43FC00D5" w14:textId="77777777" w:rsidR="004C4D4C" w:rsidRPr="003E745F" w:rsidRDefault="004C4D4C" w:rsidP="000A3293"/>
        </w:tc>
        <w:tc>
          <w:tcPr>
            <w:tcW w:w="1797" w:type="dxa"/>
          </w:tcPr>
          <w:p w14:paraId="35B8B688" w14:textId="77777777" w:rsidR="004C4D4C" w:rsidRPr="006E5FF6" w:rsidRDefault="004C4D4C" w:rsidP="000A3293">
            <w:pPr>
              <w:rPr>
                <w:vertAlign w:val="superscript"/>
              </w:rPr>
            </w:pPr>
          </w:p>
        </w:tc>
        <w:tc>
          <w:tcPr>
            <w:tcW w:w="1791" w:type="dxa"/>
          </w:tcPr>
          <w:p w14:paraId="0A3F605E" w14:textId="77777777" w:rsidR="004C4D4C" w:rsidRPr="003E745F" w:rsidRDefault="004C4D4C" w:rsidP="000A3293"/>
        </w:tc>
        <w:tc>
          <w:tcPr>
            <w:tcW w:w="1791" w:type="dxa"/>
          </w:tcPr>
          <w:p w14:paraId="3C60AB46" w14:textId="77777777" w:rsidR="004C4D4C" w:rsidRPr="003E745F" w:rsidRDefault="004C4D4C" w:rsidP="000A3293"/>
        </w:tc>
      </w:tr>
      <w:tr w:rsidR="004C4D4C" w:rsidRPr="003E745F" w14:paraId="66903199" w14:textId="77777777" w:rsidTr="004C4D4C">
        <w:tc>
          <w:tcPr>
            <w:tcW w:w="1931" w:type="dxa"/>
          </w:tcPr>
          <w:p w14:paraId="4361F518" w14:textId="77777777" w:rsidR="004C4D4C" w:rsidRPr="000D041D" w:rsidRDefault="004C4D4C" w:rsidP="000A3293">
            <w:pPr>
              <w:rPr>
                <w:rFonts w:ascii="Courier New" w:hAnsi="Courier New" w:cs="Courier New"/>
              </w:rPr>
            </w:pPr>
          </w:p>
        </w:tc>
        <w:tc>
          <w:tcPr>
            <w:tcW w:w="3649" w:type="dxa"/>
          </w:tcPr>
          <w:p w14:paraId="20047030" w14:textId="77777777" w:rsidR="004C4D4C" w:rsidRPr="000D041D" w:rsidRDefault="004C4D4C" w:rsidP="000A3293">
            <w:pPr>
              <w:rPr>
                <w:rFonts w:ascii="Courier New" w:hAnsi="Courier New" w:cs="Courier New"/>
              </w:rPr>
            </w:pPr>
          </w:p>
        </w:tc>
        <w:tc>
          <w:tcPr>
            <w:tcW w:w="1991" w:type="dxa"/>
          </w:tcPr>
          <w:p w14:paraId="6550AC70" w14:textId="77777777" w:rsidR="004C4D4C" w:rsidRPr="003E745F" w:rsidRDefault="004C4D4C" w:rsidP="000A3293"/>
        </w:tc>
        <w:tc>
          <w:tcPr>
            <w:tcW w:w="1797" w:type="dxa"/>
          </w:tcPr>
          <w:p w14:paraId="62F43E12" w14:textId="77777777" w:rsidR="004C4D4C" w:rsidRPr="003E745F" w:rsidRDefault="004C4D4C" w:rsidP="000A3293"/>
        </w:tc>
        <w:tc>
          <w:tcPr>
            <w:tcW w:w="1791" w:type="dxa"/>
          </w:tcPr>
          <w:p w14:paraId="4EFE1C45" w14:textId="77777777" w:rsidR="004C4D4C" w:rsidRPr="003E745F" w:rsidRDefault="004C4D4C" w:rsidP="000A3293"/>
        </w:tc>
        <w:tc>
          <w:tcPr>
            <w:tcW w:w="1791" w:type="dxa"/>
          </w:tcPr>
          <w:p w14:paraId="058F53D8" w14:textId="77777777" w:rsidR="004C4D4C" w:rsidRPr="003E745F" w:rsidRDefault="004C4D4C" w:rsidP="000A3293"/>
        </w:tc>
      </w:tr>
    </w:tbl>
    <w:p w14:paraId="537F7C9A" w14:textId="77777777" w:rsidR="00DD77A1" w:rsidRDefault="00DD77A1" w:rsidP="000A3293"/>
    <w:p w14:paraId="5CDBF31E" w14:textId="018C1FF5" w:rsidR="00DD77A1" w:rsidRDefault="002026AB" w:rsidP="000A3293">
      <w:pPr>
        <w:pStyle w:val="Heading4"/>
      </w:pPr>
      <w:r w:rsidRPr="002026AB">
        <w:t>J2735TrailerHistoryPoint</w:t>
      </w:r>
    </w:p>
    <w:p w14:paraId="622E3C06" w14:textId="77777777" w:rsidR="002026AB" w:rsidRDefault="002026AB"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445754CB" w14:textId="77777777" w:rsidTr="004C4D4C">
        <w:tc>
          <w:tcPr>
            <w:tcW w:w="1931" w:type="dxa"/>
          </w:tcPr>
          <w:p w14:paraId="44CBBA43" w14:textId="77777777" w:rsidR="004C4D4C" w:rsidRPr="006E5FF6" w:rsidRDefault="004C4D4C" w:rsidP="000A3293">
            <w:pPr>
              <w:rPr>
                <w:b/>
              </w:rPr>
            </w:pPr>
            <w:r w:rsidRPr="006E5FF6">
              <w:rPr>
                <w:b/>
              </w:rPr>
              <w:t>Name</w:t>
            </w:r>
          </w:p>
        </w:tc>
        <w:tc>
          <w:tcPr>
            <w:tcW w:w="3649" w:type="dxa"/>
          </w:tcPr>
          <w:p w14:paraId="56B56398" w14:textId="77777777" w:rsidR="004C4D4C" w:rsidRPr="006E5FF6" w:rsidRDefault="004C4D4C" w:rsidP="000A3293">
            <w:pPr>
              <w:rPr>
                <w:b/>
              </w:rPr>
            </w:pPr>
            <w:r w:rsidRPr="006E5FF6">
              <w:rPr>
                <w:b/>
              </w:rPr>
              <w:t>Type</w:t>
            </w:r>
          </w:p>
        </w:tc>
        <w:tc>
          <w:tcPr>
            <w:tcW w:w="1991" w:type="dxa"/>
          </w:tcPr>
          <w:p w14:paraId="07BAB476" w14:textId="77777777" w:rsidR="004C4D4C" w:rsidRPr="006E5FF6" w:rsidRDefault="004C4D4C" w:rsidP="000A3293">
            <w:pPr>
              <w:rPr>
                <w:b/>
              </w:rPr>
            </w:pPr>
            <w:r w:rsidRPr="006E5FF6">
              <w:rPr>
                <w:b/>
              </w:rPr>
              <w:t>Description</w:t>
            </w:r>
          </w:p>
        </w:tc>
        <w:tc>
          <w:tcPr>
            <w:tcW w:w="1797" w:type="dxa"/>
          </w:tcPr>
          <w:p w14:paraId="20A9B81C" w14:textId="77777777" w:rsidR="004C4D4C" w:rsidRPr="006E5FF6" w:rsidRDefault="004C4D4C" w:rsidP="000A3293">
            <w:pPr>
              <w:rPr>
                <w:b/>
              </w:rPr>
            </w:pPr>
            <w:r w:rsidRPr="006E5FF6">
              <w:rPr>
                <w:b/>
              </w:rPr>
              <w:t>Units</w:t>
            </w:r>
          </w:p>
        </w:tc>
        <w:tc>
          <w:tcPr>
            <w:tcW w:w="1791" w:type="dxa"/>
          </w:tcPr>
          <w:p w14:paraId="2A08C837" w14:textId="77777777" w:rsidR="004C4D4C" w:rsidRPr="006E5FF6" w:rsidRDefault="004C4D4C" w:rsidP="000A3293">
            <w:pPr>
              <w:rPr>
                <w:b/>
              </w:rPr>
            </w:pPr>
            <w:r w:rsidRPr="006E5FF6">
              <w:rPr>
                <w:b/>
              </w:rPr>
              <w:t>Valid Min</w:t>
            </w:r>
          </w:p>
        </w:tc>
        <w:tc>
          <w:tcPr>
            <w:tcW w:w="1791" w:type="dxa"/>
          </w:tcPr>
          <w:p w14:paraId="2DF5A8BE" w14:textId="77777777" w:rsidR="004C4D4C" w:rsidRPr="006E5FF6" w:rsidRDefault="004C4D4C" w:rsidP="000A3293">
            <w:pPr>
              <w:rPr>
                <w:b/>
              </w:rPr>
            </w:pPr>
            <w:r w:rsidRPr="006E5FF6">
              <w:rPr>
                <w:b/>
              </w:rPr>
              <w:t>Valid Max</w:t>
            </w:r>
          </w:p>
        </w:tc>
      </w:tr>
      <w:tr w:rsidR="004C4D4C" w:rsidRPr="003E745F" w14:paraId="7DB1FDA1" w14:textId="77777777" w:rsidTr="004C4D4C">
        <w:tc>
          <w:tcPr>
            <w:tcW w:w="1931" w:type="dxa"/>
          </w:tcPr>
          <w:p w14:paraId="655CCC6E" w14:textId="77777777" w:rsidR="004C4D4C" w:rsidRPr="000D041D" w:rsidRDefault="004C4D4C" w:rsidP="000A3293">
            <w:pPr>
              <w:rPr>
                <w:rFonts w:ascii="Courier New" w:hAnsi="Courier New" w:cs="Courier New"/>
              </w:rPr>
            </w:pPr>
          </w:p>
        </w:tc>
        <w:tc>
          <w:tcPr>
            <w:tcW w:w="3649" w:type="dxa"/>
          </w:tcPr>
          <w:p w14:paraId="341B8C40" w14:textId="77777777" w:rsidR="004C4D4C" w:rsidRPr="000D041D" w:rsidRDefault="004C4D4C" w:rsidP="000A3293">
            <w:pPr>
              <w:rPr>
                <w:rFonts w:ascii="Courier New" w:hAnsi="Courier New" w:cs="Courier New"/>
              </w:rPr>
            </w:pPr>
          </w:p>
        </w:tc>
        <w:tc>
          <w:tcPr>
            <w:tcW w:w="1991" w:type="dxa"/>
          </w:tcPr>
          <w:p w14:paraId="1FE0497F" w14:textId="77777777" w:rsidR="004C4D4C" w:rsidRPr="003E745F" w:rsidRDefault="004C4D4C" w:rsidP="000A3293"/>
        </w:tc>
        <w:tc>
          <w:tcPr>
            <w:tcW w:w="1797" w:type="dxa"/>
          </w:tcPr>
          <w:p w14:paraId="7A70433B" w14:textId="77777777" w:rsidR="004C4D4C" w:rsidRPr="006E5FF6" w:rsidRDefault="004C4D4C" w:rsidP="000A3293">
            <w:pPr>
              <w:rPr>
                <w:vertAlign w:val="superscript"/>
              </w:rPr>
            </w:pPr>
          </w:p>
        </w:tc>
        <w:tc>
          <w:tcPr>
            <w:tcW w:w="1791" w:type="dxa"/>
          </w:tcPr>
          <w:p w14:paraId="3FD0342E" w14:textId="77777777" w:rsidR="004C4D4C" w:rsidRPr="003E745F" w:rsidRDefault="004C4D4C" w:rsidP="000A3293"/>
        </w:tc>
        <w:tc>
          <w:tcPr>
            <w:tcW w:w="1791" w:type="dxa"/>
          </w:tcPr>
          <w:p w14:paraId="316EAB65" w14:textId="77777777" w:rsidR="004C4D4C" w:rsidRPr="003E745F" w:rsidRDefault="004C4D4C" w:rsidP="000A3293"/>
        </w:tc>
      </w:tr>
      <w:tr w:rsidR="004C4D4C" w:rsidRPr="003E745F" w14:paraId="77032639" w14:textId="77777777" w:rsidTr="004C4D4C">
        <w:tc>
          <w:tcPr>
            <w:tcW w:w="1931" w:type="dxa"/>
          </w:tcPr>
          <w:p w14:paraId="305C15AE" w14:textId="77777777" w:rsidR="004C4D4C" w:rsidRPr="000D041D" w:rsidRDefault="004C4D4C" w:rsidP="000A3293">
            <w:pPr>
              <w:rPr>
                <w:rFonts w:ascii="Courier New" w:hAnsi="Courier New" w:cs="Courier New"/>
              </w:rPr>
            </w:pPr>
          </w:p>
        </w:tc>
        <w:tc>
          <w:tcPr>
            <w:tcW w:w="3649" w:type="dxa"/>
          </w:tcPr>
          <w:p w14:paraId="57B8885B" w14:textId="77777777" w:rsidR="004C4D4C" w:rsidRPr="000D041D" w:rsidRDefault="004C4D4C" w:rsidP="000A3293">
            <w:pPr>
              <w:rPr>
                <w:rFonts w:ascii="Courier New" w:hAnsi="Courier New" w:cs="Courier New"/>
              </w:rPr>
            </w:pPr>
          </w:p>
        </w:tc>
        <w:tc>
          <w:tcPr>
            <w:tcW w:w="1991" w:type="dxa"/>
          </w:tcPr>
          <w:p w14:paraId="5D53E439" w14:textId="77777777" w:rsidR="004C4D4C" w:rsidRPr="003E745F" w:rsidRDefault="004C4D4C" w:rsidP="000A3293"/>
        </w:tc>
        <w:tc>
          <w:tcPr>
            <w:tcW w:w="1797" w:type="dxa"/>
          </w:tcPr>
          <w:p w14:paraId="76673E63" w14:textId="77777777" w:rsidR="004C4D4C" w:rsidRPr="003E745F" w:rsidRDefault="004C4D4C" w:rsidP="000A3293"/>
        </w:tc>
        <w:tc>
          <w:tcPr>
            <w:tcW w:w="1791" w:type="dxa"/>
          </w:tcPr>
          <w:p w14:paraId="71D15A71" w14:textId="77777777" w:rsidR="004C4D4C" w:rsidRPr="003E745F" w:rsidRDefault="004C4D4C" w:rsidP="000A3293"/>
        </w:tc>
        <w:tc>
          <w:tcPr>
            <w:tcW w:w="1791" w:type="dxa"/>
          </w:tcPr>
          <w:p w14:paraId="07879245" w14:textId="77777777" w:rsidR="004C4D4C" w:rsidRPr="003E745F" w:rsidRDefault="004C4D4C" w:rsidP="000A3293"/>
        </w:tc>
      </w:tr>
    </w:tbl>
    <w:p w14:paraId="22C18FEB" w14:textId="77777777" w:rsidR="002026AB" w:rsidRDefault="002026AB" w:rsidP="000A3293"/>
    <w:p w14:paraId="76BAE6C3" w14:textId="3132B857" w:rsidR="002026AB" w:rsidRDefault="000E6669" w:rsidP="000A3293">
      <w:pPr>
        <w:pStyle w:val="Heading4"/>
      </w:pPr>
      <w:r w:rsidRPr="000E6669">
        <w:t>J2735Node_XY</w:t>
      </w:r>
    </w:p>
    <w:p w14:paraId="7B5198B1" w14:textId="77777777" w:rsidR="000E6669" w:rsidRDefault="000E6669" w:rsidP="000A3293"/>
    <w:tbl>
      <w:tblPr>
        <w:tblStyle w:val="TableGrid"/>
        <w:tblW w:w="0" w:type="auto"/>
        <w:tblLook w:val="04A0" w:firstRow="1" w:lastRow="0" w:firstColumn="1" w:lastColumn="0" w:noHBand="0" w:noVBand="1"/>
      </w:tblPr>
      <w:tblGrid>
        <w:gridCol w:w="1931"/>
        <w:gridCol w:w="3649"/>
        <w:gridCol w:w="1991"/>
        <w:gridCol w:w="1797"/>
        <w:gridCol w:w="1791"/>
        <w:gridCol w:w="1791"/>
      </w:tblGrid>
      <w:tr w:rsidR="004C4D4C" w:rsidRPr="006E5FF6" w14:paraId="5C47B179" w14:textId="77777777" w:rsidTr="004C4D4C">
        <w:tc>
          <w:tcPr>
            <w:tcW w:w="1931" w:type="dxa"/>
          </w:tcPr>
          <w:p w14:paraId="4EDE4BA5" w14:textId="77777777" w:rsidR="004C4D4C" w:rsidRPr="006E5FF6" w:rsidRDefault="004C4D4C" w:rsidP="000A3293">
            <w:pPr>
              <w:rPr>
                <w:b/>
              </w:rPr>
            </w:pPr>
            <w:r w:rsidRPr="006E5FF6">
              <w:rPr>
                <w:b/>
              </w:rPr>
              <w:t>Name</w:t>
            </w:r>
          </w:p>
        </w:tc>
        <w:tc>
          <w:tcPr>
            <w:tcW w:w="3649" w:type="dxa"/>
          </w:tcPr>
          <w:p w14:paraId="4108EB5B" w14:textId="77777777" w:rsidR="004C4D4C" w:rsidRPr="006E5FF6" w:rsidRDefault="004C4D4C" w:rsidP="000A3293">
            <w:pPr>
              <w:rPr>
                <w:b/>
              </w:rPr>
            </w:pPr>
            <w:r w:rsidRPr="006E5FF6">
              <w:rPr>
                <w:b/>
              </w:rPr>
              <w:t>Type</w:t>
            </w:r>
          </w:p>
        </w:tc>
        <w:tc>
          <w:tcPr>
            <w:tcW w:w="1991" w:type="dxa"/>
          </w:tcPr>
          <w:p w14:paraId="0E39E9EA" w14:textId="77777777" w:rsidR="004C4D4C" w:rsidRPr="006E5FF6" w:rsidRDefault="004C4D4C" w:rsidP="000A3293">
            <w:pPr>
              <w:rPr>
                <w:b/>
              </w:rPr>
            </w:pPr>
            <w:r w:rsidRPr="006E5FF6">
              <w:rPr>
                <w:b/>
              </w:rPr>
              <w:t>Description</w:t>
            </w:r>
          </w:p>
        </w:tc>
        <w:tc>
          <w:tcPr>
            <w:tcW w:w="1797" w:type="dxa"/>
          </w:tcPr>
          <w:p w14:paraId="5ECF600B" w14:textId="77777777" w:rsidR="004C4D4C" w:rsidRPr="006E5FF6" w:rsidRDefault="004C4D4C" w:rsidP="000A3293">
            <w:pPr>
              <w:rPr>
                <w:b/>
              </w:rPr>
            </w:pPr>
            <w:r w:rsidRPr="006E5FF6">
              <w:rPr>
                <w:b/>
              </w:rPr>
              <w:t>Units</w:t>
            </w:r>
          </w:p>
        </w:tc>
        <w:tc>
          <w:tcPr>
            <w:tcW w:w="1791" w:type="dxa"/>
          </w:tcPr>
          <w:p w14:paraId="54A45C03" w14:textId="77777777" w:rsidR="004C4D4C" w:rsidRPr="006E5FF6" w:rsidRDefault="004C4D4C" w:rsidP="000A3293">
            <w:pPr>
              <w:rPr>
                <w:b/>
              </w:rPr>
            </w:pPr>
            <w:r w:rsidRPr="006E5FF6">
              <w:rPr>
                <w:b/>
              </w:rPr>
              <w:t>Valid Min</w:t>
            </w:r>
          </w:p>
        </w:tc>
        <w:tc>
          <w:tcPr>
            <w:tcW w:w="1791" w:type="dxa"/>
          </w:tcPr>
          <w:p w14:paraId="406ACD03" w14:textId="77777777" w:rsidR="004C4D4C" w:rsidRPr="006E5FF6" w:rsidRDefault="004C4D4C" w:rsidP="000A3293">
            <w:pPr>
              <w:rPr>
                <w:b/>
              </w:rPr>
            </w:pPr>
            <w:r w:rsidRPr="006E5FF6">
              <w:rPr>
                <w:b/>
              </w:rPr>
              <w:t>Valid Max</w:t>
            </w:r>
          </w:p>
        </w:tc>
      </w:tr>
      <w:tr w:rsidR="004C4D4C" w:rsidRPr="003E745F" w14:paraId="718C2715" w14:textId="77777777" w:rsidTr="004C4D4C">
        <w:tc>
          <w:tcPr>
            <w:tcW w:w="1931" w:type="dxa"/>
          </w:tcPr>
          <w:p w14:paraId="45705070" w14:textId="77777777" w:rsidR="004C4D4C" w:rsidRPr="000D041D" w:rsidRDefault="004C4D4C" w:rsidP="000A3293">
            <w:pPr>
              <w:rPr>
                <w:rFonts w:ascii="Courier New" w:hAnsi="Courier New" w:cs="Courier New"/>
              </w:rPr>
            </w:pPr>
          </w:p>
        </w:tc>
        <w:tc>
          <w:tcPr>
            <w:tcW w:w="3649" w:type="dxa"/>
          </w:tcPr>
          <w:p w14:paraId="00CABE98" w14:textId="77777777" w:rsidR="004C4D4C" w:rsidRPr="000D041D" w:rsidRDefault="004C4D4C" w:rsidP="000A3293">
            <w:pPr>
              <w:rPr>
                <w:rFonts w:ascii="Courier New" w:hAnsi="Courier New" w:cs="Courier New"/>
              </w:rPr>
            </w:pPr>
          </w:p>
        </w:tc>
        <w:tc>
          <w:tcPr>
            <w:tcW w:w="1991" w:type="dxa"/>
          </w:tcPr>
          <w:p w14:paraId="7CFE81E4" w14:textId="77777777" w:rsidR="004C4D4C" w:rsidRPr="003E745F" w:rsidRDefault="004C4D4C" w:rsidP="000A3293"/>
        </w:tc>
        <w:tc>
          <w:tcPr>
            <w:tcW w:w="1797" w:type="dxa"/>
          </w:tcPr>
          <w:p w14:paraId="4AC9FC44" w14:textId="77777777" w:rsidR="004C4D4C" w:rsidRPr="006E5FF6" w:rsidRDefault="004C4D4C" w:rsidP="000A3293">
            <w:pPr>
              <w:rPr>
                <w:vertAlign w:val="superscript"/>
              </w:rPr>
            </w:pPr>
          </w:p>
        </w:tc>
        <w:tc>
          <w:tcPr>
            <w:tcW w:w="1791" w:type="dxa"/>
          </w:tcPr>
          <w:p w14:paraId="41DFAC6C" w14:textId="77777777" w:rsidR="004C4D4C" w:rsidRPr="003E745F" w:rsidRDefault="004C4D4C" w:rsidP="000A3293"/>
        </w:tc>
        <w:tc>
          <w:tcPr>
            <w:tcW w:w="1791" w:type="dxa"/>
          </w:tcPr>
          <w:p w14:paraId="3CE67E68" w14:textId="77777777" w:rsidR="004C4D4C" w:rsidRPr="003E745F" w:rsidRDefault="004C4D4C" w:rsidP="000A3293"/>
        </w:tc>
      </w:tr>
      <w:tr w:rsidR="004C4D4C" w:rsidRPr="003E745F" w14:paraId="539B995E" w14:textId="77777777" w:rsidTr="004C4D4C">
        <w:tc>
          <w:tcPr>
            <w:tcW w:w="1931" w:type="dxa"/>
          </w:tcPr>
          <w:p w14:paraId="28C43F86" w14:textId="77777777" w:rsidR="004C4D4C" w:rsidRPr="000D041D" w:rsidRDefault="004C4D4C" w:rsidP="000A3293">
            <w:pPr>
              <w:rPr>
                <w:rFonts w:ascii="Courier New" w:hAnsi="Courier New" w:cs="Courier New"/>
              </w:rPr>
            </w:pPr>
          </w:p>
        </w:tc>
        <w:tc>
          <w:tcPr>
            <w:tcW w:w="3649" w:type="dxa"/>
          </w:tcPr>
          <w:p w14:paraId="0BC5CAEE" w14:textId="77777777" w:rsidR="004C4D4C" w:rsidRPr="000D041D" w:rsidRDefault="004C4D4C" w:rsidP="000A3293">
            <w:pPr>
              <w:rPr>
                <w:rFonts w:ascii="Courier New" w:hAnsi="Courier New" w:cs="Courier New"/>
              </w:rPr>
            </w:pPr>
          </w:p>
        </w:tc>
        <w:tc>
          <w:tcPr>
            <w:tcW w:w="1991" w:type="dxa"/>
          </w:tcPr>
          <w:p w14:paraId="3E06B85F" w14:textId="77777777" w:rsidR="004C4D4C" w:rsidRPr="003E745F" w:rsidRDefault="004C4D4C" w:rsidP="000A3293"/>
        </w:tc>
        <w:tc>
          <w:tcPr>
            <w:tcW w:w="1797" w:type="dxa"/>
          </w:tcPr>
          <w:p w14:paraId="22DBD8EC" w14:textId="77777777" w:rsidR="004C4D4C" w:rsidRPr="003E745F" w:rsidRDefault="004C4D4C" w:rsidP="000A3293"/>
        </w:tc>
        <w:tc>
          <w:tcPr>
            <w:tcW w:w="1791" w:type="dxa"/>
          </w:tcPr>
          <w:p w14:paraId="671DA95A" w14:textId="77777777" w:rsidR="004C4D4C" w:rsidRPr="003E745F" w:rsidRDefault="004C4D4C" w:rsidP="000A3293"/>
        </w:tc>
        <w:tc>
          <w:tcPr>
            <w:tcW w:w="1791" w:type="dxa"/>
          </w:tcPr>
          <w:p w14:paraId="77F6D6CE" w14:textId="77777777" w:rsidR="004C4D4C" w:rsidRPr="003E745F" w:rsidRDefault="004C4D4C" w:rsidP="000A3293"/>
        </w:tc>
      </w:tr>
    </w:tbl>
    <w:p w14:paraId="493B2E7D" w14:textId="77777777" w:rsidR="008A4FC6" w:rsidRPr="008A4FC6" w:rsidRDefault="008A4FC6" w:rsidP="000A3293"/>
    <w:p w14:paraId="33AC62C4" w14:textId="274BF8A4" w:rsidR="00C26C45" w:rsidRPr="003E745F" w:rsidRDefault="00C26C45" w:rsidP="000A3293">
      <w:pPr>
        <w:pStyle w:val="Caption"/>
      </w:pPr>
      <w:bookmarkStart w:id="849" w:name="_Toc441572992"/>
      <w:bookmarkStart w:id="850" w:name="_Toc456253320"/>
      <w:r>
        <w:t xml:space="preserve">Table </w:t>
      </w:r>
      <w:fldSimple w:instr=" SEQ Table \* ARABIC ">
        <w:r w:rsidR="00C910EC">
          <w:rPr>
            <w:noProof/>
          </w:rPr>
          <w:t>15</w:t>
        </w:r>
      </w:fldSimple>
      <w:r>
        <w:t xml:space="preserve"> </w:t>
      </w:r>
      <w:r w:rsidR="00410F95">
        <w:t>–</w:t>
      </w:r>
      <w:r>
        <w:t xml:space="preserve"> </w:t>
      </w:r>
      <w:bookmarkEnd w:id="849"/>
      <w:bookmarkEnd w:id="850"/>
      <w:r w:rsidR="00410F95">
        <w:t>BSM Data</w:t>
      </w:r>
    </w:p>
    <w:p w14:paraId="219B2098" w14:textId="7911466A" w:rsidR="00C26C45" w:rsidRDefault="00C26C45" w:rsidP="000A3293">
      <w:pPr>
        <w:pStyle w:val="Heading4"/>
      </w:pPr>
      <w:bookmarkStart w:id="851" w:name="_Toc462052323"/>
      <w:r w:rsidRPr="00961838">
        <w:t>OdeDateTime</w:t>
      </w:r>
      <w:bookmarkEnd w:id="851"/>
    </w:p>
    <w:p w14:paraId="573E3598" w14:textId="77777777" w:rsidR="00C26C45" w:rsidRDefault="00C26C45" w:rsidP="000A3293"/>
    <w:p w14:paraId="089AE1E9" w14:textId="77777777" w:rsidR="00C26C45" w:rsidRPr="009B6183" w:rsidRDefault="00C26C45" w:rsidP="000A3293"/>
    <w:tbl>
      <w:tblPr>
        <w:tblStyle w:val="TableGrid"/>
        <w:tblW w:w="0" w:type="auto"/>
        <w:tblLook w:val="04A0" w:firstRow="1" w:lastRow="0" w:firstColumn="1" w:lastColumn="0" w:noHBand="0" w:noVBand="1"/>
      </w:tblPr>
      <w:tblGrid>
        <w:gridCol w:w="2082"/>
        <w:gridCol w:w="2857"/>
        <w:gridCol w:w="2054"/>
        <w:gridCol w:w="1987"/>
        <w:gridCol w:w="1985"/>
        <w:gridCol w:w="1985"/>
      </w:tblGrid>
      <w:tr w:rsidR="00C26C45" w:rsidRPr="006E5FF6" w14:paraId="34813C0D" w14:textId="77777777" w:rsidTr="00C26C45">
        <w:tc>
          <w:tcPr>
            <w:tcW w:w="2082" w:type="dxa"/>
          </w:tcPr>
          <w:p w14:paraId="38D96B61" w14:textId="77777777" w:rsidR="00C26C45" w:rsidRPr="006E5FF6" w:rsidRDefault="00C26C45" w:rsidP="000A3293">
            <w:pPr>
              <w:rPr>
                <w:b/>
              </w:rPr>
            </w:pPr>
            <w:r w:rsidRPr="006E5FF6">
              <w:rPr>
                <w:b/>
              </w:rPr>
              <w:t>Name</w:t>
            </w:r>
          </w:p>
        </w:tc>
        <w:tc>
          <w:tcPr>
            <w:tcW w:w="2857" w:type="dxa"/>
          </w:tcPr>
          <w:p w14:paraId="07F949E0" w14:textId="77777777" w:rsidR="00C26C45" w:rsidRPr="006E5FF6" w:rsidRDefault="00C26C45" w:rsidP="000A3293">
            <w:pPr>
              <w:rPr>
                <w:b/>
              </w:rPr>
            </w:pPr>
            <w:r w:rsidRPr="006E5FF6">
              <w:rPr>
                <w:b/>
              </w:rPr>
              <w:t>Type</w:t>
            </w:r>
          </w:p>
        </w:tc>
        <w:tc>
          <w:tcPr>
            <w:tcW w:w="2054" w:type="dxa"/>
          </w:tcPr>
          <w:p w14:paraId="0193BD7E" w14:textId="77777777" w:rsidR="00C26C45" w:rsidRPr="006E5FF6" w:rsidRDefault="00C26C45" w:rsidP="000A3293">
            <w:pPr>
              <w:rPr>
                <w:b/>
              </w:rPr>
            </w:pPr>
            <w:r w:rsidRPr="006E5FF6">
              <w:rPr>
                <w:b/>
              </w:rPr>
              <w:t>Description</w:t>
            </w:r>
          </w:p>
        </w:tc>
        <w:tc>
          <w:tcPr>
            <w:tcW w:w="1987" w:type="dxa"/>
          </w:tcPr>
          <w:p w14:paraId="1BD93735" w14:textId="77777777" w:rsidR="00C26C45" w:rsidRPr="006E5FF6" w:rsidRDefault="00C26C45" w:rsidP="000A3293">
            <w:pPr>
              <w:rPr>
                <w:b/>
              </w:rPr>
            </w:pPr>
            <w:r w:rsidRPr="006E5FF6">
              <w:rPr>
                <w:b/>
              </w:rPr>
              <w:t>Units</w:t>
            </w:r>
          </w:p>
        </w:tc>
        <w:tc>
          <w:tcPr>
            <w:tcW w:w="1985" w:type="dxa"/>
          </w:tcPr>
          <w:p w14:paraId="7727BB14" w14:textId="77777777" w:rsidR="00C26C45" w:rsidRPr="006E5FF6" w:rsidRDefault="00C26C45" w:rsidP="000A3293">
            <w:pPr>
              <w:rPr>
                <w:b/>
              </w:rPr>
            </w:pPr>
            <w:r w:rsidRPr="006E5FF6">
              <w:rPr>
                <w:b/>
              </w:rPr>
              <w:t>Valid Min</w:t>
            </w:r>
          </w:p>
        </w:tc>
        <w:tc>
          <w:tcPr>
            <w:tcW w:w="1985" w:type="dxa"/>
          </w:tcPr>
          <w:p w14:paraId="4A40D6E7" w14:textId="77777777" w:rsidR="00C26C45" w:rsidRPr="006E5FF6" w:rsidRDefault="00C26C45" w:rsidP="000A3293">
            <w:pPr>
              <w:rPr>
                <w:b/>
              </w:rPr>
            </w:pPr>
            <w:r w:rsidRPr="006E5FF6">
              <w:rPr>
                <w:b/>
              </w:rPr>
              <w:t>Valid Max</w:t>
            </w:r>
          </w:p>
        </w:tc>
      </w:tr>
      <w:tr w:rsidR="00C26C45" w:rsidRPr="003E745F" w14:paraId="1C4AF19B" w14:textId="77777777" w:rsidTr="00C26C45">
        <w:tc>
          <w:tcPr>
            <w:tcW w:w="2082" w:type="dxa"/>
          </w:tcPr>
          <w:p w14:paraId="5CE99A49" w14:textId="77777777" w:rsidR="00C26C45" w:rsidRPr="00345E69" w:rsidRDefault="00C26C45" w:rsidP="000A3293">
            <w:pPr>
              <w:rPr>
                <w:rFonts w:ascii="Courier New" w:hAnsi="Courier New" w:cs="Courier New"/>
              </w:rPr>
            </w:pPr>
            <w:r w:rsidRPr="001A22D1">
              <w:rPr>
                <w:rFonts w:ascii="Courier New" w:hAnsi="Courier New" w:cs="Courier New"/>
              </w:rPr>
              <w:lastRenderedPageBreak/>
              <w:t>day</w:t>
            </w:r>
          </w:p>
        </w:tc>
        <w:tc>
          <w:tcPr>
            <w:tcW w:w="2857" w:type="dxa"/>
          </w:tcPr>
          <w:p w14:paraId="08D0BB0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4AA3296C" w14:textId="77777777" w:rsidR="00C26C45" w:rsidRPr="003E745F" w:rsidRDefault="00C26C45" w:rsidP="000A3293"/>
        </w:tc>
        <w:tc>
          <w:tcPr>
            <w:tcW w:w="1987" w:type="dxa"/>
          </w:tcPr>
          <w:p w14:paraId="7078EB13" w14:textId="77777777" w:rsidR="00C26C45" w:rsidRPr="003E745F" w:rsidRDefault="00C26C45" w:rsidP="000A3293"/>
        </w:tc>
        <w:tc>
          <w:tcPr>
            <w:tcW w:w="1985" w:type="dxa"/>
          </w:tcPr>
          <w:p w14:paraId="69DF25BF" w14:textId="77777777" w:rsidR="00C26C45" w:rsidRPr="003E745F" w:rsidRDefault="00C26C45" w:rsidP="000A3293"/>
        </w:tc>
        <w:tc>
          <w:tcPr>
            <w:tcW w:w="1985" w:type="dxa"/>
          </w:tcPr>
          <w:p w14:paraId="30B7F551" w14:textId="77777777" w:rsidR="00C26C45" w:rsidRPr="003E745F" w:rsidRDefault="00C26C45" w:rsidP="000A3293"/>
        </w:tc>
      </w:tr>
      <w:tr w:rsidR="00C26C45" w:rsidRPr="003E745F" w14:paraId="3DB90B4E" w14:textId="77777777" w:rsidTr="00C26C45">
        <w:tc>
          <w:tcPr>
            <w:tcW w:w="2082" w:type="dxa"/>
          </w:tcPr>
          <w:p w14:paraId="02237E3C" w14:textId="77777777" w:rsidR="00C26C45" w:rsidRPr="001A22D1" w:rsidRDefault="00C26C45" w:rsidP="000A3293">
            <w:pPr>
              <w:tabs>
                <w:tab w:val="right" w:pos="1866"/>
              </w:tabs>
              <w:rPr>
                <w:rFonts w:ascii="Courier New" w:hAnsi="Courier New" w:cs="Courier New"/>
              </w:rPr>
            </w:pPr>
            <w:r>
              <w:rPr>
                <w:rFonts w:ascii="Courier New" w:hAnsi="Courier New" w:cs="Courier New"/>
              </w:rPr>
              <w:t>hour</w:t>
            </w:r>
            <w:r>
              <w:rPr>
                <w:rFonts w:ascii="Courier New" w:hAnsi="Courier New" w:cs="Courier New"/>
              </w:rPr>
              <w:tab/>
            </w:r>
          </w:p>
        </w:tc>
        <w:tc>
          <w:tcPr>
            <w:tcW w:w="2857" w:type="dxa"/>
          </w:tcPr>
          <w:p w14:paraId="26AE7CBF"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0EF460AB" w14:textId="77777777" w:rsidR="00C26C45" w:rsidRPr="003E745F" w:rsidRDefault="00C26C45" w:rsidP="000A3293"/>
        </w:tc>
        <w:tc>
          <w:tcPr>
            <w:tcW w:w="1987" w:type="dxa"/>
          </w:tcPr>
          <w:p w14:paraId="502D29DB" w14:textId="77777777" w:rsidR="00C26C45" w:rsidRPr="003E745F" w:rsidRDefault="00C26C45" w:rsidP="000A3293"/>
        </w:tc>
        <w:tc>
          <w:tcPr>
            <w:tcW w:w="1985" w:type="dxa"/>
          </w:tcPr>
          <w:p w14:paraId="6FAB9710" w14:textId="77777777" w:rsidR="00C26C45" w:rsidRPr="003E745F" w:rsidRDefault="00C26C45" w:rsidP="000A3293"/>
        </w:tc>
        <w:tc>
          <w:tcPr>
            <w:tcW w:w="1985" w:type="dxa"/>
          </w:tcPr>
          <w:p w14:paraId="24CF3F38" w14:textId="77777777" w:rsidR="00C26C45" w:rsidRPr="003E745F" w:rsidRDefault="00C26C45" w:rsidP="000A3293"/>
        </w:tc>
      </w:tr>
      <w:tr w:rsidR="00C26C45" w:rsidRPr="003E745F" w14:paraId="129D0116" w14:textId="77777777" w:rsidTr="00C26C45">
        <w:tc>
          <w:tcPr>
            <w:tcW w:w="2082" w:type="dxa"/>
          </w:tcPr>
          <w:p w14:paraId="7EF37F81" w14:textId="77777777" w:rsidR="00C26C45" w:rsidRDefault="00C26C45" w:rsidP="000A3293">
            <w:pPr>
              <w:rPr>
                <w:rFonts w:ascii="Courier New" w:hAnsi="Courier New" w:cs="Courier New"/>
              </w:rPr>
            </w:pPr>
            <w:r>
              <w:rPr>
                <w:rFonts w:ascii="Courier New" w:hAnsi="Courier New" w:cs="Courier New"/>
              </w:rPr>
              <w:t>minute</w:t>
            </w:r>
          </w:p>
        </w:tc>
        <w:tc>
          <w:tcPr>
            <w:tcW w:w="2857" w:type="dxa"/>
          </w:tcPr>
          <w:p w14:paraId="5E6F85B3"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7691E62" w14:textId="77777777" w:rsidR="00C26C45" w:rsidRPr="003E745F" w:rsidRDefault="00C26C45" w:rsidP="000A3293"/>
        </w:tc>
        <w:tc>
          <w:tcPr>
            <w:tcW w:w="1987" w:type="dxa"/>
          </w:tcPr>
          <w:p w14:paraId="16BF8732" w14:textId="77777777" w:rsidR="00C26C45" w:rsidRPr="003E745F" w:rsidRDefault="00C26C45" w:rsidP="000A3293"/>
        </w:tc>
        <w:tc>
          <w:tcPr>
            <w:tcW w:w="1985" w:type="dxa"/>
          </w:tcPr>
          <w:p w14:paraId="4CB24ABA" w14:textId="77777777" w:rsidR="00C26C45" w:rsidRPr="003E745F" w:rsidRDefault="00C26C45" w:rsidP="000A3293"/>
        </w:tc>
        <w:tc>
          <w:tcPr>
            <w:tcW w:w="1985" w:type="dxa"/>
          </w:tcPr>
          <w:p w14:paraId="6EE998EF" w14:textId="77777777" w:rsidR="00C26C45" w:rsidRPr="003E745F" w:rsidRDefault="00C26C45" w:rsidP="000A3293"/>
        </w:tc>
      </w:tr>
      <w:tr w:rsidR="00C26C45" w:rsidRPr="003E745F" w14:paraId="5FB23A49" w14:textId="77777777" w:rsidTr="00C26C45">
        <w:tc>
          <w:tcPr>
            <w:tcW w:w="2082" w:type="dxa"/>
          </w:tcPr>
          <w:p w14:paraId="2C3F7100" w14:textId="77777777" w:rsidR="00C26C45" w:rsidRPr="00345E69" w:rsidRDefault="00C26C45" w:rsidP="000A3293">
            <w:pPr>
              <w:rPr>
                <w:rFonts w:ascii="Courier New" w:hAnsi="Courier New" w:cs="Courier New"/>
              </w:rPr>
            </w:pPr>
            <w:r w:rsidRPr="001A22D1">
              <w:rPr>
                <w:rFonts w:ascii="Courier New" w:hAnsi="Courier New" w:cs="Courier New"/>
              </w:rPr>
              <w:t>month</w:t>
            </w:r>
          </w:p>
        </w:tc>
        <w:tc>
          <w:tcPr>
            <w:tcW w:w="2857" w:type="dxa"/>
          </w:tcPr>
          <w:p w14:paraId="18DED5D5"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37BE1523" w14:textId="77777777" w:rsidR="00C26C45" w:rsidRPr="003E745F" w:rsidRDefault="00C26C45" w:rsidP="000A3293"/>
        </w:tc>
        <w:tc>
          <w:tcPr>
            <w:tcW w:w="1987" w:type="dxa"/>
          </w:tcPr>
          <w:p w14:paraId="123DA181" w14:textId="77777777" w:rsidR="00C26C45" w:rsidRPr="003E745F" w:rsidRDefault="00C26C45" w:rsidP="000A3293"/>
        </w:tc>
        <w:tc>
          <w:tcPr>
            <w:tcW w:w="1985" w:type="dxa"/>
          </w:tcPr>
          <w:p w14:paraId="616997C5" w14:textId="77777777" w:rsidR="00C26C45" w:rsidRPr="003E745F" w:rsidRDefault="00C26C45" w:rsidP="000A3293"/>
        </w:tc>
        <w:tc>
          <w:tcPr>
            <w:tcW w:w="1985" w:type="dxa"/>
          </w:tcPr>
          <w:p w14:paraId="2AF04C77" w14:textId="77777777" w:rsidR="00C26C45" w:rsidRPr="003E745F" w:rsidRDefault="00C26C45" w:rsidP="000A3293"/>
        </w:tc>
      </w:tr>
      <w:tr w:rsidR="00C26C45" w:rsidRPr="003E745F" w14:paraId="7603951B" w14:textId="77777777" w:rsidTr="00C26C45">
        <w:tc>
          <w:tcPr>
            <w:tcW w:w="2082" w:type="dxa"/>
          </w:tcPr>
          <w:p w14:paraId="5372E02E" w14:textId="77777777" w:rsidR="00C26C45" w:rsidRDefault="00C26C45" w:rsidP="000A3293">
            <w:pPr>
              <w:rPr>
                <w:rFonts w:ascii="Courier New" w:hAnsi="Courier New" w:cs="Courier New"/>
              </w:rPr>
            </w:pPr>
            <w:r>
              <w:rPr>
                <w:rFonts w:ascii="Courier New" w:hAnsi="Courier New" w:cs="Courier New"/>
              </w:rPr>
              <w:t>second</w:t>
            </w:r>
          </w:p>
        </w:tc>
        <w:tc>
          <w:tcPr>
            <w:tcW w:w="2857" w:type="dxa"/>
          </w:tcPr>
          <w:p w14:paraId="790F207F" w14:textId="77777777" w:rsidR="00C26C45" w:rsidRPr="00345E69" w:rsidRDefault="00C26C45" w:rsidP="000A3293">
            <w:pPr>
              <w:rPr>
                <w:rFonts w:ascii="Courier New" w:hAnsi="Courier New" w:cs="Courier New"/>
              </w:rPr>
            </w:pPr>
            <w:r>
              <w:rPr>
                <w:rFonts w:ascii="Courier New" w:hAnsi="Courier New" w:cs="Courier New"/>
              </w:rPr>
              <w:t>Decimal</w:t>
            </w:r>
          </w:p>
        </w:tc>
        <w:tc>
          <w:tcPr>
            <w:tcW w:w="2054" w:type="dxa"/>
          </w:tcPr>
          <w:p w14:paraId="545E9588" w14:textId="77777777" w:rsidR="00C26C45" w:rsidRPr="003E745F" w:rsidRDefault="00C26C45" w:rsidP="000A3293"/>
        </w:tc>
        <w:tc>
          <w:tcPr>
            <w:tcW w:w="1987" w:type="dxa"/>
          </w:tcPr>
          <w:p w14:paraId="4B9B63BD" w14:textId="77777777" w:rsidR="00C26C45" w:rsidRPr="003E745F" w:rsidRDefault="00C26C45" w:rsidP="000A3293"/>
        </w:tc>
        <w:tc>
          <w:tcPr>
            <w:tcW w:w="1985" w:type="dxa"/>
          </w:tcPr>
          <w:p w14:paraId="234E21A1" w14:textId="77777777" w:rsidR="00C26C45" w:rsidRPr="003E745F" w:rsidRDefault="00C26C45" w:rsidP="000A3293"/>
        </w:tc>
        <w:tc>
          <w:tcPr>
            <w:tcW w:w="1985" w:type="dxa"/>
          </w:tcPr>
          <w:p w14:paraId="076CDA69" w14:textId="77777777" w:rsidR="00C26C45" w:rsidRPr="003E745F" w:rsidRDefault="00C26C45" w:rsidP="000A3293">
            <w:pPr>
              <w:keepNext/>
            </w:pPr>
          </w:p>
        </w:tc>
      </w:tr>
      <w:tr w:rsidR="00C26C45" w:rsidRPr="003E745F" w14:paraId="24E2BD6A" w14:textId="77777777" w:rsidTr="00C26C45">
        <w:tc>
          <w:tcPr>
            <w:tcW w:w="2082" w:type="dxa"/>
          </w:tcPr>
          <w:p w14:paraId="027C1809" w14:textId="77777777" w:rsidR="00C26C45" w:rsidRPr="00345E69" w:rsidRDefault="00C26C45" w:rsidP="000A3293">
            <w:pPr>
              <w:rPr>
                <w:rFonts w:ascii="Courier New" w:hAnsi="Courier New" w:cs="Courier New"/>
              </w:rPr>
            </w:pPr>
            <w:r>
              <w:rPr>
                <w:rFonts w:ascii="Courier New" w:hAnsi="Courier New" w:cs="Courier New"/>
              </w:rPr>
              <w:t>year</w:t>
            </w:r>
          </w:p>
        </w:tc>
        <w:tc>
          <w:tcPr>
            <w:tcW w:w="2857" w:type="dxa"/>
          </w:tcPr>
          <w:p w14:paraId="6DB2C20C" w14:textId="77777777" w:rsidR="00C26C45" w:rsidRPr="00345E69" w:rsidRDefault="00C26C45" w:rsidP="000A3293">
            <w:pPr>
              <w:rPr>
                <w:rFonts w:ascii="Courier New" w:hAnsi="Courier New" w:cs="Courier New"/>
              </w:rPr>
            </w:pPr>
            <w:r>
              <w:rPr>
                <w:rFonts w:ascii="Courier New" w:hAnsi="Courier New" w:cs="Courier New"/>
              </w:rPr>
              <w:t>Integer</w:t>
            </w:r>
          </w:p>
        </w:tc>
        <w:tc>
          <w:tcPr>
            <w:tcW w:w="2054" w:type="dxa"/>
          </w:tcPr>
          <w:p w14:paraId="7DCB29B7" w14:textId="77777777" w:rsidR="00C26C45" w:rsidRPr="003E745F" w:rsidRDefault="00C26C45" w:rsidP="000A3293"/>
        </w:tc>
        <w:tc>
          <w:tcPr>
            <w:tcW w:w="1987" w:type="dxa"/>
          </w:tcPr>
          <w:p w14:paraId="760C3CDA" w14:textId="77777777" w:rsidR="00C26C45" w:rsidRPr="003E745F" w:rsidRDefault="00C26C45" w:rsidP="000A3293"/>
        </w:tc>
        <w:tc>
          <w:tcPr>
            <w:tcW w:w="1985" w:type="dxa"/>
          </w:tcPr>
          <w:p w14:paraId="4E875C46" w14:textId="77777777" w:rsidR="00C26C45" w:rsidRPr="003E745F" w:rsidRDefault="00C26C45" w:rsidP="000A3293"/>
        </w:tc>
        <w:tc>
          <w:tcPr>
            <w:tcW w:w="1985" w:type="dxa"/>
          </w:tcPr>
          <w:p w14:paraId="39EBC49E" w14:textId="77777777" w:rsidR="00C26C45" w:rsidRPr="003E745F" w:rsidRDefault="00C26C45" w:rsidP="000A3293"/>
        </w:tc>
      </w:tr>
    </w:tbl>
    <w:p w14:paraId="29894115" w14:textId="288E63B4" w:rsidR="00C26C45" w:rsidRPr="001A22D1" w:rsidRDefault="00C26C45" w:rsidP="000A3293">
      <w:pPr>
        <w:pStyle w:val="Caption"/>
      </w:pPr>
      <w:bookmarkStart w:id="852" w:name="_Toc456253327"/>
      <w:r>
        <w:t xml:space="preserve">Table </w:t>
      </w:r>
      <w:fldSimple w:instr=" SEQ Table \* ARABIC ">
        <w:r w:rsidR="00C910EC">
          <w:rPr>
            <w:noProof/>
          </w:rPr>
          <w:t>16</w:t>
        </w:r>
      </w:fldSimple>
      <w:r>
        <w:t xml:space="preserve"> - </w:t>
      </w:r>
      <w:r w:rsidRPr="00951B2B">
        <w:t>OdeDateTime</w:t>
      </w:r>
      <w:bookmarkEnd w:id="852"/>
    </w:p>
    <w:sectPr w:rsidR="00C26C45" w:rsidRPr="001A22D1" w:rsidSect="00886E1A">
      <w:pgSz w:w="15840" w:h="12240" w:orient="landscape"/>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53" w:author="Musavi, Hamid [USA] [2]" w:date="2017-03-06T19:24:00Z" w:initials="MH[">
    <w:p w14:paraId="39FA11AE" w14:textId="77777777" w:rsidR="00D0595A" w:rsidRDefault="00D0595A">
      <w:pPr>
        <w:pStyle w:val="CommentText"/>
      </w:pPr>
      <w:r>
        <w:rPr>
          <w:rStyle w:val="CommentReference"/>
        </w:rPr>
        <w:annotationRef/>
      </w:r>
      <w:r>
        <w:t>To be moved to Swagger file</w:t>
      </w:r>
    </w:p>
  </w:comment>
  <w:comment w:id="564" w:author="Musavi, Hamid [USA] [2]" w:date="2017-03-06T19:25:00Z" w:initials="MH[">
    <w:p w14:paraId="39715C69" w14:textId="77777777" w:rsidR="00D0595A" w:rsidRDefault="00D0595A">
      <w:pPr>
        <w:pStyle w:val="CommentText"/>
      </w:pPr>
      <w:r>
        <w:rPr>
          <w:rStyle w:val="CommentReference"/>
        </w:rPr>
        <w:annotationRef/>
      </w:r>
      <w:r>
        <w:t>To be moved to Swagger file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FA11AE" w15:done="0"/>
  <w15:commentEx w15:paraId="39715C6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23EA8F" w14:textId="77777777" w:rsidR="005A7D7C" w:rsidRDefault="005A7D7C">
      <w:pPr>
        <w:spacing w:after="0" w:line="240" w:lineRule="auto"/>
      </w:pPr>
      <w:r>
        <w:separator/>
      </w:r>
    </w:p>
  </w:endnote>
  <w:endnote w:type="continuationSeparator" w:id="0">
    <w:p w14:paraId="245159BB" w14:textId="77777777" w:rsidR="005A7D7C" w:rsidRDefault="005A7D7C">
      <w:pPr>
        <w:spacing w:after="0" w:line="240" w:lineRule="auto"/>
      </w:pPr>
      <w:r>
        <w:continuationSeparator/>
      </w:r>
    </w:p>
  </w:endnote>
  <w:endnote w:type="continuationNotice" w:id="1">
    <w:p w14:paraId="7E422031" w14:textId="77777777" w:rsidR="005A7D7C" w:rsidRDefault="005A7D7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imHei">
    <w:altName w:val="Microsoft YaHei"/>
    <w:panose1 w:val="02010600030101010101"/>
    <w:charset w:val="86"/>
    <w:family w:val="auto"/>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Harvey Balls">
    <w:panose1 w:val="00000400000000000000"/>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 w:name="MS Mincho">
    <w:altName w:val="Yu Gothic"/>
    <w:panose1 w:val="02020609040205080304"/>
    <w:charset w:val="80"/>
    <w:family w:val="roman"/>
    <w:pitch w:val="fixed"/>
    <w:sig w:usb0="E00002FF" w:usb1="6AC7FDFB" w:usb2="08000012" w:usb3="00000000" w:csb0="0002009F" w:csb1="00000000"/>
  </w:font>
  <w:font w:name="Monaco">
    <w:altName w:val="Calibri"/>
    <w:charset w:val="00"/>
    <w:family w:val="swiss"/>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4D46A" w14:textId="36C836E8" w:rsidR="00D0595A" w:rsidRDefault="00D0595A" w:rsidP="00D47340">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976396">
      <w:rPr>
        <w:noProof/>
      </w:rPr>
      <w:t>- 2 -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ins w:id="2" w:author="Musavi, Hamid [USA]" w:date="2017-09-01T11:13:00Z">
      <w:r>
        <w:rPr>
          <w:noProof/>
        </w:rPr>
        <w:t>September 1, 2017</w:t>
      </w:r>
    </w:ins>
    <w:del w:id="3" w:author="Musavi, Hamid [USA]" w:date="2017-09-01T08:43:00Z">
      <w:r w:rsidDel="00395137">
        <w:rPr>
          <w:noProof/>
        </w:rPr>
        <w:delText>August 7, 2017</w:delText>
      </w:r>
    </w:del>
    <w:r>
      <w:rPr>
        <w:noProof/>
      </w:rPr>
      <w:fldChar w:fldCharType="end"/>
    </w:r>
  </w:p>
  <w:p w14:paraId="022A2A9B" w14:textId="0E57C247" w:rsidR="00D0595A" w:rsidRPr="00D47340" w:rsidRDefault="00D0595A" w:rsidP="00886E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515C5" w14:textId="091123DF" w:rsidR="00D0595A" w:rsidRDefault="00D0595A">
    <w:pPr>
      <w:pStyle w:val="Footer"/>
    </w:pPr>
    <w:r>
      <w:rPr>
        <w:noProof/>
      </w:rPr>
      <w:fldChar w:fldCharType="begin"/>
    </w:r>
    <w:r>
      <w:rPr>
        <w:noProof/>
      </w:rPr>
      <w:instrText xml:space="preserve"> FILENAME   \* MERGEFORMAT </w:instrText>
    </w:r>
    <w:r>
      <w:rPr>
        <w:noProof/>
      </w:rPr>
      <w:fldChar w:fldCharType="separate"/>
    </w:r>
    <w:r>
      <w:rPr>
        <w:noProof/>
      </w:rPr>
      <w:t>JPO_ODE_UserGuide.docx</w:t>
    </w:r>
    <w:r>
      <w:rPr>
        <w:noProof/>
      </w:rPr>
      <w:fldChar w:fldCharType="end"/>
    </w:r>
    <w:r>
      <w:rPr>
        <w:noProof/>
      </w:rPr>
      <w:t xml:space="preserve"> Rev. 1.0.</w:t>
    </w:r>
    <w:r>
      <w:rPr>
        <w:noProof/>
      </w:rPr>
      <w:fldChar w:fldCharType="begin"/>
    </w:r>
    <w:r>
      <w:rPr>
        <w:noProof/>
      </w:rPr>
      <w:instrText xml:space="preserve"> REVNUM   \* MERGEFORMAT </w:instrText>
    </w:r>
    <w:r>
      <w:rPr>
        <w:noProof/>
      </w:rPr>
      <w:fldChar w:fldCharType="separate"/>
    </w:r>
    <w:r>
      <w:rPr>
        <w:noProof/>
      </w:rPr>
      <w:t>20</w:t>
    </w:r>
    <w:r>
      <w:rPr>
        <w:noProof/>
      </w:rPr>
      <w:fldChar w:fldCharType="end"/>
    </w:r>
    <w:r w:rsidRPr="00A956BC">
      <w:rPr>
        <w:noProof/>
      </w:rPr>
      <w:ptab w:relativeTo="margin" w:alignment="center" w:leader="none"/>
    </w:r>
    <w:r>
      <w:rPr>
        <w:noProof/>
      </w:rPr>
      <w:fldChar w:fldCharType="begin"/>
    </w:r>
    <w:r>
      <w:rPr>
        <w:noProof/>
      </w:rPr>
      <w:instrText xml:space="preserve"> PAGE  \* ArabicDash  \* MERGEFORMAT </w:instrText>
    </w:r>
    <w:r>
      <w:rPr>
        <w:noProof/>
      </w:rPr>
      <w:fldChar w:fldCharType="separate"/>
    </w:r>
    <w:r w:rsidR="00976396">
      <w:rPr>
        <w:noProof/>
      </w:rPr>
      <w:t>- 26 -</w:t>
    </w:r>
    <w:r>
      <w:rPr>
        <w:noProof/>
      </w:rPr>
      <w:fldChar w:fldCharType="end"/>
    </w:r>
    <w:r w:rsidRPr="00A956BC">
      <w:rPr>
        <w:noProof/>
      </w:rPr>
      <w:ptab w:relativeTo="margin" w:alignment="right" w:leader="none"/>
    </w:r>
    <w:r>
      <w:rPr>
        <w:noProof/>
      </w:rPr>
      <w:fldChar w:fldCharType="begin"/>
    </w:r>
    <w:r>
      <w:rPr>
        <w:noProof/>
      </w:rPr>
      <w:instrText xml:space="preserve"> SAVEDATE  \@ "MMMM d, yyyy"  \* MERGEFORMAT </w:instrText>
    </w:r>
    <w:r>
      <w:rPr>
        <w:noProof/>
      </w:rPr>
      <w:fldChar w:fldCharType="separate"/>
    </w:r>
    <w:ins w:id="174" w:author="Musavi, Hamid [USA]" w:date="2017-09-01T11:13:00Z">
      <w:r>
        <w:rPr>
          <w:noProof/>
        </w:rPr>
        <w:t>September 1, 2017</w:t>
      </w:r>
    </w:ins>
    <w:del w:id="175" w:author="Musavi, Hamid [USA]" w:date="2017-09-01T08:43:00Z">
      <w:r w:rsidDel="00395137">
        <w:rPr>
          <w:noProof/>
        </w:rPr>
        <w:delText>August 7, 2017</w:delText>
      </w:r>
    </w:del>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4CF92D" w14:textId="77777777" w:rsidR="005A7D7C" w:rsidRDefault="005A7D7C">
      <w:pPr>
        <w:spacing w:after="0" w:line="240" w:lineRule="auto"/>
      </w:pPr>
      <w:r>
        <w:separator/>
      </w:r>
    </w:p>
  </w:footnote>
  <w:footnote w:type="continuationSeparator" w:id="0">
    <w:p w14:paraId="498841CD" w14:textId="77777777" w:rsidR="005A7D7C" w:rsidRDefault="005A7D7C">
      <w:pPr>
        <w:spacing w:after="0" w:line="240" w:lineRule="auto"/>
      </w:pPr>
      <w:r>
        <w:continuationSeparator/>
      </w:r>
    </w:p>
  </w:footnote>
  <w:footnote w:type="continuationNotice" w:id="1">
    <w:p w14:paraId="42ED349E" w14:textId="77777777" w:rsidR="005A7D7C" w:rsidRDefault="005A7D7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AECCB" w14:textId="6FF1CB0F" w:rsidR="00D0595A" w:rsidRPr="00533512" w:rsidRDefault="00D0595A" w:rsidP="00533512">
    <w:pPr>
      <w:tabs>
        <w:tab w:val="right" w:pos="9180"/>
      </w:tabs>
      <w:rPr>
        <w:b/>
        <w:color w:val="0070C0"/>
        <w:sz w:val="20"/>
        <w:szCs w:val="20"/>
      </w:rPr>
    </w:pPr>
    <w:r w:rsidRPr="00D47340">
      <w:rPr>
        <w:b/>
        <w:noProof/>
        <w:color w:val="0070C0"/>
        <w:sz w:val="20"/>
        <w:szCs w:val="20"/>
        <w:lang w:eastAsia="en-US"/>
      </w:rPr>
      <mc:AlternateContent>
        <mc:Choice Requires="wps">
          <w:drawing>
            <wp:anchor distT="0" distB="0" distL="118745" distR="118745" simplePos="0" relativeHeight="251657728" behindDoc="1" locked="0" layoutInCell="1" allowOverlap="0" wp14:anchorId="2BD84FE5" wp14:editId="247DD14B">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7620"/>
              <wp:wrapSquare wrapText="bothSides"/>
              <wp:docPr id="4" name="Rectangle 4"/>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D0595A" w:rsidRDefault="00D0595A">
                              <w:pPr>
                                <w:pStyle w:val="Header"/>
                                <w:jc w:val="center"/>
                                <w:rPr>
                                  <w:caps/>
                                  <w:color w:val="FFFFFF" w:themeColor="background1"/>
                                </w:rPr>
                              </w:pPr>
                              <w:r>
                                <w:rPr>
                                  <w:caps/>
                                  <w:color w:val="FFFFFF" w:themeColor="background1"/>
                                </w:rPr>
                                <w:t>JPO ODE User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BD84FE5" id="Rectangle 4" o:spid="_x0000_s1027" style="position:absolute;margin-left:0;margin-top:0;width:468pt;height:20.8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" o:allowoverlap="f" fillcolor="#4f81bd [3204]" stroked="f" strokeweight="1pt">
              <v:textbox style="mso-fit-shape-to-text:t">
                <w:txbxContent>
                  <w:sdt>
                    <w:sdtPr>
                      <w:rPr>
                        <w:caps/>
                        <w:color w:val="FFFFFF" w:themeColor="background1"/>
                      </w:rPr>
                      <w:alias w:val="Title"/>
                      <w:tag w:val=""/>
                      <w:id w:val="327489187"/>
                      <w:dataBinding w:prefixMappings="xmlns:ns0='http://purl.org/dc/elements/1.1/' xmlns:ns1='http://schemas.openxmlformats.org/package/2006/metadata/core-properties' " w:xpath="/ns1:coreProperties[1]/ns0:title[1]" w:storeItemID="{6C3C8BC8-F283-45AE-878A-BAB7291924A1}"/>
                      <w:text/>
                    </w:sdtPr>
                    <w:sdtContent>
                      <w:p w14:paraId="633C7F6F" w14:textId="4CE9AFA4" w:rsidR="00D0595A" w:rsidRDefault="00D0595A">
                        <w:pPr>
                          <w:pStyle w:val="Header"/>
                          <w:jc w:val="center"/>
                          <w:rPr>
                            <w:caps/>
                            <w:color w:val="FFFFFF" w:themeColor="background1"/>
                          </w:rPr>
                        </w:pPr>
                        <w:r>
                          <w:rPr>
                            <w:caps/>
                            <w:color w:val="FFFFFF" w:themeColor="background1"/>
                          </w:rPr>
                          <w:t>JPO ODE User Guide</w:t>
                        </w:r>
                      </w:p>
                    </w:sdtContent>
                  </w:sdt>
                </w:txbxContent>
              </v:textbox>
              <w10:wrap type="square" anchorx="margin" anchory="page"/>
            </v:rect>
          </w:pict>
        </mc:Fallback>
      </mc:AlternateContent>
    </w:r>
    <w:sdt>
      <w:sdtPr>
        <w:rPr>
          <w:b/>
          <w:color w:val="0070C0"/>
          <w:sz w:val="20"/>
          <w:szCs w:val="20"/>
        </w:rPr>
        <w:id w:val="-1873521736"/>
        <w:docPartObj>
          <w:docPartGallery w:val="Watermarks"/>
          <w:docPartUnique/>
        </w:docPartObj>
      </w:sdtPr>
      <w:sdtContent>
        <w:r>
          <w:rPr>
            <w:b/>
            <w:noProof/>
            <w:color w:val="0070C0"/>
            <w:sz w:val="20"/>
            <w:szCs w:val="20"/>
          </w:rPr>
          <w:pict w14:anchorId="214AD5A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1"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364CB4" w14:textId="55CBB63B" w:rsidR="00D0595A" w:rsidRDefault="00D0595A">
    <w:pPr>
      <w:pStyle w:val="Header"/>
    </w:pPr>
    <w:r>
      <w:rPr>
        <w:noProof/>
        <w:lang w:eastAsia="en-US"/>
      </w:rPr>
      <mc:AlternateContent>
        <mc:Choice Requires="wps">
          <w:drawing>
            <wp:anchor distT="0" distB="0" distL="118745" distR="118745" simplePos="0" relativeHeight="251656704" behindDoc="1" locked="0" layoutInCell="1" allowOverlap="0" wp14:anchorId="031AD6EB" wp14:editId="25E2C28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264795"/>
              <wp:effectExtent l="0" t="0" r="0" b="1905"/>
              <wp:wrapSquare wrapText="bothSides"/>
              <wp:docPr id="197" name="Rectangle 197"/>
              <wp:cNvGraphicFramePr/>
              <a:graphic xmlns:a="http://schemas.openxmlformats.org/drawingml/2006/main">
                <a:graphicData uri="http://schemas.microsoft.com/office/word/2010/wordprocessingShape">
                  <wps:wsp>
                    <wps:cNvSpPr/>
                    <wps:spPr>
                      <a:xfrm>
                        <a:off x="0" y="0"/>
                        <a:ext cx="5943600" cy="264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BECEEC" w14:textId="4273B3C9" w:rsidR="00D0595A" w:rsidRDefault="00D0595A" w:rsidP="00D47340">
                          <w:pPr>
                            <w:pStyle w:val="Header"/>
                            <w:rPr>
                              <w:cap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31AD6EB" id="Rectangle 197" o:spid="_x0000_s1028" style="position:absolute;margin-left:0;margin-top:0;width:468pt;height:20.85pt;z-index:-2516597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" o:allowoverlap="f" fillcolor="white [3212]" stroked="f" strokeweight="1pt">
              <v:textbox style="mso-fit-shape-to-text:t">
                <w:txbxContent>
                  <w:p w14:paraId="02BECEEC" w14:textId="4273B3C9" w:rsidR="00D0595A" w:rsidRDefault="00D0595A" w:rsidP="00D47340">
                    <w:pPr>
                      <w:pStyle w:val="Header"/>
                      <w:rPr>
                        <w:caps/>
                        <w:color w:val="FFFFFF" w:themeColor="background1"/>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7DA"/>
    <w:multiLevelType w:val="multilevel"/>
    <w:tmpl w:val="4C26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74E0"/>
    <w:multiLevelType w:val="hybridMultilevel"/>
    <w:tmpl w:val="CF0E0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A6C4E"/>
    <w:multiLevelType w:val="hybridMultilevel"/>
    <w:tmpl w:val="6FDCB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82E49"/>
    <w:multiLevelType w:val="multilevel"/>
    <w:tmpl w:val="D5968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42521"/>
    <w:multiLevelType w:val="singleLevel"/>
    <w:tmpl w:val="95AC6C94"/>
    <w:lvl w:ilvl="0">
      <w:start w:val="1"/>
      <w:numFmt w:val="decimal"/>
      <w:pStyle w:val="Number"/>
      <w:lvlText w:val="%1."/>
      <w:lvlJc w:val="left"/>
      <w:pPr>
        <w:tabs>
          <w:tab w:val="num" w:pos="360"/>
        </w:tabs>
        <w:ind w:left="360" w:hanging="360"/>
      </w:pPr>
    </w:lvl>
  </w:abstractNum>
  <w:abstractNum w:abstractNumId="5" w15:restartNumberingAfterBreak="0">
    <w:nsid w:val="0B70023F"/>
    <w:multiLevelType w:val="hybridMultilevel"/>
    <w:tmpl w:val="A506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43C3E"/>
    <w:multiLevelType w:val="multilevel"/>
    <w:tmpl w:val="4B60315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C710FA7"/>
    <w:multiLevelType w:val="hybridMultilevel"/>
    <w:tmpl w:val="6B341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5593B"/>
    <w:multiLevelType w:val="singleLevel"/>
    <w:tmpl w:val="652E0E10"/>
    <w:lvl w:ilvl="0">
      <w:start w:val="1"/>
      <w:numFmt w:val="bullet"/>
      <w:pStyle w:val="DoubleDash"/>
      <w:lvlText w:val=""/>
      <w:lvlJc w:val="left"/>
      <w:pPr>
        <w:tabs>
          <w:tab w:val="num" w:pos="1080"/>
        </w:tabs>
        <w:ind w:left="1080" w:hanging="360"/>
      </w:pPr>
      <w:rPr>
        <w:rFonts w:ascii="Symbol" w:hAnsi="Symbol" w:hint="default"/>
        <w:sz w:val="18"/>
      </w:rPr>
    </w:lvl>
  </w:abstractNum>
  <w:abstractNum w:abstractNumId="9" w15:restartNumberingAfterBreak="0">
    <w:nsid w:val="0D9119B8"/>
    <w:multiLevelType w:val="hybridMultilevel"/>
    <w:tmpl w:val="9E38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C5768F"/>
    <w:multiLevelType w:val="hybridMultilevel"/>
    <w:tmpl w:val="3F98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90AE8"/>
    <w:multiLevelType w:val="hybridMultilevel"/>
    <w:tmpl w:val="49D2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535F62"/>
    <w:multiLevelType w:val="hybridMultilevel"/>
    <w:tmpl w:val="F9AA7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AA4FB6"/>
    <w:multiLevelType w:val="hybridMultilevel"/>
    <w:tmpl w:val="80A6046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463453B"/>
    <w:multiLevelType w:val="hybridMultilevel"/>
    <w:tmpl w:val="46B0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F855ED"/>
    <w:multiLevelType w:val="hybridMultilevel"/>
    <w:tmpl w:val="62023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CB6F8D"/>
    <w:multiLevelType w:val="hybridMultilevel"/>
    <w:tmpl w:val="9B22E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CD47EC"/>
    <w:multiLevelType w:val="multilevel"/>
    <w:tmpl w:val="DCC88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5B06FD"/>
    <w:multiLevelType w:val="multilevel"/>
    <w:tmpl w:val="6452215A"/>
    <w:styleLink w:val="BAHHeadings"/>
    <w:lvl w:ilvl="0">
      <w:start w:val="1"/>
      <w:numFmt w:val="decimal"/>
      <w:lvlText w:val="%1"/>
      <w:lvlJc w:val="left"/>
      <w:pPr>
        <w:ind w:left="360" w:hanging="360"/>
      </w:pPr>
      <w:rPr>
        <w:rFonts w:ascii="Arial Bold" w:hAnsi="Arial Bold" w:hint="default"/>
        <w:b/>
        <w:i w:val="0"/>
        <w:caps/>
        <w:strike w:val="0"/>
        <w:dstrike w:val="0"/>
        <w:vanish w:val="0"/>
        <w:color w:val="0070C0"/>
        <w:sz w:val="28"/>
        <w:vertAlign w:val="baseline"/>
      </w:rPr>
    </w:lvl>
    <w:lvl w:ilvl="1">
      <w:start w:val="1"/>
      <w:numFmt w:val="decimal"/>
      <w:lvlText w:val="%1.1"/>
      <w:lvlJc w:val="left"/>
      <w:pPr>
        <w:ind w:left="360" w:hanging="360"/>
      </w:pPr>
      <w:rPr>
        <w:rFonts w:ascii="Arial Bold" w:hAnsi="Arial Bold" w:hint="default"/>
        <w:b/>
        <w:i w:val="0"/>
        <w:caps/>
        <w:strike w:val="0"/>
        <w:dstrike w:val="0"/>
        <w:vanish w:val="0"/>
        <w:color w:val="0070C0"/>
        <w:sz w:val="24"/>
        <w:vertAlign w:val="baseline"/>
      </w:rPr>
    </w:lvl>
    <w:lvl w:ilvl="2">
      <w:start w:val="1"/>
      <w:numFmt w:val="decimal"/>
      <w:lvlText w:val="%1.%2.%3"/>
      <w:lvlJc w:val="left"/>
      <w:pPr>
        <w:ind w:left="360" w:hanging="360"/>
      </w:pPr>
      <w:rPr>
        <w:rFonts w:ascii="Arial Bold" w:hAnsi="Arial Bold" w:hint="default"/>
        <w:b/>
        <w:i w:val="0"/>
        <w:caps/>
        <w:strike w:val="0"/>
        <w:dstrike w:val="0"/>
        <w:vanish w:val="0"/>
        <w:color w:val="0070C0"/>
        <w:sz w:val="24"/>
        <w:vertAlign w:val="baseline"/>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9" w15:restartNumberingAfterBreak="0">
    <w:nsid w:val="217411EB"/>
    <w:multiLevelType w:val="hybridMultilevel"/>
    <w:tmpl w:val="2B7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873579"/>
    <w:multiLevelType w:val="hybridMultilevel"/>
    <w:tmpl w:val="54F0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EC6137"/>
    <w:multiLevelType w:val="hybridMultilevel"/>
    <w:tmpl w:val="EC68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0B3BB1"/>
    <w:multiLevelType w:val="hybridMultilevel"/>
    <w:tmpl w:val="4C6C560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BC84A97"/>
    <w:multiLevelType w:val="hybridMultilevel"/>
    <w:tmpl w:val="A86841F0"/>
    <w:lvl w:ilvl="0" w:tplc="A4365886">
      <w:numFmt w:val="bullet"/>
      <w:lvlText w:val="-"/>
      <w:lvlJc w:val="left"/>
      <w:pPr>
        <w:ind w:left="720" w:hanging="360"/>
      </w:pPr>
      <w:rPr>
        <w:rFonts w:ascii="Calibri" w:eastAsia="SimSun" w:hAnsi="Calibri" w:cs="Calibri" w:hint="default"/>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DD4250"/>
    <w:multiLevelType w:val="hybridMultilevel"/>
    <w:tmpl w:val="5F9EC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984469"/>
    <w:multiLevelType w:val="singleLevel"/>
    <w:tmpl w:val="9AFAEAA2"/>
    <w:lvl w:ilvl="0">
      <w:start w:val="1"/>
      <w:numFmt w:val="bullet"/>
      <w:pStyle w:val="Dash"/>
      <w:lvlText w:val="–"/>
      <w:lvlJc w:val="left"/>
      <w:pPr>
        <w:tabs>
          <w:tab w:val="num" w:pos="720"/>
        </w:tabs>
        <w:ind w:left="720" w:hanging="360"/>
      </w:pPr>
      <w:rPr>
        <w:rFonts w:ascii="Times New Roman" w:hAnsi="Times New Roman" w:cs="Times New Roman" w:hint="default"/>
      </w:rPr>
    </w:lvl>
  </w:abstractNum>
  <w:abstractNum w:abstractNumId="26" w15:restartNumberingAfterBreak="0">
    <w:nsid w:val="30DF23C3"/>
    <w:multiLevelType w:val="hybridMultilevel"/>
    <w:tmpl w:val="EBC6C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CE4D7D"/>
    <w:multiLevelType w:val="hybridMultilevel"/>
    <w:tmpl w:val="F5428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437A69"/>
    <w:multiLevelType w:val="hybridMultilevel"/>
    <w:tmpl w:val="B4EC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9D1040"/>
    <w:multiLevelType w:val="hybridMultilevel"/>
    <w:tmpl w:val="56E87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F365A3"/>
    <w:multiLevelType w:val="singleLevel"/>
    <w:tmpl w:val="FDE615F2"/>
    <w:lvl w:ilvl="0">
      <w:start w:val="1"/>
      <w:numFmt w:val="bullet"/>
      <w:pStyle w:val="Bullet"/>
      <w:lvlText w:val=""/>
      <w:lvlJc w:val="left"/>
      <w:pPr>
        <w:tabs>
          <w:tab w:val="num" w:pos="360"/>
        </w:tabs>
        <w:ind w:left="360" w:hanging="360"/>
      </w:pPr>
      <w:rPr>
        <w:rFonts w:ascii="Symbol" w:hAnsi="Symbol" w:hint="default"/>
      </w:rPr>
    </w:lvl>
  </w:abstractNum>
  <w:abstractNum w:abstractNumId="31" w15:restartNumberingAfterBreak="0">
    <w:nsid w:val="39FF1B57"/>
    <w:multiLevelType w:val="multilevel"/>
    <w:tmpl w:val="26A6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170928"/>
    <w:multiLevelType w:val="hybridMultilevel"/>
    <w:tmpl w:val="07FCC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0724C9"/>
    <w:multiLevelType w:val="multilevel"/>
    <w:tmpl w:val="13621A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15:restartNumberingAfterBreak="0">
    <w:nsid w:val="40F81DC5"/>
    <w:multiLevelType w:val="multilevel"/>
    <w:tmpl w:val="6E7E4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C83A0B"/>
    <w:multiLevelType w:val="hybridMultilevel"/>
    <w:tmpl w:val="DFFE9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BC68DC"/>
    <w:multiLevelType w:val="hybridMultilevel"/>
    <w:tmpl w:val="BD3AEA8A"/>
    <w:lvl w:ilvl="0" w:tplc="D4C2D14A">
      <w:start w:val="1"/>
      <w:numFmt w:val="decimal"/>
      <w:lvlText w:val="%1."/>
      <w:lvlJc w:val="left"/>
      <w:pPr>
        <w:ind w:left="792" w:hanging="432"/>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1B0DB0"/>
    <w:multiLevelType w:val="hybridMultilevel"/>
    <w:tmpl w:val="926E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662CF1"/>
    <w:multiLevelType w:val="hybridMultilevel"/>
    <w:tmpl w:val="9952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BA7A0E"/>
    <w:multiLevelType w:val="hybridMultilevel"/>
    <w:tmpl w:val="E7122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7001D7"/>
    <w:multiLevelType w:val="hybridMultilevel"/>
    <w:tmpl w:val="832A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D72D89"/>
    <w:multiLevelType w:val="hybridMultilevel"/>
    <w:tmpl w:val="24CE4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EE5080"/>
    <w:multiLevelType w:val="hybridMultilevel"/>
    <w:tmpl w:val="FEFA73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693BBA"/>
    <w:multiLevelType w:val="hybridMultilevel"/>
    <w:tmpl w:val="0AE0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CB1578"/>
    <w:multiLevelType w:val="hybridMultilevel"/>
    <w:tmpl w:val="A6FCBD30"/>
    <w:lvl w:ilvl="0" w:tplc="04090001">
      <w:start w:val="1"/>
      <w:numFmt w:val="bullet"/>
      <w:lvlText w:val=""/>
      <w:lvlJc w:val="left"/>
      <w:pPr>
        <w:ind w:left="720" w:hanging="360"/>
      </w:pPr>
      <w:rPr>
        <w:rFonts w:ascii="Symbol" w:hAnsi="Symbol" w:hint="default"/>
      </w:rPr>
    </w:lvl>
    <w:lvl w:ilvl="1" w:tplc="92C032AA">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3F2BE8"/>
    <w:multiLevelType w:val="singleLevel"/>
    <w:tmpl w:val="F32A21C0"/>
    <w:lvl w:ilvl="0">
      <w:start w:val="1"/>
      <w:numFmt w:val="bullet"/>
      <w:pStyle w:val="TableBullet"/>
      <w:lvlText w:val=""/>
      <w:lvlJc w:val="left"/>
      <w:pPr>
        <w:tabs>
          <w:tab w:val="num" w:pos="360"/>
        </w:tabs>
        <w:ind w:left="360" w:hanging="360"/>
      </w:pPr>
      <w:rPr>
        <w:rFonts w:ascii="Symbol" w:hAnsi="Symbol" w:hint="default"/>
        <w:sz w:val="18"/>
      </w:rPr>
    </w:lvl>
  </w:abstractNum>
  <w:abstractNum w:abstractNumId="46" w15:restartNumberingAfterBreak="0">
    <w:nsid w:val="612801D4"/>
    <w:multiLevelType w:val="multilevel"/>
    <w:tmpl w:val="2D1043EA"/>
    <w:lvl w:ilvl="0">
      <w:start w:val="1"/>
      <w:numFmt w:val="upperLetter"/>
      <w:pStyle w:val="AppendixAHeading"/>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67B00A95"/>
    <w:multiLevelType w:val="hybridMultilevel"/>
    <w:tmpl w:val="2E409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B82E5C"/>
    <w:multiLevelType w:val="hybridMultilevel"/>
    <w:tmpl w:val="6728BF88"/>
    <w:lvl w:ilvl="0" w:tplc="04090001">
      <w:start w:val="1"/>
      <w:numFmt w:val="bullet"/>
      <w:lvlText w:val=""/>
      <w:lvlJc w:val="left"/>
      <w:pPr>
        <w:ind w:left="720" w:hanging="360"/>
      </w:pPr>
      <w:rPr>
        <w:rFonts w:ascii="Symbol" w:hAnsi="Symbol" w:hint="default"/>
      </w:rPr>
    </w:lvl>
    <w:lvl w:ilvl="1" w:tplc="DA9C5078">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540A92"/>
    <w:multiLevelType w:val="hybridMultilevel"/>
    <w:tmpl w:val="CD2CC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DD73B3"/>
    <w:multiLevelType w:val="hybridMultilevel"/>
    <w:tmpl w:val="23B4306A"/>
    <w:lvl w:ilvl="0" w:tplc="04090001">
      <w:start w:val="1"/>
      <w:numFmt w:val="bullet"/>
      <w:lvlText w:val=""/>
      <w:lvlJc w:val="left"/>
      <w:pPr>
        <w:ind w:left="720" w:hanging="360"/>
      </w:pPr>
      <w:rPr>
        <w:rFonts w:ascii="Symbol" w:hAnsi="Symbol" w:hint="default"/>
      </w:rPr>
    </w:lvl>
    <w:lvl w:ilvl="1" w:tplc="5A76D436">
      <w:numFmt w:val="bullet"/>
      <w:lvlText w:val=""/>
      <w:lvlJc w:val="left"/>
      <w:pPr>
        <w:ind w:left="1440" w:hanging="360"/>
      </w:pPr>
      <w:rPr>
        <w:rFonts w:ascii="Wingdings" w:eastAsiaTheme="minorEastAsia" w:hAnsi="Wingding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7B0E14"/>
    <w:multiLevelType w:val="hybridMultilevel"/>
    <w:tmpl w:val="7BCE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C91416D"/>
    <w:multiLevelType w:val="multilevel"/>
    <w:tmpl w:val="0409001D"/>
    <w:styleLink w:val="Number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3" w15:restartNumberingAfterBreak="0">
    <w:nsid w:val="6CC62E43"/>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4" w15:restartNumberingAfterBreak="0">
    <w:nsid w:val="6DC84F41"/>
    <w:multiLevelType w:val="multilevel"/>
    <w:tmpl w:val="56685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592C46"/>
    <w:multiLevelType w:val="hybridMultilevel"/>
    <w:tmpl w:val="78EC7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701AEC"/>
    <w:multiLevelType w:val="multilevel"/>
    <w:tmpl w:val="D9066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677580"/>
    <w:multiLevelType w:val="hybridMultilevel"/>
    <w:tmpl w:val="CE1EE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3273F6"/>
    <w:multiLevelType w:val="hybridMultilevel"/>
    <w:tmpl w:val="D7AEE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95B78A9"/>
    <w:multiLevelType w:val="hybridMultilevel"/>
    <w:tmpl w:val="A08CA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F75508"/>
    <w:multiLevelType w:val="hybridMultilevel"/>
    <w:tmpl w:val="96304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557BCA"/>
    <w:multiLevelType w:val="hybridMultilevel"/>
    <w:tmpl w:val="B03C9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EF26243"/>
    <w:multiLevelType w:val="hybridMultilevel"/>
    <w:tmpl w:val="CD642A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3"/>
  </w:num>
  <w:num w:numId="3">
    <w:abstractNumId w:val="23"/>
  </w:num>
  <w:num w:numId="4">
    <w:abstractNumId w:val="30"/>
  </w:num>
  <w:num w:numId="5">
    <w:abstractNumId w:val="3"/>
  </w:num>
  <w:num w:numId="6">
    <w:abstractNumId w:val="6"/>
  </w:num>
  <w:num w:numId="7">
    <w:abstractNumId w:val="54"/>
  </w:num>
  <w:num w:numId="8">
    <w:abstractNumId w:val="46"/>
  </w:num>
  <w:num w:numId="9">
    <w:abstractNumId w:val="8"/>
  </w:num>
  <w:num w:numId="10">
    <w:abstractNumId w:val="4"/>
  </w:num>
  <w:num w:numId="11">
    <w:abstractNumId w:val="45"/>
  </w:num>
  <w:num w:numId="12">
    <w:abstractNumId w:val="25"/>
  </w:num>
  <w:num w:numId="13">
    <w:abstractNumId w:val="52"/>
  </w:num>
  <w:num w:numId="14">
    <w:abstractNumId w:val="53"/>
  </w:num>
  <w:num w:numId="15">
    <w:abstractNumId w:val="1"/>
  </w:num>
  <w:num w:numId="16">
    <w:abstractNumId w:val="16"/>
  </w:num>
  <w:num w:numId="17">
    <w:abstractNumId w:val="57"/>
  </w:num>
  <w:num w:numId="18">
    <w:abstractNumId w:val="39"/>
  </w:num>
  <w:num w:numId="19">
    <w:abstractNumId w:val="13"/>
  </w:num>
  <w:num w:numId="20">
    <w:abstractNumId w:val="22"/>
  </w:num>
  <w:num w:numId="21">
    <w:abstractNumId w:val="43"/>
  </w:num>
  <w:num w:numId="22">
    <w:abstractNumId w:val="61"/>
  </w:num>
  <w:num w:numId="23">
    <w:abstractNumId w:val="40"/>
  </w:num>
  <w:num w:numId="24">
    <w:abstractNumId w:val="10"/>
  </w:num>
  <w:num w:numId="25">
    <w:abstractNumId w:val="44"/>
  </w:num>
  <w:num w:numId="26">
    <w:abstractNumId w:val="48"/>
  </w:num>
  <w:num w:numId="27">
    <w:abstractNumId w:val="50"/>
  </w:num>
  <w:num w:numId="28">
    <w:abstractNumId w:val="55"/>
  </w:num>
  <w:num w:numId="29">
    <w:abstractNumId w:val="11"/>
  </w:num>
  <w:num w:numId="30">
    <w:abstractNumId w:val="42"/>
  </w:num>
  <w:num w:numId="31">
    <w:abstractNumId w:val="58"/>
  </w:num>
  <w:num w:numId="32">
    <w:abstractNumId w:val="12"/>
  </w:num>
  <w:num w:numId="33">
    <w:abstractNumId w:val="5"/>
  </w:num>
  <w:num w:numId="34">
    <w:abstractNumId w:val="2"/>
  </w:num>
  <w:num w:numId="35">
    <w:abstractNumId w:val="20"/>
  </w:num>
  <w:num w:numId="36">
    <w:abstractNumId w:val="38"/>
  </w:num>
  <w:num w:numId="37">
    <w:abstractNumId w:val="51"/>
  </w:num>
  <w:num w:numId="38">
    <w:abstractNumId w:val="47"/>
  </w:num>
  <w:num w:numId="39">
    <w:abstractNumId w:val="21"/>
  </w:num>
  <w:num w:numId="40">
    <w:abstractNumId w:val="24"/>
  </w:num>
  <w:num w:numId="41">
    <w:abstractNumId w:val="36"/>
  </w:num>
  <w:num w:numId="42">
    <w:abstractNumId w:val="17"/>
  </w:num>
  <w:num w:numId="43">
    <w:abstractNumId w:val="56"/>
  </w:num>
  <w:num w:numId="44">
    <w:abstractNumId w:val="0"/>
  </w:num>
  <w:num w:numId="45">
    <w:abstractNumId w:val="31"/>
  </w:num>
  <w:num w:numId="46">
    <w:abstractNumId w:val="19"/>
  </w:num>
  <w:num w:numId="47">
    <w:abstractNumId w:val="34"/>
  </w:num>
  <w:num w:numId="48">
    <w:abstractNumId w:val="7"/>
  </w:num>
  <w:num w:numId="49">
    <w:abstractNumId w:val="26"/>
  </w:num>
  <w:num w:numId="50">
    <w:abstractNumId w:val="27"/>
  </w:num>
  <w:num w:numId="51">
    <w:abstractNumId w:val="62"/>
  </w:num>
  <w:num w:numId="52">
    <w:abstractNumId w:val="41"/>
  </w:num>
  <w:num w:numId="53">
    <w:abstractNumId w:val="28"/>
  </w:num>
  <w:num w:numId="54">
    <w:abstractNumId w:val="37"/>
  </w:num>
  <w:num w:numId="55">
    <w:abstractNumId w:val="29"/>
  </w:num>
  <w:num w:numId="56">
    <w:abstractNumId w:val="14"/>
  </w:num>
  <w:num w:numId="57">
    <w:abstractNumId w:val="35"/>
  </w:num>
  <w:num w:numId="58">
    <w:abstractNumId w:val="15"/>
  </w:num>
  <w:num w:numId="59">
    <w:abstractNumId w:val="59"/>
  </w:num>
  <w:num w:numId="60">
    <w:abstractNumId w:val="9"/>
  </w:num>
  <w:num w:numId="61">
    <w:abstractNumId w:val="49"/>
  </w:num>
  <w:num w:numId="62">
    <w:abstractNumId w:val="60"/>
  </w:num>
  <w:num w:numId="63">
    <w:abstractNumId w:val="32"/>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savi, Hamid [USA]">
    <w15:presenceInfo w15:providerId="AD" w15:userId="S-1-5-21-1314303383-2379350573-4036118543-497801"/>
  </w15:person>
  <w15:person w15:author="Schwartz, Matthew [USA]">
    <w15:presenceInfo w15:providerId="None" w15:userId="Schwartz, Matthew [USA]"/>
  </w15:person>
  <w15:person w15:author="Musavi, Hamid [USA] [2]">
    <w15:presenceInfo w15:providerId="None" w15:userId="Musavi, Hamid [U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trackRevisions/>
  <w:defaultTabStop w:val="720"/>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E55"/>
    <w:rsid w:val="000048DB"/>
    <w:rsid w:val="00021523"/>
    <w:rsid w:val="00024011"/>
    <w:rsid w:val="0002436A"/>
    <w:rsid w:val="000412A9"/>
    <w:rsid w:val="000479B5"/>
    <w:rsid w:val="00047C29"/>
    <w:rsid w:val="00053F27"/>
    <w:rsid w:val="000578FE"/>
    <w:rsid w:val="0006261D"/>
    <w:rsid w:val="000669C2"/>
    <w:rsid w:val="0006752C"/>
    <w:rsid w:val="0007235D"/>
    <w:rsid w:val="000753B4"/>
    <w:rsid w:val="0007578F"/>
    <w:rsid w:val="00082019"/>
    <w:rsid w:val="0008362E"/>
    <w:rsid w:val="00094FFD"/>
    <w:rsid w:val="00095BD6"/>
    <w:rsid w:val="00097A9C"/>
    <w:rsid w:val="000A1426"/>
    <w:rsid w:val="000A1A07"/>
    <w:rsid w:val="000A2B70"/>
    <w:rsid w:val="000A3293"/>
    <w:rsid w:val="000A3AE5"/>
    <w:rsid w:val="000A47D6"/>
    <w:rsid w:val="000A6C3D"/>
    <w:rsid w:val="000B15A1"/>
    <w:rsid w:val="000B1601"/>
    <w:rsid w:val="000B7E76"/>
    <w:rsid w:val="000C0445"/>
    <w:rsid w:val="000C1461"/>
    <w:rsid w:val="000D126A"/>
    <w:rsid w:val="000D4B81"/>
    <w:rsid w:val="000D4BB7"/>
    <w:rsid w:val="000D52CE"/>
    <w:rsid w:val="000D6886"/>
    <w:rsid w:val="000E6034"/>
    <w:rsid w:val="000E6669"/>
    <w:rsid w:val="000F721D"/>
    <w:rsid w:val="0010402A"/>
    <w:rsid w:val="00105027"/>
    <w:rsid w:val="00106BF3"/>
    <w:rsid w:val="00107A8C"/>
    <w:rsid w:val="00107B4D"/>
    <w:rsid w:val="001108C8"/>
    <w:rsid w:val="0011130E"/>
    <w:rsid w:val="00113481"/>
    <w:rsid w:val="00114833"/>
    <w:rsid w:val="001150A7"/>
    <w:rsid w:val="0011797A"/>
    <w:rsid w:val="001208B2"/>
    <w:rsid w:val="00125CE5"/>
    <w:rsid w:val="00127671"/>
    <w:rsid w:val="001301A8"/>
    <w:rsid w:val="001332C3"/>
    <w:rsid w:val="00133FB7"/>
    <w:rsid w:val="00134262"/>
    <w:rsid w:val="001405AD"/>
    <w:rsid w:val="001420F5"/>
    <w:rsid w:val="0015095E"/>
    <w:rsid w:val="00154D5A"/>
    <w:rsid w:val="00157CBB"/>
    <w:rsid w:val="0016253B"/>
    <w:rsid w:val="001671D6"/>
    <w:rsid w:val="001708B7"/>
    <w:rsid w:val="00173E4A"/>
    <w:rsid w:val="00184A66"/>
    <w:rsid w:val="00194DF6"/>
    <w:rsid w:val="00196A0A"/>
    <w:rsid w:val="001A3B89"/>
    <w:rsid w:val="001A737A"/>
    <w:rsid w:val="001B14F4"/>
    <w:rsid w:val="001B7FCC"/>
    <w:rsid w:val="001C59DC"/>
    <w:rsid w:val="001D32CC"/>
    <w:rsid w:val="001D486A"/>
    <w:rsid w:val="001D5913"/>
    <w:rsid w:val="001D5BB2"/>
    <w:rsid w:val="001E5150"/>
    <w:rsid w:val="001F1A9D"/>
    <w:rsid w:val="001F5CBE"/>
    <w:rsid w:val="001F788C"/>
    <w:rsid w:val="001F79E4"/>
    <w:rsid w:val="002026AB"/>
    <w:rsid w:val="002042FC"/>
    <w:rsid w:val="00213CF4"/>
    <w:rsid w:val="002253B4"/>
    <w:rsid w:val="00233B82"/>
    <w:rsid w:val="0023747B"/>
    <w:rsid w:val="002413A0"/>
    <w:rsid w:val="00242166"/>
    <w:rsid w:val="00244E15"/>
    <w:rsid w:val="00250379"/>
    <w:rsid w:val="002534D5"/>
    <w:rsid w:val="00256150"/>
    <w:rsid w:val="00260A38"/>
    <w:rsid w:val="00262CBA"/>
    <w:rsid w:val="00263948"/>
    <w:rsid w:val="00271DD3"/>
    <w:rsid w:val="00273B65"/>
    <w:rsid w:val="00277F13"/>
    <w:rsid w:val="002834B9"/>
    <w:rsid w:val="00284505"/>
    <w:rsid w:val="002870D8"/>
    <w:rsid w:val="00292834"/>
    <w:rsid w:val="00297A50"/>
    <w:rsid w:val="002A2BA7"/>
    <w:rsid w:val="002A65E2"/>
    <w:rsid w:val="002A7E1C"/>
    <w:rsid w:val="002B624D"/>
    <w:rsid w:val="002B7E9A"/>
    <w:rsid w:val="002C04F6"/>
    <w:rsid w:val="002C11DA"/>
    <w:rsid w:val="002C2917"/>
    <w:rsid w:val="002D1CCE"/>
    <w:rsid w:val="002D474A"/>
    <w:rsid w:val="002D592E"/>
    <w:rsid w:val="002D65A7"/>
    <w:rsid w:val="002D71AA"/>
    <w:rsid w:val="002E1BA0"/>
    <w:rsid w:val="002F1D6C"/>
    <w:rsid w:val="002F74C6"/>
    <w:rsid w:val="0030246B"/>
    <w:rsid w:val="00306441"/>
    <w:rsid w:val="0030714D"/>
    <w:rsid w:val="00311473"/>
    <w:rsid w:val="00311B9F"/>
    <w:rsid w:val="00312B04"/>
    <w:rsid w:val="00314B85"/>
    <w:rsid w:val="00315504"/>
    <w:rsid w:val="00315A14"/>
    <w:rsid w:val="00316B55"/>
    <w:rsid w:val="003228C1"/>
    <w:rsid w:val="00325B0F"/>
    <w:rsid w:val="00330DA4"/>
    <w:rsid w:val="00334FC1"/>
    <w:rsid w:val="00336015"/>
    <w:rsid w:val="003363D7"/>
    <w:rsid w:val="00340BBE"/>
    <w:rsid w:val="003462F3"/>
    <w:rsid w:val="003474DA"/>
    <w:rsid w:val="00347559"/>
    <w:rsid w:val="00354070"/>
    <w:rsid w:val="0035419F"/>
    <w:rsid w:val="003551B9"/>
    <w:rsid w:val="003607C6"/>
    <w:rsid w:val="003763F0"/>
    <w:rsid w:val="0037742F"/>
    <w:rsid w:val="003819EC"/>
    <w:rsid w:val="003909CF"/>
    <w:rsid w:val="00392D3A"/>
    <w:rsid w:val="00395137"/>
    <w:rsid w:val="00395660"/>
    <w:rsid w:val="00395DED"/>
    <w:rsid w:val="003A3585"/>
    <w:rsid w:val="003A50FF"/>
    <w:rsid w:val="003B0FB9"/>
    <w:rsid w:val="003B3637"/>
    <w:rsid w:val="003B3B6E"/>
    <w:rsid w:val="003B7AD4"/>
    <w:rsid w:val="003C3E28"/>
    <w:rsid w:val="003D1AA9"/>
    <w:rsid w:val="003D364D"/>
    <w:rsid w:val="003D5949"/>
    <w:rsid w:val="003D74EA"/>
    <w:rsid w:val="003E1F35"/>
    <w:rsid w:val="003E264F"/>
    <w:rsid w:val="004030F1"/>
    <w:rsid w:val="00403A28"/>
    <w:rsid w:val="0040619B"/>
    <w:rsid w:val="00410F95"/>
    <w:rsid w:val="00414789"/>
    <w:rsid w:val="00424EBB"/>
    <w:rsid w:val="004254A3"/>
    <w:rsid w:val="004302C8"/>
    <w:rsid w:val="004366BE"/>
    <w:rsid w:val="00436C69"/>
    <w:rsid w:val="00443882"/>
    <w:rsid w:val="00443E64"/>
    <w:rsid w:val="00444E55"/>
    <w:rsid w:val="00453261"/>
    <w:rsid w:val="004557BA"/>
    <w:rsid w:val="0046261A"/>
    <w:rsid w:val="004677FC"/>
    <w:rsid w:val="00471641"/>
    <w:rsid w:val="00472DAD"/>
    <w:rsid w:val="004746D4"/>
    <w:rsid w:val="004748A1"/>
    <w:rsid w:val="0048033F"/>
    <w:rsid w:val="00481B08"/>
    <w:rsid w:val="00482F68"/>
    <w:rsid w:val="00494632"/>
    <w:rsid w:val="004947C9"/>
    <w:rsid w:val="004B3B4E"/>
    <w:rsid w:val="004B4A9D"/>
    <w:rsid w:val="004C0F68"/>
    <w:rsid w:val="004C1E36"/>
    <w:rsid w:val="004C424E"/>
    <w:rsid w:val="004C4D4C"/>
    <w:rsid w:val="004C5056"/>
    <w:rsid w:val="004D0EB5"/>
    <w:rsid w:val="004D1092"/>
    <w:rsid w:val="004D4909"/>
    <w:rsid w:val="004E1AED"/>
    <w:rsid w:val="004E2E31"/>
    <w:rsid w:val="00503760"/>
    <w:rsid w:val="00506B9B"/>
    <w:rsid w:val="00507426"/>
    <w:rsid w:val="00512E88"/>
    <w:rsid w:val="00514A2A"/>
    <w:rsid w:val="00515E5D"/>
    <w:rsid w:val="00517F74"/>
    <w:rsid w:val="00520060"/>
    <w:rsid w:val="00533512"/>
    <w:rsid w:val="00545323"/>
    <w:rsid w:val="00545450"/>
    <w:rsid w:val="00553903"/>
    <w:rsid w:val="00553AA4"/>
    <w:rsid w:val="00561AEB"/>
    <w:rsid w:val="005651B6"/>
    <w:rsid w:val="00566557"/>
    <w:rsid w:val="005676A9"/>
    <w:rsid w:val="00567B12"/>
    <w:rsid w:val="00571EF4"/>
    <w:rsid w:val="005721F6"/>
    <w:rsid w:val="00575E3E"/>
    <w:rsid w:val="00583352"/>
    <w:rsid w:val="00583B72"/>
    <w:rsid w:val="00593420"/>
    <w:rsid w:val="005A3000"/>
    <w:rsid w:val="005A7D7C"/>
    <w:rsid w:val="005B63D6"/>
    <w:rsid w:val="005B7F02"/>
    <w:rsid w:val="005C12A5"/>
    <w:rsid w:val="005C60A3"/>
    <w:rsid w:val="005D1916"/>
    <w:rsid w:val="005D4B91"/>
    <w:rsid w:val="005D79AB"/>
    <w:rsid w:val="005E478F"/>
    <w:rsid w:val="005F165F"/>
    <w:rsid w:val="005F5FB3"/>
    <w:rsid w:val="005F6FA6"/>
    <w:rsid w:val="005F7EB4"/>
    <w:rsid w:val="0060433B"/>
    <w:rsid w:val="006044F1"/>
    <w:rsid w:val="0060553C"/>
    <w:rsid w:val="00606135"/>
    <w:rsid w:val="00606DE3"/>
    <w:rsid w:val="006114D6"/>
    <w:rsid w:val="00612ABF"/>
    <w:rsid w:val="00614BE5"/>
    <w:rsid w:val="00623372"/>
    <w:rsid w:val="00626A3D"/>
    <w:rsid w:val="00633023"/>
    <w:rsid w:val="00641BB0"/>
    <w:rsid w:val="006425C0"/>
    <w:rsid w:val="006444D9"/>
    <w:rsid w:val="006639DA"/>
    <w:rsid w:val="00666F71"/>
    <w:rsid w:val="00667010"/>
    <w:rsid w:val="00670169"/>
    <w:rsid w:val="00671FAC"/>
    <w:rsid w:val="00672CFB"/>
    <w:rsid w:val="0067487F"/>
    <w:rsid w:val="006754A3"/>
    <w:rsid w:val="0067731F"/>
    <w:rsid w:val="006820F5"/>
    <w:rsid w:val="0068352B"/>
    <w:rsid w:val="006916B6"/>
    <w:rsid w:val="00697042"/>
    <w:rsid w:val="006A231C"/>
    <w:rsid w:val="006A2C46"/>
    <w:rsid w:val="006A6114"/>
    <w:rsid w:val="006B28E3"/>
    <w:rsid w:val="006B30A2"/>
    <w:rsid w:val="006B5413"/>
    <w:rsid w:val="006C1382"/>
    <w:rsid w:val="006C28C3"/>
    <w:rsid w:val="006C5682"/>
    <w:rsid w:val="006C5922"/>
    <w:rsid w:val="006D1AAC"/>
    <w:rsid w:val="006D1B36"/>
    <w:rsid w:val="006D36CA"/>
    <w:rsid w:val="006D41B0"/>
    <w:rsid w:val="006E7C7C"/>
    <w:rsid w:val="006F02C9"/>
    <w:rsid w:val="006F7678"/>
    <w:rsid w:val="00700A6A"/>
    <w:rsid w:val="00702B8B"/>
    <w:rsid w:val="007038D0"/>
    <w:rsid w:val="00706439"/>
    <w:rsid w:val="007077A2"/>
    <w:rsid w:val="007139F5"/>
    <w:rsid w:val="00715139"/>
    <w:rsid w:val="0072125E"/>
    <w:rsid w:val="0072176B"/>
    <w:rsid w:val="00722B15"/>
    <w:rsid w:val="007251EE"/>
    <w:rsid w:val="0072548E"/>
    <w:rsid w:val="00735D08"/>
    <w:rsid w:val="00750B1F"/>
    <w:rsid w:val="00750B39"/>
    <w:rsid w:val="00750EEC"/>
    <w:rsid w:val="00752CB3"/>
    <w:rsid w:val="00763F4A"/>
    <w:rsid w:val="00771AF3"/>
    <w:rsid w:val="0077218B"/>
    <w:rsid w:val="0077763C"/>
    <w:rsid w:val="00780835"/>
    <w:rsid w:val="00783376"/>
    <w:rsid w:val="00784158"/>
    <w:rsid w:val="00784320"/>
    <w:rsid w:val="00787BFF"/>
    <w:rsid w:val="007921AA"/>
    <w:rsid w:val="00794CDD"/>
    <w:rsid w:val="007A2419"/>
    <w:rsid w:val="007A2F48"/>
    <w:rsid w:val="007A3FD9"/>
    <w:rsid w:val="007A7E9D"/>
    <w:rsid w:val="007B44EC"/>
    <w:rsid w:val="007D0347"/>
    <w:rsid w:val="007D2D91"/>
    <w:rsid w:val="007D6419"/>
    <w:rsid w:val="007D64B6"/>
    <w:rsid w:val="007E29F7"/>
    <w:rsid w:val="007E3CC7"/>
    <w:rsid w:val="007E5085"/>
    <w:rsid w:val="007E5CC3"/>
    <w:rsid w:val="007E7476"/>
    <w:rsid w:val="007E7FCE"/>
    <w:rsid w:val="007F467D"/>
    <w:rsid w:val="00810E84"/>
    <w:rsid w:val="00813084"/>
    <w:rsid w:val="00817A59"/>
    <w:rsid w:val="00822CD3"/>
    <w:rsid w:val="00823070"/>
    <w:rsid w:val="008242BB"/>
    <w:rsid w:val="00832C11"/>
    <w:rsid w:val="00832DFA"/>
    <w:rsid w:val="00833C77"/>
    <w:rsid w:val="00834B4D"/>
    <w:rsid w:val="00836EF5"/>
    <w:rsid w:val="008400F0"/>
    <w:rsid w:val="00842F80"/>
    <w:rsid w:val="00844E0B"/>
    <w:rsid w:val="008461B4"/>
    <w:rsid w:val="00860A25"/>
    <w:rsid w:val="00862B1F"/>
    <w:rsid w:val="00867624"/>
    <w:rsid w:val="0087489C"/>
    <w:rsid w:val="00874976"/>
    <w:rsid w:val="0088060F"/>
    <w:rsid w:val="00885A2A"/>
    <w:rsid w:val="00886A51"/>
    <w:rsid w:val="00886E1A"/>
    <w:rsid w:val="00893F6B"/>
    <w:rsid w:val="0089666D"/>
    <w:rsid w:val="008A1707"/>
    <w:rsid w:val="008A2877"/>
    <w:rsid w:val="008A4FC6"/>
    <w:rsid w:val="008A7C4E"/>
    <w:rsid w:val="008A7EB4"/>
    <w:rsid w:val="008B218F"/>
    <w:rsid w:val="008C47C6"/>
    <w:rsid w:val="008D1F2E"/>
    <w:rsid w:val="008E2CCA"/>
    <w:rsid w:val="008E354B"/>
    <w:rsid w:val="008E57CC"/>
    <w:rsid w:val="008E5DA5"/>
    <w:rsid w:val="008F46C9"/>
    <w:rsid w:val="008F6EBA"/>
    <w:rsid w:val="008F720B"/>
    <w:rsid w:val="00927F39"/>
    <w:rsid w:val="00927FC8"/>
    <w:rsid w:val="009328A4"/>
    <w:rsid w:val="00933194"/>
    <w:rsid w:val="00937E68"/>
    <w:rsid w:val="009417E3"/>
    <w:rsid w:val="009442FE"/>
    <w:rsid w:val="0094706F"/>
    <w:rsid w:val="009505C1"/>
    <w:rsid w:val="009507C7"/>
    <w:rsid w:val="00951EFA"/>
    <w:rsid w:val="009522E0"/>
    <w:rsid w:val="009554AF"/>
    <w:rsid w:val="00956340"/>
    <w:rsid w:val="00956D27"/>
    <w:rsid w:val="009607B5"/>
    <w:rsid w:val="00964C18"/>
    <w:rsid w:val="00966FB5"/>
    <w:rsid w:val="0096785B"/>
    <w:rsid w:val="00976396"/>
    <w:rsid w:val="00984AB8"/>
    <w:rsid w:val="009A3255"/>
    <w:rsid w:val="009B30FC"/>
    <w:rsid w:val="009B7A1C"/>
    <w:rsid w:val="009C14E6"/>
    <w:rsid w:val="009C4661"/>
    <w:rsid w:val="009C5090"/>
    <w:rsid w:val="009E0136"/>
    <w:rsid w:val="009E24F7"/>
    <w:rsid w:val="009F2A0A"/>
    <w:rsid w:val="00A059D6"/>
    <w:rsid w:val="00A0626B"/>
    <w:rsid w:val="00A07598"/>
    <w:rsid w:val="00A07767"/>
    <w:rsid w:val="00A1310C"/>
    <w:rsid w:val="00A176FA"/>
    <w:rsid w:val="00A22EAF"/>
    <w:rsid w:val="00A30830"/>
    <w:rsid w:val="00A37097"/>
    <w:rsid w:val="00A40AD3"/>
    <w:rsid w:val="00A426D5"/>
    <w:rsid w:val="00A43D92"/>
    <w:rsid w:val="00A44618"/>
    <w:rsid w:val="00A51141"/>
    <w:rsid w:val="00A524BA"/>
    <w:rsid w:val="00A529B3"/>
    <w:rsid w:val="00A55F58"/>
    <w:rsid w:val="00A56029"/>
    <w:rsid w:val="00A6029C"/>
    <w:rsid w:val="00A607C0"/>
    <w:rsid w:val="00A70C47"/>
    <w:rsid w:val="00A74B1B"/>
    <w:rsid w:val="00A811FA"/>
    <w:rsid w:val="00A82113"/>
    <w:rsid w:val="00A83286"/>
    <w:rsid w:val="00A8506D"/>
    <w:rsid w:val="00A85CF3"/>
    <w:rsid w:val="00A91E21"/>
    <w:rsid w:val="00A956BC"/>
    <w:rsid w:val="00AA0A4C"/>
    <w:rsid w:val="00AA0B8F"/>
    <w:rsid w:val="00AA1C8C"/>
    <w:rsid w:val="00AA69A9"/>
    <w:rsid w:val="00AA7602"/>
    <w:rsid w:val="00AC54BB"/>
    <w:rsid w:val="00AC61D9"/>
    <w:rsid w:val="00AC6A7C"/>
    <w:rsid w:val="00AD06BA"/>
    <w:rsid w:val="00AD4163"/>
    <w:rsid w:val="00AD618D"/>
    <w:rsid w:val="00AE1835"/>
    <w:rsid w:val="00AE6F0A"/>
    <w:rsid w:val="00AE7286"/>
    <w:rsid w:val="00AF03FB"/>
    <w:rsid w:val="00AF27F0"/>
    <w:rsid w:val="00AF5907"/>
    <w:rsid w:val="00B05113"/>
    <w:rsid w:val="00B05D2B"/>
    <w:rsid w:val="00B12C2F"/>
    <w:rsid w:val="00B155CA"/>
    <w:rsid w:val="00B23148"/>
    <w:rsid w:val="00B23540"/>
    <w:rsid w:val="00B2588E"/>
    <w:rsid w:val="00B26002"/>
    <w:rsid w:val="00B26DE3"/>
    <w:rsid w:val="00B2719A"/>
    <w:rsid w:val="00B31175"/>
    <w:rsid w:val="00B32D46"/>
    <w:rsid w:val="00B348E2"/>
    <w:rsid w:val="00B40E89"/>
    <w:rsid w:val="00B473AE"/>
    <w:rsid w:val="00B4777A"/>
    <w:rsid w:val="00B54D4D"/>
    <w:rsid w:val="00B63D68"/>
    <w:rsid w:val="00B63E02"/>
    <w:rsid w:val="00B76EF8"/>
    <w:rsid w:val="00B80382"/>
    <w:rsid w:val="00B87076"/>
    <w:rsid w:val="00B900E1"/>
    <w:rsid w:val="00B90300"/>
    <w:rsid w:val="00BA3CFB"/>
    <w:rsid w:val="00BB283D"/>
    <w:rsid w:val="00BB46E4"/>
    <w:rsid w:val="00BB7C94"/>
    <w:rsid w:val="00BC38F2"/>
    <w:rsid w:val="00BC5D3B"/>
    <w:rsid w:val="00BE6599"/>
    <w:rsid w:val="00BF058B"/>
    <w:rsid w:val="00C0223C"/>
    <w:rsid w:val="00C06ADA"/>
    <w:rsid w:val="00C110E9"/>
    <w:rsid w:val="00C119E8"/>
    <w:rsid w:val="00C11D96"/>
    <w:rsid w:val="00C12352"/>
    <w:rsid w:val="00C14D18"/>
    <w:rsid w:val="00C168F1"/>
    <w:rsid w:val="00C219BA"/>
    <w:rsid w:val="00C226D3"/>
    <w:rsid w:val="00C26513"/>
    <w:rsid w:val="00C26C45"/>
    <w:rsid w:val="00C27791"/>
    <w:rsid w:val="00C27C89"/>
    <w:rsid w:val="00C302CB"/>
    <w:rsid w:val="00C30617"/>
    <w:rsid w:val="00C30D21"/>
    <w:rsid w:val="00C33C31"/>
    <w:rsid w:val="00C37E28"/>
    <w:rsid w:val="00C43CA5"/>
    <w:rsid w:val="00C44578"/>
    <w:rsid w:val="00C448DC"/>
    <w:rsid w:val="00C4641C"/>
    <w:rsid w:val="00C50529"/>
    <w:rsid w:val="00C51F43"/>
    <w:rsid w:val="00C53E74"/>
    <w:rsid w:val="00C644FE"/>
    <w:rsid w:val="00C664F8"/>
    <w:rsid w:val="00C74348"/>
    <w:rsid w:val="00C77532"/>
    <w:rsid w:val="00C802D1"/>
    <w:rsid w:val="00C81EC7"/>
    <w:rsid w:val="00C845F2"/>
    <w:rsid w:val="00C865C5"/>
    <w:rsid w:val="00C86788"/>
    <w:rsid w:val="00C87B59"/>
    <w:rsid w:val="00C90428"/>
    <w:rsid w:val="00C910EC"/>
    <w:rsid w:val="00C92666"/>
    <w:rsid w:val="00C97383"/>
    <w:rsid w:val="00CA0F41"/>
    <w:rsid w:val="00CA4412"/>
    <w:rsid w:val="00CA4BB4"/>
    <w:rsid w:val="00CA712F"/>
    <w:rsid w:val="00CB08F3"/>
    <w:rsid w:val="00CB2E87"/>
    <w:rsid w:val="00CB4AD1"/>
    <w:rsid w:val="00CC5282"/>
    <w:rsid w:val="00CC6A57"/>
    <w:rsid w:val="00CD296A"/>
    <w:rsid w:val="00CE0F08"/>
    <w:rsid w:val="00CE5487"/>
    <w:rsid w:val="00CF1FA6"/>
    <w:rsid w:val="00CF6151"/>
    <w:rsid w:val="00CF65D3"/>
    <w:rsid w:val="00CF7463"/>
    <w:rsid w:val="00D043A2"/>
    <w:rsid w:val="00D0595A"/>
    <w:rsid w:val="00D1028D"/>
    <w:rsid w:val="00D1087D"/>
    <w:rsid w:val="00D12BC3"/>
    <w:rsid w:val="00D13329"/>
    <w:rsid w:val="00D276F1"/>
    <w:rsid w:val="00D359EF"/>
    <w:rsid w:val="00D4195B"/>
    <w:rsid w:val="00D43D48"/>
    <w:rsid w:val="00D47340"/>
    <w:rsid w:val="00D47416"/>
    <w:rsid w:val="00D47A97"/>
    <w:rsid w:val="00D51342"/>
    <w:rsid w:val="00D5586B"/>
    <w:rsid w:val="00D630A5"/>
    <w:rsid w:val="00D6316F"/>
    <w:rsid w:val="00D65B32"/>
    <w:rsid w:val="00D6691B"/>
    <w:rsid w:val="00D676C8"/>
    <w:rsid w:val="00D6784D"/>
    <w:rsid w:val="00D73A36"/>
    <w:rsid w:val="00D77660"/>
    <w:rsid w:val="00D83260"/>
    <w:rsid w:val="00D9261A"/>
    <w:rsid w:val="00D943F1"/>
    <w:rsid w:val="00DA2B6B"/>
    <w:rsid w:val="00DA70E5"/>
    <w:rsid w:val="00DB1DBB"/>
    <w:rsid w:val="00DB5A8B"/>
    <w:rsid w:val="00DC57ED"/>
    <w:rsid w:val="00DD0E6B"/>
    <w:rsid w:val="00DD14EE"/>
    <w:rsid w:val="00DD61C7"/>
    <w:rsid w:val="00DD620F"/>
    <w:rsid w:val="00DD77A1"/>
    <w:rsid w:val="00DE1570"/>
    <w:rsid w:val="00DE7CA4"/>
    <w:rsid w:val="00DF3D57"/>
    <w:rsid w:val="00DF6FA4"/>
    <w:rsid w:val="00E11286"/>
    <w:rsid w:val="00E145C0"/>
    <w:rsid w:val="00E22E02"/>
    <w:rsid w:val="00E274B6"/>
    <w:rsid w:val="00E315AB"/>
    <w:rsid w:val="00E34DCE"/>
    <w:rsid w:val="00E366B3"/>
    <w:rsid w:val="00E42F1E"/>
    <w:rsid w:val="00E433C5"/>
    <w:rsid w:val="00E45AA5"/>
    <w:rsid w:val="00E53E91"/>
    <w:rsid w:val="00E567F2"/>
    <w:rsid w:val="00E56B0C"/>
    <w:rsid w:val="00E576B4"/>
    <w:rsid w:val="00E6110E"/>
    <w:rsid w:val="00E616D3"/>
    <w:rsid w:val="00E707B9"/>
    <w:rsid w:val="00E77EC6"/>
    <w:rsid w:val="00E811E3"/>
    <w:rsid w:val="00E8499F"/>
    <w:rsid w:val="00E86218"/>
    <w:rsid w:val="00E8632C"/>
    <w:rsid w:val="00E91679"/>
    <w:rsid w:val="00E916A3"/>
    <w:rsid w:val="00E9647A"/>
    <w:rsid w:val="00EA2288"/>
    <w:rsid w:val="00EA5684"/>
    <w:rsid w:val="00EA6F69"/>
    <w:rsid w:val="00EB4A6F"/>
    <w:rsid w:val="00EB6150"/>
    <w:rsid w:val="00EB7E2A"/>
    <w:rsid w:val="00EC0E53"/>
    <w:rsid w:val="00EC1603"/>
    <w:rsid w:val="00EC26F5"/>
    <w:rsid w:val="00EC2F60"/>
    <w:rsid w:val="00ED0E13"/>
    <w:rsid w:val="00ED1D87"/>
    <w:rsid w:val="00EE12D0"/>
    <w:rsid w:val="00F01B77"/>
    <w:rsid w:val="00F07B1C"/>
    <w:rsid w:val="00F14C2B"/>
    <w:rsid w:val="00F175E9"/>
    <w:rsid w:val="00F42024"/>
    <w:rsid w:val="00F44C7C"/>
    <w:rsid w:val="00F46095"/>
    <w:rsid w:val="00F50759"/>
    <w:rsid w:val="00F55FBC"/>
    <w:rsid w:val="00F60330"/>
    <w:rsid w:val="00F65242"/>
    <w:rsid w:val="00F81212"/>
    <w:rsid w:val="00F93C92"/>
    <w:rsid w:val="00F94C36"/>
    <w:rsid w:val="00FA124F"/>
    <w:rsid w:val="00FA24BF"/>
    <w:rsid w:val="00FA5D0B"/>
    <w:rsid w:val="00FB0A91"/>
    <w:rsid w:val="00FB28FB"/>
    <w:rsid w:val="00FB7B75"/>
    <w:rsid w:val="00FB7FD7"/>
    <w:rsid w:val="00FC25CB"/>
    <w:rsid w:val="00FD62B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C0FC010"/>
  <w15:docId w15:val="{DAAE31D3-60D7-481F-9806-F4EAC94A0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63E02"/>
  </w:style>
  <w:style w:type="paragraph" w:styleId="Heading1">
    <w:name w:val="heading 1"/>
    <w:basedOn w:val="Normal"/>
    <w:next w:val="Normal"/>
    <w:link w:val="Heading1Char"/>
    <w:uiPriority w:val="9"/>
    <w:qFormat/>
    <w:rsid w:val="00D359EF"/>
    <w:pPr>
      <w:numPr>
        <w:numId w:val="2"/>
      </w:numPr>
      <w:spacing w:after="0"/>
      <w:outlineLvl w:val="0"/>
    </w:pPr>
    <w:rPr>
      <w:rFonts w:asciiTheme="majorHAnsi" w:eastAsiaTheme="majorEastAsia" w:hAnsiTheme="majorHAnsi" w:cstheme="majorBidi"/>
      <w:b/>
      <w:color w:val="0070C0"/>
      <w:spacing w:val="15"/>
      <w:sz w:val="32"/>
      <w:szCs w:val="28"/>
    </w:rPr>
  </w:style>
  <w:style w:type="paragraph" w:styleId="Heading2">
    <w:name w:val="heading 2"/>
    <w:basedOn w:val="Normal"/>
    <w:next w:val="Normal"/>
    <w:link w:val="Heading2Char"/>
    <w:uiPriority w:val="9"/>
    <w:unhideWhenUsed/>
    <w:qFormat/>
    <w:rsid w:val="00D359EF"/>
    <w:pPr>
      <w:numPr>
        <w:ilvl w:val="1"/>
        <w:numId w:val="2"/>
      </w:numPr>
      <w:spacing w:after="0"/>
      <w:outlineLvl w:val="1"/>
    </w:pPr>
    <w:rPr>
      <w:rFonts w:asciiTheme="majorHAnsi" w:eastAsiaTheme="majorEastAsia" w:hAnsiTheme="majorHAnsi" w:cstheme="majorBidi"/>
      <w:b/>
      <w:color w:val="0070C0"/>
      <w:spacing w:val="15"/>
      <w:sz w:val="28"/>
      <w:szCs w:val="24"/>
    </w:rPr>
  </w:style>
  <w:style w:type="paragraph" w:styleId="Heading3">
    <w:name w:val="heading 3"/>
    <w:basedOn w:val="Normal"/>
    <w:next w:val="Normal"/>
    <w:link w:val="Heading3Char"/>
    <w:uiPriority w:val="9"/>
    <w:unhideWhenUsed/>
    <w:qFormat/>
    <w:rsid w:val="00D359EF"/>
    <w:pPr>
      <w:numPr>
        <w:ilvl w:val="2"/>
        <w:numId w:val="2"/>
      </w:numPr>
      <w:spacing w:before="300" w:after="0"/>
      <w:outlineLvl w:val="2"/>
    </w:pPr>
    <w:rPr>
      <w:rFonts w:asciiTheme="majorHAnsi" w:eastAsiaTheme="majorEastAsia" w:hAnsiTheme="majorHAnsi" w:cstheme="majorBidi"/>
      <w:color w:val="4F81BD" w:themeColor="accent1"/>
      <w:spacing w:val="15"/>
      <w:sz w:val="24"/>
    </w:rPr>
  </w:style>
  <w:style w:type="paragraph" w:styleId="Heading4">
    <w:name w:val="heading 4"/>
    <w:basedOn w:val="Normal"/>
    <w:next w:val="Normal"/>
    <w:link w:val="Heading4Char"/>
    <w:uiPriority w:val="9"/>
    <w:unhideWhenUsed/>
    <w:qFormat/>
    <w:rsid w:val="00D359EF"/>
    <w:pPr>
      <w:numPr>
        <w:ilvl w:val="3"/>
        <w:numId w:val="2"/>
      </w:numPr>
      <w:spacing w:before="200" w:after="0"/>
      <w:outlineLvl w:val="3"/>
    </w:pPr>
    <w:rPr>
      <w:rFonts w:asciiTheme="majorHAnsi" w:eastAsiaTheme="majorEastAsia" w:hAnsiTheme="majorHAnsi" w:cstheme="majorBidi"/>
      <w:color w:val="17365D" w:themeColor="text2" w:themeShade="BF"/>
      <w:spacing w:val="10"/>
    </w:rPr>
  </w:style>
  <w:style w:type="paragraph" w:styleId="Heading5">
    <w:name w:val="heading 5"/>
    <w:basedOn w:val="Normal"/>
    <w:next w:val="Normal"/>
    <w:link w:val="Heading5Char"/>
    <w:uiPriority w:val="9"/>
    <w:unhideWhenUsed/>
    <w:qFormat/>
    <w:rsid w:val="00D359EF"/>
    <w:pPr>
      <w:numPr>
        <w:ilvl w:val="4"/>
        <w:numId w:val="2"/>
      </w:numPr>
      <w:spacing w:before="200" w:after="0"/>
      <w:outlineLvl w:val="4"/>
    </w:pPr>
    <w:rPr>
      <w:rFonts w:asciiTheme="majorHAnsi" w:eastAsiaTheme="majorEastAsia" w:hAnsiTheme="majorHAnsi" w:cstheme="majorBidi"/>
      <w:color w:val="17365D" w:themeColor="text2" w:themeShade="BF"/>
      <w:spacing w:val="10"/>
    </w:rPr>
  </w:style>
  <w:style w:type="paragraph" w:styleId="Heading6">
    <w:name w:val="heading 6"/>
    <w:basedOn w:val="Normal"/>
    <w:next w:val="Normal"/>
    <w:link w:val="Heading6Char"/>
    <w:uiPriority w:val="9"/>
    <w:unhideWhenUsed/>
    <w:qFormat/>
    <w:rsid w:val="00D359EF"/>
    <w:pPr>
      <w:numPr>
        <w:ilvl w:val="5"/>
        <w:numId w:val="2"/>
      </w:numPr>
      <w:spacing w:before="200" w:after="0"/>
      <w:outlineLvl w:val="5"/>
    </w:pPr>
    <w:rPr>
      <w:rFonts w:asciiTheme="majorHAnsi" w:eastAsiaTheme="majorEastAsia" w:hAnsiTheme="majorHAnsi" w:cstheme="majorBidi"/>
      <w:color w:val="17365D" w:themeColor="text2" w:themeShade="BF"/>
      <w:spacing w:val="10"/>
    </w:rPr>
  </w:style>
  <w:style w:type="paragraph" w:styleId="Heading7">
    <w:name w:val="heading 7"/>
    <w:basedOn w:val="Normal"/>
    <w:next w:val="Normal"/>
    <w:link w:val="Heading7Char"/>
    <w:uiPriority w:val="9"/>
    <w:unhideWhenUsed/>
    <w:qFormat/>
    <w:rsid w:val="00D47A97"/>
    <w:pPr>
      <w:numPr>
        <w:ilvl w:val="6"/>
        <w:numId w:val="2"/>
      </w:numPr>
      <w:spacing w:before="200" w:after="0"/>
      <w:outlineLvl w:val="6"/>
    </w:pPr>
    <w:rPr>
      <w:rFonts w:asciiTheme="majorHAnsi" w:eastAsiaTheme="majorEastAsia" w:hAnsiTheme="majorHAnsi" w:cstheme="majorBidi"/>
      <w:caps/>
      <w:color w:val="17365D" w:themeColor="text2" w:themeShade="BF"/>
      <w:spacing w:val="10"/>
    </w:rPr>
  </w:style>
  <w:style w:type="paragraph" w:styleId="Heading8">
    <w:name w:val="heading 8"/>
    <w:basedOn w:val="Normal"/>
    <w:next w:val="Normal"/>
    <w:link w:val="Heading8Char"/>
    <w:uiPriority w:val="9"/>
    <w:unhideWhenUsed/>
    <w:qFormat/>
    <w:rsid w:val="00D47A97"/>
    <w:pPr>
      <w:numPr>
        <w:ilvl w:val="7"/>
        <w:numId w:val="2"/>
      </w:num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unhideWhenUsed/>
    <w:qFormat/>
    <w:rsid w:val="00D47A97"/>
    <w:pPr>
      <w:numPr>
        <w:ilvl w:val="8"/>
        <w:numId w:val="2"/>
      </w:num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EF"/>
    <w:rPr>
      <w:rFonts w:asciiTheme="majorHAnsi" w:eastAsiaTheme="majorEastAsia" w:hAnsiTheme="majorHAnsi" w:cstheme="majorBidi"/>
      <w:b/>
      <w:color w:val="0070C0"/>
      <w:spacing w:val="15"/>
      <w:sz w:val="32"/>
      <w:szCs w:val="28"/>
    </w:rPr>
  </w:style>
  <w:style w:type="character" w:customStyle="1" w:styleId="Heading2Char">
    <w:name w:val="Heading 2 Char"/>
    <w:basedOn w:val="DefaultParagraphFont"/>
    <w:link w:val="Heading2"/>
    <w:uiPriority w:val="9"/>
    <w:rsid w:val="00D359EF"/>
    <w:rPr>
      <w:rFonts w:asciiTheme="majorHAnsi" w:eastAsiaTheme="majorEastAsia" w:hAnsiTheme="majorHAnsi" w:cstheme="majorBidi"/>
      <w:b/>
      <w:color w:val="0070C0"/>
      <w:spacing w:val="15"/>
      <w:sz w:val="28"/>
      <w:szCs w:val="24"/>
    </w:rPr>
  </w:style>
  <w:style w:type="character" w:customStyle="1" w:styleId="Heading3Char">
    <w:name w:val="Heading 3 Char"/>
    <w:basedOn w:val="DefaultParagraphFont"/>
    <w:link w:val="Heading3"/>
    <w:uiPriority w:val="9"/>
    <w:rsid w:val="00D359EF"/>
    <w:rPr>
      <w:rFonts w:asciiTheme="majorHAnsi" w:eastAsiaTheme="majorEastAsia" w:hAnsiTheme="majorHAnsi" w:cstheme="majorBidi"/>
      <w:color w:val="4F81BD" w:themeColor="accent1"/>
      <w:spacing w:val="15"/>
      <w:sz w:val="24"/>
    </w:rPr>
  </w:style>
  <w:style w:type="table" w:styleId="TableGrid">
    <w:name w:val="Table Grid"/>
    <w:basedOn w:val="TableNormal"/>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17365D"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17365D"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191919" w:themeColor="text1" w:themeTint="E6"/>
    </w:rPr>
  </w:style>
  <w:style w:type="character" w:customStyle="1" w:styleId="SubtitleChar">
    <w:name w:val="Subtitle Char"/>
    <w:basedOn w:val="DefaultParagraphFont"/>
    <w:link w:val="Subtitle"/>
    <w:uiPriority w:val="11"/>
    <w:semiHidden/>
    <w:rsid w:val="004E1AED"/>
    <w:rPr>
      <w:color w:val="191919" w:themeColor="text1" w:themeTint="E6"/>
    </w:rPr>
  </w:style>
  <w:style w:type="character" w:styleId="IntenseEmphasis">
    <w:name w:val="Intense Emphasis"/>
    <w:basedOn w:val="DefaultParagraphFont"/>
    <w:uiPriority w:val="21"/>
    <w:semiHidden/>
    <w:unhideWhenUsed/>
    <w:qFormat/>
    <w:rsid w:val="004E1AED"/>
    <w:rPr>
      <w:i/>
      <w:iCs/>
      <w:color w:val="244061"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244061" w:themeColor="accent1" w:themeShade="80"/>
        <w:bottom w:val="single" w:sz="4" w:space="10" w:color="244061" w:themeColor="accent1" w:themeShade="80"/>
      </w:pBdr>
      <w:spacing w:before="360" w:after="360"/>
      <w:ind w:left="864" w:right="864"/>
      <w:jc w:val="center"/>
    </w:pPr>
    <w:rPr>
      <w:i/>
      <w:iCs/>
      <w:color w:val="244061" w:themeColor="accent1" w:themeShade="80"/>
    </w:rPr>
  </w:style>
  <w:style w:type="character" w:customStyle="1" w:styleId="IntenseQuoteChar">
    <w:name w:val="Intense Quote Char"/>
    <w:basedOn w:val="DefaultParagraphFont"/>
    <w:link w:val="IntenseQuote"/>
    <w:uiPriority w:val="30"/>
    <w:semiHidden/>
    <w:rsid w:val="004E1AED"/>
    <w:rPr>
      <w:i/>
      <w:iCs/>
      <w:color w:val="244061" w:themeColor="accent1" w:themeShade="80"/>
    </w:rPr>
  </w:style>
  <w:style w:type="character" w:styleId="IntenseReference">
    <w:name w:val="Intense Reference"/>
    <w:basedOn w:val="DefaultParagraphFont"/>
    <w:uiPriority w:val="32"/>
    <w:semiHidden/>
    <w:unhideWhenUsed/>
    <w:qFormat/>
    <w:rsid w:val="004E1AED"/>
    <w:rPr>
      <w:b/>
      <w:bCs/>
      <w:caps w:val="0"/>
      <w:smallCaps/>
      <w:color w:val="244061" w:themeColor="accent1" w:themeShade="80"/>
      <w:spacing w:val="5"/>
    </w:rPr>
  </w:style>
  <w:style w:type="character" w:customStyle="1" w:styleId="Heading4Char">
    <w:name w:val="Heading 4 Char"/>
    <w:basedOn w:val="DefaultParagraphFont"/>
    <w:link w:val="Heading4"/>
    <w:uiPriority w:val="9"/>
    <w:rsid w:val="00D359EF"/>
    <w:rPr>
      <w:rFonts w:asciiTheme="majorHAnsi" w:eastAsiaTheme="majorEastAsia" w:hAnsiTheme="majorHAnsi" w:cstheme="majorBidi"/>
      <w:color w:val="17365D" w:themeColor="text2" w:themeShade="BF"/>
      <w:spacing w:val="10"/>
    </w:rPr>
  </w:style>
  <w:style w:type="character" w:customStyle="1" w:styleId="Heading5Char">
    <w:name w:val="Heading 5 Char"/>
    <w:basedOn w:val="DefaultParagraphFont"/>
    <w:link w:val="Heading5"/>
    <w:uiPriority w:val="9"/>
    <w:rsid w:val="00D359EF"/>
    <w:rPr>
      <w:rFonts w:asciiTheme="majorHAnsi" w:eastAsiaTheme="majorEastAsia" w:hAnsiTheme="majorHAnsi" w:cstheme="majorBidi"/>
      <w:color w:val="17365D" w:themeColor="text2" w:themeShade="BF"/>
      <w:spacing w:val="10"/>
    </w:rPr>
  </w:style>
  <w:style w:type="character" w:customStyle="1" w:styleId="Heading6Char">
    <w:name w:val="Heading 6 Char"/>
    <w:basedOn w:val="DefaultParagraphFont"/>
    <w:link w:val="Heading6"/>
    <w:uiPriority w:val="9"/>
    <w:rsid w:val="00D359EF"/>
    <w:rPr>
      <w:rFonts w:asciiTheme="majorHAnsi" w:eastAsiaTheme="majorEastAsia" w:hAnsiTheme="majorHAnsi" w:cstheme="majorBidi"/>
      <w:color w:val="17365D"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17365D" w:themeColor="text2" w:themeShade="BF"/>
      <w:spacing w:val="10"/>
    </w:rPr>
  </w:style>
  <w:style w:type="character" w:customStyle="1" w:styleId="Heading8Char">
    <w:name w:val="Heading 8 Char"/>
    <w:basedOn w:val="DefaultParagraphFont"/>
    <w:link w:val="Heading8"/>
    <w:uiPriority w:val="9"/>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rsid w:val="00D47A97"/>
    <w:rPr>
      <w:rFonts w:asciiTheme="majorHAnsi" w:eastAsiaTheme="majorEastAsia" w:hAnsiTheme="majorHAnsi" w:cstheme="majorBidi"/>
      <w:i/>
      <w:iCs/>
      <w:caps/>
      <w:spacing w:val="10"/>
      <w:szCs w:val="18"/>
    </w:rPr>
  </w:style>
  <w:style w:type="paragraph" w:styleId="Caption">
    <w:name w:val="caption"/>
    <w:basedOn w:val="Normal"/>
    <w:next w:val="Normal"/>
    <w:link w:val="CaptionChar"/>
    <w:unhideWhenUsed/>
    <w:qFormat/>
    <w:rsid w:val="00D47A97"/>
    <w:rPr>
      <w:b/>
      <w:bCs/>
      <w:color w:val="17365D" w:themeColor="text2" w:themeShade="BF"/>
      <w:szCs w:val="16"/>
    </w:rPr>
  </w:style>
  <w:style w:type="paragraph" w:styleId="TOCHeading">
    <w:name w:val="TOC Heading"/>
    <w:basedOn w:val="Heading1"/>
    <w:next w:val="Normal"/>
    <w:uiPriority w:val="39"/>
    <w:unhideWhenUsed/>
    <w:qFormat/>
    <w:pPr>
      <w:outlineLvl w:val="9"/>
    </w:pPr>
  </w:style>
  <w:style w:type="paragraph" w:styleId="BalloonText">
    <w:name w:val="Balloon Text"/>
    <w:basedOn w:val="Normal"/>
    <w:link w:val="BalloonTextChar"/>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semiHidden/>
    <w:unhideWhenUsed/>
    <w:rsid w:val="00D47A97"/>
    <w:rPr>
      <w:sz w:val="22"/>
      <w:szCs w:val="16"/>
    </w:rPr>
  </w:style>
  <w:style w:type="paragraph" w:styleId="CommentText">
    <w:name w:val="annotation text"/>
    <w:basedOn w:val="Normal"/>
    <w:link w:val="CommentTextChar"/>
    <w:semiHidden/>
    <w:unhideWhenUsed/>
    <w:rsid w:val="00D47A97"/>
    <w:pPr>
      <w:spacing w:line="240" w:lineRule="auto"/>
    </w:pPr>
    <w:rPr>
      <w:szCs w:val="20"/>
    </w:rPr>
  </w:style>
  <w:style w:type="character" w:customStyle="1" w:styleId="CommentTextChar">
    <w:name w:val="Comment Text Char"/>
    <w:basedOn w:val="DefaultParagraphFont"/>
    <w:link w:val="CommentText"/>
    <w:semiHidden/>
    <w:rsid w:val="00D47A97"/>
    <w:rPr>
      <w:szCs w:val="20"/>
    </w:rPr>
  </w:style>
  <w:style w:type="paragraph" w:styleId="CommentSubject">
    <w:name w:val="annotation subject"/>
    <w:basedOn w:val="CommentText"/>
    <w:next w:val="CommentText"/>
    <w:link w:val="CommentSubjectChar"/>
    <w:semiHidden/>
    <w:unhideWhenUsed/>
    <w:rsid w:val="00D47A97"/>
    <w:rPr>
      <w:b/>
      <w:bCs/>
    </w:rPr>
  </w:style>
  <w:style w:type="character" w:customStyle="1" w:styleId="CommentSubjectChar">
    <w:name w:val="Comment Subject Char"/>
    <w:basedOn w:val="CommentTextChar"/>
    <w:link w:val="CommentSubject"/>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rsid w:val="00D47A97"/>
    <w:rPr>
      <w:rFonts w:ascii="Consolas" w:hAnsi="Consolas"/>
      <w:szCs w:val="21"/>
    </w:rPr>
  </w:style>
  <w:style w:type="paragraph" w:styleId="BlockText">
    <w:name w:val="Block Text"/>
    <w:basedOn w:val="Normal"/>
    <w:unhideWhenUsed/>
    <w:rsid w:val="00A1310C"/>
    <w:pPr>
      <w:pBdr>
        <w:top w:val="single" w:sz="2" w:space="10" w:color="244061" w:themeColor="accent1" w:themeShade="80" w:shadow="1"/>
        <w:left w:val="single" w:sz="2" w:space="10" w:color="244061" w:themeColor="accent1" w:themeShade="80" w:shadow="1"/>
        <w:bottom w:val="single" w:sz="2" w:space="10" w:color="244061" w:themeColor="accent1" w:themeShade="80" w:shadow="1"/>
        <w:right w:val="single" w:sz="2" w:space="10" w:color="244061" w:themeColor="accent1" w:themeShade="80" w:shadow="1"/>
      </w:pBdr>
      <w:ind w:left="1152" w:right="1152"/>
    </w:pPr>
    <w:rPr>
      <w:i/>
      <w:iCs/>
      <w:color w:val="244061" w:themeColor="accent1" w:themeShade="80"/>
    </w:rPr>
  </w:style>
  <w:style w:type="character" w:styleId="PlaceholderText">
    <w:name w:val="Placeholder Text"/>
    <w:basedOn w:val="DefaultParagraphFont"/>
    <w:uiPriority w:val="99"/>
    <w:semiHidden/>
    <w:rsid w:val="00A1310C"/>
    <w:rPr>
      <w:color w:val="4A442A" w:themeColor="background2" w:themeShade="40"/>
    </w:rPr>
  </w:style>
  <w:style w:type="paragraph" w:styleId="Header">
    <w:name w:val="header"/>
    <w:aliases w:val="Header 1"/>
    <w:basedOn w:val="Normal"/>
    <w:link w:val="HeaderChar"/>
    <w:uiPriority w:val="99"/>
    <w:unhideWhenUsed/>
    <w:rsid w:val="004E1AED"/>
    <w:pPr>
      <w:spacing w:before="0" w:after="0" w:line="240" w:lineRule="auto"/>
    </w:pPr>
  </w:style>
  <w:style w:type="character" w:customStyle="1" w:styleId="HeaderChar">
    <w:name w:val="Header Char"/>
    <w:aliases w:val="Header 1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character" w:customStyle="1" w:styleId="apple-converted-space">
    <w:name w:val="apple-converted-space"/>
    <w:basedOn w:val="DefaultParagraphFont"/>
    <w:rsid w:val="009554AF"/>
  </w:style>
  <w:style w:type="paragraph" w:styleId="ListParagraph">
    <w:name w:val="List Paragraph"/>
    <w:basedOn w:val="Normal"/>
    <w:link w:val="ListParagraphChar"/>
    <w:uiPriority w:val="34"/>
    <w:qFormat/>
    <w:rsid w:val="00860A25"/>
    <w:pPr>
      <w:ind w:left="720"/>
      <w:contextualSpacing/>
    </w:pPr>
  </w:style>
  <w:style w:type="paragraph" w:styleId="NormalWeb">
    <w:name w:val="Normal (Web)"/>
    <w:basedOn w:val="Normal"/>
    <w:uiPriority w:val="99"/>
    <w:unhideWhenUsed/>
    <w:rsid w:val="00633023"/>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B155CA"/>
    <w:rPr>
      <w:color w:val="0000FF" w:themeColor="hyperlink"/>
      <w:u w:val="single"/>
    </w:rPr>
  </w:style>
  <w:style w:type="character" w:styleId="PageNumber">
    <w:name w:val="page number"/>
    <w:aliases w:val="Style 133"/>
    <w:basedOn w:val="DefaultParagraphFont"/>
    <w:rsid w:val="00314B85"/>
    <w:rPr>
      <w:rFonts w:cs="Times New Roman"/>
    </w:rPr>
  </w:style>
  <w:style w:type="paragraph" w:customStyle="1" w:styleId="Header1">
    <w:name w:val="Header1"/>
    <w:uiPriority w:val="99"/>
    <w:qFormat/>
    <w:rsid w:val="00314B85"/>
    <w:pPr>
      <w:tabs>
        <w:tab w:val="right" w:pos="9360"/>
      </w:tabs>
      <w:spacing w:before="200" w:line="276" w:lineRule="auto"/>
    </w:pPr>
    <w:rPr>
      <w:rFonts w:ascii="Calibri" w:hAnsi="Calibri"/>
      <w:sz w:val="18"/>
      <w:szCs w:val="18"/>
      <w:lang w:eastAsia="en-US"/>
    </w:rPr>
  </w:style>
  <w:style w:type="paragraph" w:customStyle="1" w:styleId="BAHOfficeAddressBAH">
    <w:name w:val="BAH Office Address BAH"/>
    <w:rsid w:val="00314B85"/>
    <w:pPr>
      <w:spacing w:before="200" w:line="276" w:lineRule="auto"/>
    </w:pPr>
    <w:rPr>
      <w:rFonts w:ascii="Arial Narrow" w:hAnsi="Arial Narrow" w:cs="Arial"/>
      <w:color w:val="FFFFFF"/>
      <w:sz w:val="16"/>
      <w:szCs w:val="20"/>
      <w:lang w:eastAsia="en-US"/>
    </w:rPr>
  </w:style>
  <w:style w:type="paragraph" w:customStyle="1" w:styleId="BAHOfficeAddressLastBAH">
    <w:name w:val="BAH Office Address Last BAH"/>
    <w:next w:val="BAHURLBAH"/>
    <w:rsid w:val="00314B85"/>
    <w:pPr>
      <w:spacing w:before="200" w:after="120" w:line="276" w:lineRule="auto"/>
    </w:pPr>
    <w:rPr>
      <w:rFonts w:ascii="Arial Narrow" w:hAnsi="Arial Narrow"/>
      <w:color w:val="FFFFFF"/>
      <w:sz w:val="16"/>
      <w:szCs w:val="20"/>
      <w:lang w:eastAsia="en-US"/>
    </w:rPr>
  </w:style>
  <w:style w:type="paragraph" w:customStyle="1" w:styleId="BAHURLBAH">
    <w:name w:val="BAH URL BAH"/>
    <w:next w:val="BAHOfficeAddressBAH"/>
    <w:rsid w:val="00314B85"/>
    <w:pPr>
      <w:spacing w:before="200" w:line="276" w:lineRule="auto"/>
    </w:pPr>
    <w:rPr>
      <w:rFonts w:ascii="Arial Narrow" w:hAnsi="Arial Narrow"/>
      <w:b/>
      <w:bCs/>
      <w:color w:val="FFFFFF"/>
      <w:sz w:val="16"/>
      <w:szCs w:val="20"/>
      <w:lang w:eastAsia="en-US"/>
    </w:rPr>
  </w:style>
  <w:style w:type="table" w:styleId="MediumGrid3-Accent1">
    <w:name w:val="Medium Grid 3 Accent 1"/>
    <w:basedOn w:val="TableNormal"/>
    <w:uiPriority w:val="69"/>
    <w:rsid w:val="00314B85"/>
    <w:pPr>
      <w:spacing w:before="200" w:line="276"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ormalArial11">
    <w:name w:val="Normal Arial 11"/>
    <w:basedOn w:val="Normal"/>
    <w:link w:val="NormalArial11Char"/>
    <w:qFormat/>
    <w:rsid w:val="00314B85"/>
    <w:pPr>
      <w:spacing w:before="200" w:line="276" w:lineRule="auto"/>
      <w:jc w:val="both"/>
    </w:pPr>
    <w:rPr>
      <w:rFonts w:ascii="Arial" w:hAnsi="Arial" w:cs="Arial"/>
      <w:lang w:eastAsia="en-US"/>
    </w:rPr>
  </w:style>
  <w:style w:type="character" w:customStyle="1" w:styleId="NormalArial11Char">
    <w:name w:val="Normal Arial 11 Char"/>
    <w:basedOn w:val="DefaultParagraphFont"/>
    <w:link w:val="NormalArial11"/>
    <w:rsid w:val="00314B85"/>
    <w:rPr>
      <w:rFonts w:ascii="Arial" w:hAnsi="Arial" w:cs="Arial"/>
      <w:lang w:eastAsia="en-US"/>
    </w:rPr>
  </w:style>
  <w:style w:type="numbering" w:customStyle="1" w:styleId="BAHHeadings">
    <w:name w:val="BAH Headings"/>
    <w:uiPriority w:val="99"/>
    <w:rsid w:val="00314B85"/>
    <w:pPr>
      <w:numPr>
        <w:numId w:val="1"/>
      </w:numPr>
    </w:pPr>
  </w:style>
  <w:style w:type="paragraph" w:styleId="TOC1">
    <w:name w:val="toc 1"/>
    <w:basedOn w:val="Normal"/>
    <w:next w:val="Normal"/>
    <w:autoRedefine/>
    <w:uiPriority w:val="39"/>
    <w:unhideWhenUsed/>
    <w:rsid w:val="00CE5487"/>
    <w:pPr>
      <w:spacing w:after="100"/>
    </w:pPr>
  </w:style>
  <w:style w:type="paragraph" w:styleId="TOC2">
    <w:name w:val="toc 2"/>
    <w:basedOn w:val="Normal"/>
    <w:next w:val="Normal"/>
    <w:autoRedefine/>
    <w:uiPriority w:val="39"/>
    <w:unhideWhenUsed/>
    <w:rsid w:val="00CE5487"/>
    <w:pPr>
      <w:spacing w:after="100"/>
      <w:ind w:left="220"/>
    </w:pPr>
  </w:style>
  <w:style w:type="paragraph" w:customStyle="1" w:styleId="xnormalarial11">
    <w:name w:val="x_normalarial11"/>
    <w:basedOn w:val="Normal"/>
    <w:rsid w:val="00AC54B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F42024"/>
    <w:rPr>
      <w:b/>
      <w:bCs/>
    </w:rPr>
  </w:style>
  <w:style w:type="character" w:styleId="FollowedHyperlink">
    <w:name w:val="FollowedHyperlink"/>
    <w:basedOn w:val="DefaultParagraphFont"/>
    <w:unhideWhenUsed/>
    <w:rsid w:val="006D36CA"/>
    <w:rPr>
      <w:color w:val="800080" w:themeColor="followedHyperlink"/>
      <w:u w:val="single"/>
    </w:rPr>
  </w:style>
  <w:style w:type="character" w:styleId="FootnoteReference">
    <w:name w:val="footnote reference"/>
    <w:basedOn w:val="DefaultParagraphFont"/>
    <w:semiHidden/>
    <w:unhideWhenUsed/>
    <w:rsid w:val="005B63D6"/>
    <w:rPr>
      <w:vertAlign w:val="superscript"/>
    </w:rPr>
  </w:style>
  <w:style w:type="paragraph" w:customStyle="1" w:styleId="Default">
    <w:name w:val="Default"/>
    <w:basedOn w:val="Normal"/>
    <w:rsid w:val="00C26C45"/>
    <w:pPr>
      <w:autoSpaceDE w:val="0"/>
      <w:autoSpaceDN w:val="0"/>
      <w:spacing w:before="0" w:line="240" w:lineRule="auto"/>
    </w:pPr>
    <w:rPr>
      <w:rFonts w:ascii="Times New Roman" w:eastAsia="Times New Roman" w:hAnsi="Times New Roman" w:cs="Times New Roman"/>
      <w:color w:val="000000"/>
      <w:szCs w:val="24"/>
      <w:lang w:eastAsia="en-US"/>
    </w:rPr>
  </w:style>
  <w:style w:type="paragraph" w:styleId="TableofFigures">
    <w:name w:val="table of figures"/>
    <w:basedOn w:val="Normal"/>
    <w:next w:val="Normal"/>
    <w:uiPriority w:val="99"/>
    <w:rsid w:val="00C26C45"/>
    <w:pPr>
      <w:tabs>
        <w:tab w:val="left" w:pos="1080"/>
        <w:tab w:val="right" w:leader="dot" w:pos="8626"/>
      </w:tabs>
      <w:spacing w:after="0" w:line="276" w:lineRule="auto"/>
    </w:pPr>
    <w:rPr>
      <w:rFonts w:ascii="Arial" w:eastAsiaTheme="minorHAnsi" w:hAnsi="Arial"/>
      <w:bCs/>
      <w:sz w:val="20"/>
      <w:lang w:eastAsia="en-US"/>
    </w:rPr>
  </w:style>
  <w:style w:type="character" w:customStyle="1" w:styleId="CaptionChar">
    <w:name w:val="Caption Char"/>
    <w:link w:val="Caption"/>
    <w:rsid w:val="00C26C45"/>
    <w:rPr>
      <w:b/>
      <w:bCs/>
      <w:color w:val="17365D" w:themeColor="text2" w:themeShade="BF"/>
      <w:szCs w:val="16"/>
    </w:rPr>
  </w:style>
  <w:style w:type="paragraph" w:customStyle="1" w:styleId="Bullet">
    <w:name w:val="Bullet"/>
    <w:basedOn w:val="Normal"/>
    <w:rsid w:val="00C26C45"/>
    <w:pPr>
      <w:numPr>
        <w:numId w:val="4"/>
      </w:numPr>
      <w:spacing w:after="120" w:line="276" w:lineRule="auto"/>
    </w:pPr>
    <w:rPr>
      <w:rFonts w:eastAsiaTheme="minorHAnsi"/>
      <w:szCs w:val="20"/>
      <w:lang w:eastAsia="en-US"/>
    </w:rPr>
  </w:style>
  <w:style w:type="character" w:customStyle="1" w:styleId="ListParagraphChar">
    <w:name w:val="List Paragraph Char"/>
    <w:link w:val="ListParagraph"/>
    <w:uiPriority w:val="34"/>
    <w:locked/>
    <w:rsid w:val="00C26C45"/>
  </w:style>
  <w:style w:type="table" w:customStyle="1" w:styleId="GridTable4-Accent11">
    <w:name w:val="Grid Table 4 - Accent 1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3">
    <w:name w:val="toc 3"/>
    <w:basedOn w:val="Normal"/>
    <w:next w:val="Normal"/>
    <w:autoRedefine/>
    <w:uiPriority w:val="39"/>
    <w:unhideWhenUsed/>
    <w:rsid w:val="00C26C45"/>
    <w:pPr>
      <w:spacing w:before="0" w:after="100" w:line="240" w:lineRule="auto"/>
      <w:ind w:left="480"/>
    </w:pPr>
    <w:rPr>
      <w:rFonts w:ascii="Times New Roman" w:eastAsia="Times New Roman" w:hAnsi="Times New Roman" w:cs="Times New Roman"/>
      <w:sz w:val="24"/>
      <w:szCs w:val="24"/>
      <w:lang w:eastAsia="en-US"/>
    </w:rPr>
  </w:style>
  <w:style w:type="paragraph" w:customStyle="1" w:styleId="NewNormal">
    <w:name w:val="New Normal"/>
    <w:basedOn w:val="Normal"/>
    <w:autoRedefine/>
    <w:rsid w:val="00C26C45"/>
    <w:pPr>
      <w:spacing w:after="120" w:line="276" w:lineRule="auto"/>
    </w:pPr>
    <w:rPr>
      <w:rFonts w:eastAsiaTheme="minorHAnsi"/>
      <w:lang w:eastAsia="en-US"/>
    </w:rPr>
  </w:style>
  <w:style w:type="paragraph" w:styleId="NoSpacing">
    <w:name w:val="No Spacing"/>
    <w:uiPriority w:val="1"/>
    <w:qFormat/>
    <w:rsid w:val="00C26C45"/>
    <w:pPr>
      <w:spacing w:before="0" w:after="0" w:line="240" w:lineRule="auto"/>
    </w:pPr>
    <w:rPr>
      <w:rFonts w:eastAsiaTheme="minorHAnsi"/>
      <w:lang w:eastAsia="en-US"/>
    </w:rPr>
  </w:style>
  <w:style w:type="character" w:customStyle="1" w:styleId="expand-control-icon">
    <w:name w:val="expand-control-icon"/>
    <w:basedOn w:val="DefaultParagraphFont"/>
    <w:rsid w:val="00C26C45"/>
  </w:style>
  <w:style w:type="character" w:customStyle="1" w:styleId="expand-control-text">
    <w:name w:val="expand-control-text"/>
    <w:basedOn w:val="DefaultParagraphFont"/>
    <w:rsid w:val="00C26C45"/>
  </w:style>
  <w:style w:type="paragraph" w:customStyle="1" w:styleId="harveyball">
    <w:name w:val="harvey ball"/>
    <w:basedOn w:val="Normal"/>
    <w:rsid w:val="00C26C45"/>
    <w:pPr>
      <w:spacing w:before="20" w:after="20" w:line="276" w:lineRule="auto"/>
      <w:jc w:val="center"/>
    </w:pPr>
    <w:rPr>
      <w:rFonts w:ascii="Harvey Balls" w:eastAsiaTheme="minorHAnsi" w:hAnsi="Harvey Balls"/>
      <w:lang w:eastAsia="en-US"/>
    </w:rPr>
  </w:style>
  <w:style w:type="paragraph" w:customStyle="1" w:styleId="AppendixAHeading">
    <w:name w:val="Appendix A Heading"/>
    <w:basedOn w:val="Heading1"/>
    <w:next w:val="Normal"/>
    <w:rsid w:val="00C26C45"/>
    <w:pPr>
      <w:keepNext/>
      <w:keepLines/>
      <w:numPr>
        <w:numId w:val="8"/>
      </w:numPr>
      <w:tabs>
        <w:tab w:val="clear" w:pos="2160"/>
      </w:tabs>
      <w:spacing w:before="240" w:line="276" w:lineRule="auto"/>
      <w:ind w:left="2880" w:hanging="2880"/>
    </w:pPr>
    <w:rPr>
      <w:b w:val="0"/>
      <w:caps/>
      <w:color w:val="365F91" w:themeColor="accent1" w:themeShade="BF"/>
      <w:spacing w:val="0"/>
      <w:szCs w:val="32"/>
      <w:lang w:eastAsia="en-US"/>
    </w:rPr>
  </w:style>
  <w:style w:type="paragraph" w:customStyle="1" w:styleId="DocDate">
    <w:name w:val="DocDate"/>
    <w:basedOn w:val="Normal"/>
    <w:rsid w:val="00C26C45"/>
    <w:pPr>
      <w:spacing w:after="120" w:line="276" w:lineRule="auto"/>
      <w:jc w:val="center"/>
    </w:pPr>
    <w:rPr>
      <w:rFonts w:eastAsiaTheme="minorHAnsi"/>
      <w:sz w:val="28"/>
      <w:lang w:eastAsia="en-US"/>
    </w:rPr>
  </w:style>
  <w:style w:type="paragraph" w:styleId="TOC4">
    <w:name w:val="toc 4"/>
    <w:basedOn w:val="Normal"/>
    <w:next w:val="Normal"/>
    <w:autoRedefine/>
    <w:uiPriority w:val="39"/>
    <w:rsid w:val="00C26C45"/>
    <w:pPr>
      <w:tabs>
        <w:tab w:val="left" w:pos="1872"/>
        <w:tab w:val="right" w:leader="dot" w:pos="8630"/>
      </w:tabs>
      <w:spacing w:before="60" w:after="60" w:line="276" w:lineRule="auto"/>
      <w:ind w:left="1080"/>
    </w:pPr>
    <w:rPr>
      <w:rFonts w:eastAsiaTheme="minorHAnsi"/>
      <w:noProof/>
      <w:sz w:val="20"/>
      <w:lang w:eastAsia="en-US"/>
    </w:rPr>
  </w:style>
  <w:style w:type="paragraph" w:styleId="TOC5">
    <w:name w:val="toc 5"/>
    <w:basedOn w:val="Normal"/>
    <w:next w:val="Normal"/>
    <w:autoRedefine/>
    <w:uiPriority w:val="39"/>
    <w:rsid w:val="00C26C45"/>
    <w:pPr>
      <w:tabs>
        <w:tab w:val="left" w:pos="2520"/>
        <w:tab w:val="right" w:leader="dot" w:pos="8626"/>
      </w:tabs>
      <w:spacing w:before="60" w:after="60" w:line="276" w:lineRule="auto"/>
      <w:ind w:left="1440"/>
    </w:pPr>
    <w:rPr>
      <w:rFonts w:eastAsiaTheme="minorHAnsi"/>
      <w:sz w:val="20"/>
      <w:lang w:eastAsia="en-US"/>
    </w:rPr>
  </w:style>
  <w:style w:type="paragraph" w:styleId="TOC6">
    <w:name w:val="toc 6"/>
    <w:basedOn w:val="Normal"/>
    <w:next w:val="Normal"/>
    <w:autoRedefine/>
    <w:uiPriority w:val="39"/>
    <w:rsid w:val="00C26C45"/>
    <w:pPr>
      <w:tabs>
        <w:tab w:val="left" w:pos="360"/>
        <w:tab w:val="right" w:leader="dot" w:pos="8626"/>
      </w:tabs>
      <w:spacing w:after="0" w:line="276" w:lineRule="auto"/>
    </w:pPr>
    <w:rPr>
      <w:rFonts w:eastAsiaTheme="minorHAnsi"/>
      <w:b/>
      <w:lang w:eastAsia="en-US"/>
    </w:rPr>
  </w:style>
  <w:style w:type="paragraph" w:styleId="TOC7">
    <w:name w:val="toc 7"/>
    <w:basedOn w:val="Normal"/>
    <w:next w:val="Normal"/>
    <w:autoRedefine/>
    <w:uiPriority w:val="39"/>
    <w:rsid w:val="00C26C45"/>
    <w:pPr>
      <w:tabs>
        <w:tab w:val="left" w:pos="936"/>
        <w:tab w:val="right" w:leader="dot" w:pos="8630"/>
      </w:tabs>
      <w:spacing w:before="60" w:after="60" w:line="276" w:lineRule="auto"/>
      <w:ind w:left="360"/>
    </w:pPr>
    <w:rPr>
      <w:rFonts w:eastAsiaTheme="minorHAnsi"/>
      <w:lang w:eastAsia="en-US"/>
    </w:rPr>
  </w:style>
  <w:style w:type="paragraph" w:styleId="TOC8">
    <w:name w:val="toc 8"/>
    <w:basedOn w:val="Normal"/>
    <w:next w:val="Normal"/>
    <w:autoRedefine/>
    <w:uiPriority w:val="39"/>
    <w:rsid w:val="00C26C45"/>
    <w:pPr>
      <w:tabs>
        <w:tab w:val="left" w:pos="1584"/>
        <w:tab w:val="right" w:leader="dot" w:pos="8626"/>
      </w:tabs>
      <w:spacing w:before="60" w:after="60" w:line="276" w:lineRule="auto"/>
      <w:ind w:left="720"/>
    </w:pPr>
    <w:rPr>
      <w:rFonts w:eastAsiaTheme="minorHAnsi"/>
      <w:sz w:val="20"/>
      <w:lang w:eastAsia="en-US"/>
    </w:rPr>
  </w:style>
  <w:style w:type="paragraph" w:styleId="TOC9">
    <w:name w:val="toc 9"/>
    <w:basedOn w:val="Normal"/>
    <w:next w:val="Normal"/>
    <w:autoRedefine/>
    <w:uiPriority w:val="39"/>
    <w:rsid w:val="00C26C45"/>
    <w:pPr>
      <w:tabs>
        <w:tab w:val="left" w:pos="1872"/>
        <w:tab w:val="right" w:leader="dot" w:pos="8626"/>
      </w:tabs>
      <w:spacing w:before="60" w:after="60" w:line="276" w:lineRule="auto"/>
      <w:ind w:left="1080"/>
    </w:pPr>
    <w:rPr>
      <w:rFonts w:eastAsiaTheme="minorHAnsi"/>
      <w:sz w:val="20"/>
      <w:lang w:eastAsia="en-US"/>
    </w:rPr>
  </w:style>
  <w:style w:type="paragraph" w:customStyle="1" w:styleId="version">
    <w:name w:val="version"/>
    <w:basedOn w:val="Normal"/>
    <w:next w:val="Normal"/>
    <w:rsid w:val="00C26C45"/>
    <w:pPr>
      <w:spacing w:after="120" w:line="276" w:lineRule="auto"/>
      <w:jc w:val="center"/>
    </w:pPr>
    <w:rPr>
      <w:rFonts w:eastAsiaTheme="minorHAnsi"/>
      <w:b/>
      <w:lang w:eastAsia="en-US"/>
    </w:rPr>
  </w:style>
  <w:style w:type="paragraph" w:customStyle="1" w:styleId="Appendix4">
    <w:name w:val="Appendix 4"/>
    <w:basedOn w:val="Normal"/>
    <w:next w:val="Normal"/>
    <w:rsid w:val="00C26C45"/>
    <w:pPr>
      <w:keepNext/>
      <w:spacing w:after="120" w:line="276" w:lineRule="auto"/>
    </w:pPr>
    <w:rPr>
      <w:rFonts w:ascii="Arial" w:eastAsiaTheme="minorHAnsi" w:hAnsi="Arial"/>
      <w:b/>
      <w:i/>
      <w:szCs w:val="20"/>
      <w:lang w:eastAsia="en-US"/>
    </w:rPr>
  </w:style>
  <w:style w:type="paragraph" w:customStyle="1" w:styleId="Centered">
    <w:name w:val="Centered"/>
    <w:basedOn w:val="Normal"/>
    <w:rsid w:val="00C26C45"/>
    <w:pPr>
      <w:spacing w:after="120" w:line="276" w:lineRule="auto"/>
      <w:jc w:val="center"/>
    </w:pPr>
    <w:rPr>
      <w:rFonts w:eastAsiaTheme="minorHAnsi"/>
      <w:b/>
      <w:szCs w:val="20"/>
      <w:lang w:eastAsia="en-US"/>
    </w:rPr>
  </w:style>
  <w:style w:type="paragraph" w:customStyle="1" w:styleId="CoverDate">
    <w:name w:val="Cover Date"/>
    <w:basedOn w:val="Centered"/>
    <w:rsid w:val="00C26C45"/>
    <w:rPr>
      <w:szCs w:val="24"/>
    </w:rPr>
  </w:style>
  <w:style w:type="paragraph" w:customStyle="1" w:styleId="CoverType">
    <w:name w:val="Cover Type"/>
    <w:basedOn w:val="Centered"/>
    <w:rsid w:val="00C26C45"/>
    <w:pPr>
      <w:spacing w:after="0"/>
    </w:pPr>
    <w:rPr>
      <w:sz w:val="32"/>
    </w:rPr>
  </w:style>
  <w:style w:type="paragraph" w:customStyle="1" w:styleId="Dash">
    <w:name w:val="Dash"/>
    <w:basedOn w:val="Normal"/>
    <w:rsid w:val="00C26C45"/>
    <w:pPr>
      <w:numPr>
        <w:numId w:val="12"/>
      </w:numPr>
      <w:spacing w:after="120" w:line="276" w:lineRule="auto"/>
    </w:pPr>
    <w:rPr>
      <w:rFonts w:eastAsiaTheme="minorHAnsi"/>
      <w:szCs w:val="20"/>
      <w:lang w:eastAsia="en-US"/>
    </w:rPr>
  </w:style>
  <w:style w:type="paragraph" w:customStyle="1" w:styleId="DoubleDash">
    <w:name w:val="Double Dash"/>
    <w:basedOn w:val="Dash"/>
    <w:rsid w:val="00C26C45"/>
    <w:pPr>
      <w:numPr>
        <w:numId w:val="9"/>
      </w:numPr>
    </w:pPr>
  </w:style>
  <w:style w:type="paragraph" w:customStyle="1" w:styleId="Figure">
    <w:name w:val="Figure"/>
    <w:basedOn w:val="Centered"/>
    <w:next w:val="Normal"/>
    <w:rsid w:val="00C26C45"/>
    <w:pPr>
      <w:keepNext/>
    </w:pPr>
  </w:style>
  <w:style w:type="paragraph" w:customStyle="1" w:styleId="Number">
    <w:name w:val="Number"/>
    <w:basedOn w:val="Normal"/>
    <w:rsid w:val="00C26C45"/>
    <w:pPr>
      <w:numPr>
        <w:numId w:val="10"/>
      </w:numPr>
      <w:spacing w:after="120" w:line="276" w:lineRule="auto"/>
    </w:pPr>
    <w:rPr>
      <w:rFonts w:eastAsiaTheme="minorHAnsi"/>
      <w:szCs w:val="20"/>
      <w:lang w:eastAsia="en-US"/>
    </w:rPr>
  </w:style>
  <w:style w:type="paragraph" w:customStyle="1" w:styleId="Table">
    <w:name w:val="Table"/>
    <w:basedOn w:val="Centered"/>
    <w:next w:val="Normal"/>
    <w:rsid w:val="00C26C45"/>
    <w:pPr>
      <w:keepNext/>
    </w:pPr>
  </w:style>
  <w:style w:type="paragraph" w:customStyle="1" w:styleId="TableText">
    <w:name w:val="Table Text"/>
    <w:basedOn w:val="Normal"/>
    <w:link w:val="TableTextChar"/>
    <w:rsid w:val="00C26C45"/>
    <w:pPr>
      <w:spacing w:before="20" w:after="20" w:line="276" w:lineRule="auto"/>
    </w:pPr>
    <w:rPr>
      <w:rFonts w:ascii="Arial" w:eastAsiaTheme="minorHAnsi" w:hAnsi="Arial"/>
      <w:sz w:val="18"/>
      <w:szCs w:val="20"/>
      <w:lang w:eastAsia="en-US"/>
    </w:rPr>
  </w:style>
  <w:style w:type="paragraph" w:customStyle="1" w:styleId="TableBullet">
    <w:name w:val="Table Bullet"/>
    <w:basedOn w:val="TableText"/>
    <w:rsid w:val="00C26C45"/>
    <w:pPr>
      <w:numPr>
        <w:numId w:val="11"/>
      </w:numPr>
      <w:tabs>
        <w:tab w:val="clear" w:pos="360"/>
        <w:tab w:val="left" w:pos="216"/>
        <w:tab w:val="num" w:pos="720"/>
      </w:tabs>
      <w:ind w:left="216" w:hanging="216"/>
    </w:pPr>
  </w:style>
  <w:style w:type="paragraph" w:customStyle="1" w:styleId="TableHeader">
    <w:name w:val="Table Header"/>
    <w:basedOn w:val="TableText"/>
    <w:rsid w:val="00C26C45"/>
    <w:pPr>
      <w:jc w:val="center"/>
    </w:pPr>
    <w:rPr>
      <w:b/>
    </w:rPr>
  </w:style>
  <w:style w:type="paragraph" w:customStyle="1" w:styleId="UnitName">
    <w:name w:val="Unit Name"/>
    <w:basedOn w:val="CoverType"/>
    <w:rsid w:val="00C26C45"/>
    <w:pPr>
      <w:spacing w:after="200"/>
    </w:pPr>
    <w:rPr>
      <w:bCs/>
      <w:szCs w:val="24"/>
    </w:rPr>
  </w:style>
  <w:style w:type="paragraph" w:customStyle="1" w:styleId="Tabletitle">
    <w:name w:val="Table title"/>
    <w:basedOn w:val="Normal"/>
    <w:rsid w:val="00C26C45"/>
    <w:pPr>
      <w:keepNext/>
      <w:spacing w:after="60" w:line="276" w:lineRule="auto"/>
      <w:jc w:val="center"/>
    </w:pPr>
    <w:rPr>
      <w:rFonts w:eastAsiaTheme="minorHAnsi"/>
      <w:caps/>
      <w:szCs w:val="20"/>
      <w:lang w:eastAsia="en-US"/>
    </w:rPr>
  </w:style>
  <w:style w:type="paragraph" w:customStyle="1" w:styleId="Cover-other">
    <w:name w:val="Cover-other"/>
    <w:basedOn w:val="Normal"/>
    <w:rsid w:val="00C26C45"/>
    <w:pPr>
      <w:spacing w:after="60" w:line="276" w:lineRule="auto"/>
      <w:jc w:val="center"/>
    </w:pPr>
    <w:rPr>
      <w:rFonts w:eastAsiaTheme="minorHAnsi"/>
      <w:b/>
      <w:szCs w:val="20"/>
      <w:lang w:eastAsia="en-US"/>
    </w:rPr>
  </w:style>
  <w:style w:type="paragraph" w:customStyle="1" w:styleId="coltext">
    <w:name w:val="col text"/>
    <w:aliases w:val="9 col text,ct"/>
    <w:basedOn w:val="Normal"/>
    <w:rsid w:val="00C26C45"/>
    <w:pPr>
      <w:tabs>
        <w:tab w:val="left" w:pos="259"/>
      </w:tabs>
      <w:spacing w:before="80" w:after="80" w:line="276" w:lineRule="auto"/>
    </w:pPr>
    <w:rPr>
      <w:rFonts w:ascii="Book Antiqua" w:eastAsiaTheme="minorHAnsi" w:hAnsi="Book Antiqua"/>
      <w:szCs w:val="20"/>
      <w:lang w:eastAsia="en-US"/>
    </w:rPr>
  </w:style>
  <w:style w:type="paragraph" w:styleId="BodyText">
    <w:name w:val="Body Text"/>
    <w:basedOn w:val="Normal"/>
    <w:link w:val="BodyTextChar"/>
    <w:rsid w:val="00C26C45"/>
    <w:pPr>
      <w:spacing w:after="120" w:line="276" w:lineRule="auto"/>
    </w:pPr>
    <w:rPr>
      <w:rFonts w:eastAsiaTheme="minorHAnsi"/>
      <w:lang w:eastAsia="en-US"/>
    </w:rPr>
  </w:style>
  <w:style w:type="character" w:customStyle="1" w:styleId="BodyTextChar">
    <w:name w:val="Body Text Char"/>
    <w:basedOn w:val="DefaultParagraphFont"/>
    <w:link w:val="BodyText"/>
    <w:rsid w:val="00C26C45"/>
    <w:rPr>
      <w:rFonts w:eastAsiaTheme="minorHAnsi"/>
      <w:lang w:eastAsia="en-US"/>
    </w:rPr>
  </w:style>
  <w:style w:type="paragraph" w:styleId="BodyTextIndent">
    <w:name w:val="Body Text Indent"/>
    <w:basedOn w:val="Normal"/>
    <w:link w:val="BodyTextIndentChar"/>
    <w:rsid w:val="00C26C45"/>
    <w:pPr>
      <w:spacing w:after="120" w:line="276" w:lineRule="auto"/>
      <w:ind w:left="360"/>
    </w:pPr>
    <w:rPr>
      <w:rFonts w:eastAsiaTheme="minorHAnsi"/>
      <w:lang w:eastAsia="en-US"/>
    </w:rPr>
  </w:style>
  <w:style w:type="character" w:customStyle="1" w:styleId="BodyTextIndentChar">
    <w:name w:val="Body Text Indent Char"/>
    <w:basedOn w:val="DefaultParagraphFont"/>
    <w:link w:val="BodyTextIndent"/>
    <w:rsid w:val="00C26C45"/>
    <w:rPr>
      <w:rFonts w:eastAsiaTheme="minorHAnsi"/>
      <w:lang w:eastAsia="en-US"/>
    </w:rPr>
  </w:style>
  <w:style w:type="character" w:customStyle="1" w:styleId="TableTextChar">
    <w:name w:val="Table Text Char"/>
    <w:link w:val="TableText"/>
    <w:rsid w:val="00C26C45"/>
    <w:rPr>
      <w:rFonts w:ascii="Arial" w:eastAsiaTheme="minorHAnsi" w:hAnsi="Arial"/>
      <w:sz w:val="18"/>
      <w:szCs w:val="20"/>
      <w:lang w:eastAsia="en-US"/>
    </w:rPr>
  </w:style>
  <w:style w:type="paragraph" w:customStyle="1" w:styleId="ProjectName">
    <w:name w:val="Project Name"/>
    <w:basedOn w:val="UnitName"/>
    <w:rsid w:val="00C26C45"/>
  </w:style>
  <w:style w:type="paragraph" w:customStyle="1" w:styleId="DocumentName">
    <w:name w:val="Document Name"/>
    <w:basedOn w:val="CoverType"/>
    <w:rsid w:val="00C26C45"/>
    <w:pPr>
      <w:spacing w:after="200"/>
    </w:pPr>
  </w:style>
  <w:style w:type="numbering" w:customStyle="1" w:styleId="NumberedList">
    <w:name w:val="Numbered List"/>
    <w:basedOn w:val="NoList"/>
    <w:rsid w:val="00C26C45"/>
    <w:pPr>
      <w:numPr>
        <w:numId w:val="13"/>
      </w:numPr>
    </w:pPr>
  </w:style>
  <w:style w:type="numbering" w:styleId="ArticleSection">
    <w:name w:val="Outline List 3"/>
    <w:basedOn w:val="NoList"/>
    <w:rsid w:val="00C26C45"/>
    <w:pPr>
      <w:numPr>
        <w:numId w:val="14"/>
      </w:numPr>
    </w:pPr>
  </w:style>
  <w:style w:type="paragraph" w:styleId="BodyTextFirstIndent2">
    <w:name w:val="Body Text First Indent 2"/>
    <w:basedOn w:val="BodyTextIndent"/>
    <w:link w:val="BodyTextFirstIndent2Char"/>
    <w:rsid w:val="00C26C45"/>
    <w:pPr>
      <w:ind w:firstLine="210"/>
    </w:pPr>
  </w:style>
  <w:style w:type="character" w:customStyle="1" w:styleId="BodyTextFirstIndent2Char">
    <w:name w:val="Body Text First Indent 2 Char"/>
    <w:basedOn w:val="BodyTextIndentChar"/>
    <w:link w:val="BodyTextFirstIndent2"/>
    <w:rsid w:val="00C26C45"/>
    <w:rPr>
      <w:rFonts w:eastAsiaTheme="minorHAnsi"/>
      <w:lang w:eastAsia="en-US"/>
    </w:rPr>
  </w:style>
  <w:style w:type="paragraph" w:styleId="BodyTextFirstIndent">
    <w:name w:val="Body Text First Indent"/>
    <w:basedOn w:val="BodyText"/>
    <w:link w:val="BodyTextFirstIndentChar"/>
    <w:rsid w:val="00C26C45"/>
    <w:pPr>
      <w:ind w:firstLine="210"/>
    </w:pPr>
  </w:style>
  <w:style w:type="character" w:customStyle="1" w:styleId="BodyTextFirstIndentChar">
    <w:name w:val="Body Text First Indent Char"/>
    <w:basedOn w:val="BodyTextChar"/>
    <w:link w:val="BodyTextFirstIndent"/>
    <w:rsid w:val="00C26C45"/>
    <w:rPr>
      <w:rFonts w:eastAsiaTheme="minorHAnsi"/>
      <w:lang w:eastAsia="en-US"/>
    </w:rPr>
  </w:style>
  <w:style w:type="table" w:styleId="TableElegant">
    <w:name w:val="Table Elegant"/>
    <w:basedOn w:val="TableNormal"/>
    <w:rsid w:val="00C26C45"/>
    <w:pPr>
      <w:spacing w:before="0" w:line="276" w:lineRule="auto"/>
      <w:jc w:val="both"/>
    </w:pPr>
    <w:rPr>
      <w:rFonts w:eastAsiaTheme="minorHAnsi"/>
      <w:lang w:eastAsia="en-US"/>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LogoBAH">
    <w:name w:val="Logo BAH"/>
    <w:rsid w:val="00C26C45"/>
    <w:pPr>
      <w:spacing w:before="0" w:line="276" w:lineRule="auto"/>
    </w:pPr>
    <w:rPr>
      <w:rFonts w:ascii="Arial Narrow" w:eastAsiaTheme="minorHAnsi" w:hAnsi="Arial Narrow"/>
      <w:color w:val="0B1F65"/>
      <w:sz w:val="26"/>
      <w:lang w:eastAsia="en-US"/>
    </w:rPr>
  </w:style>
  <w:style w:type="paragraph" w:styleId="Revision">
    <w:name w:val="Revision"/>
    <w:hidden/>
    <w:uiPriority w:val="99"/>
    <w:semiHidden/>
    <w:rsid w:val="00C26C45"/>
    <w:pPr>
      <w:spacing w:before="0" w:line="276" w:lineRule="auto"/>
    </w:pPr>
    <w:rPr>
      <w:rFonts w:eastAsiaTheme="minorHAnsi"/>
      <w:sz w:val="24"/>
      <w:szCs w:val="24"/>
      <w:lang w:eastAsia="en-US"/>
    </w:rPr>
  </w:style>
  <w:style w:type="table" w:customStyle="1" w:styleId="GridTable4-Accent51">
    <w:name w:val="Grid Table 4 - Accent 51"/>
    <w:basedOn w:val="TableNormal"/>
    <w:uiPriority w:val="49"/>
    <w:rsid w:val="00C26C45"/>
    <w:pPr>
      <w:spacing w:before="0" w:after="0" w:line="240" w:lineRule="auto"/>
    </w:pPr>
    <w:rPr>
      <w:rFonts w:eastAsiaTheme="minorHAnsi"/>
      <w:lang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1">
    <w:name w:val="p1"/>
    <w:basedOn w:val="Normal"/>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collapse-source">
    <w:name w:val="collapse-source"/>
    <w:basedOn w:val="DefaultParagraphFont"/>
    <w:rsid w:val="00C26C45"/>
  </w:style>
  <w:style w:type="character" w:customStyle="1" w:styleId="collapse-spinner-wrapper">
    <w:name w:val="collapse-spinner-wrapper"/>
    <w:basedOn w:val="DefaultParagraphFont"/>
    <w:rsid w:val="00C26C45"/>
  </w:style>
  <w:style w:type="character" w:styleId="Emphasis">
    <w:name w:val="Emphasis"/>
    <w:basedOn w:val="DefaultParagraphFont"/>
    <w:uiPriority w:val="20"/>
    <w:qFormat/>
    <w:rsid w:val="00C26C45"/>
    <w:rPr>
      <w:i/>
      <w:iCs/>
    </w:rPr>
  </w:style>
  <w:style w:type="paragraph" w:customStyle="1" w:styleId="Title1">
    <w:name w:val="Title1"/>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jira-issue">
    <w:name w:val="jira-issue"/>
    <w:basedOn w:val="DefaultParagraphFont"/>
    <w:rsid w:val="00C26C45"/>
  </w:style>
  <w:style w:type="character" w:customStyle="1" w:styleId="summary">
    <w:name w:val="summary"/>
    <w:basedOn w:val="DefaultParagraphFont"/>
    <w:rsid w:val="00C26C45"/>
  </w:style>
  <w:style w:type="character" w:customStyle="1" w:styleId="aui-lozenge">
    <w:name w:val="aui-lozenge"/>
    <w:basedOn w:val="DefaultParagraphFont"/>
    <w:rsid w:val="00C26C45"/>
  </w:style>
  <w:style w:type="paragraph" w:customStyle="1" w:styleId="Title2">
    <w:name w:val="Title2"/>
    <w:basedOn w:val="Normal"/>
    <w:uiPriority w:val="99"/>
    <w:semiHidden/>
    <w:rsid w:val="00C26C45"/>
    <w:pPr>
      <w:spacing w:before="100" w:beforeAutospacing="1" w:after="100" w:afterAutospacing="1" w:line="240" w:lineRule="auto"/>
    </w:pPr>
    <w:rPr>
      <w:rFonts w:ascii="Times New Roman" w:hAnsi="Times New Roman" w:cs="Times New Roman"/>
      <w:sz w:val="24"/>
      <w:szCs w:val="24"/>
      <w:lang w:eastAsia="en-US"/>
    </w:rPr>
  </w:style>
  <w:style w:type="character" w:customStyle="1" w:styleId="inline-comment-marker">
    <w:name w:val="inline-comment-marker"/>
    <w:basedOn w:val="DefaultParagraphFont"/>
    <w:rsid w:val="00C26C45"/>
  </w:style>
  <w:style w:type="character" w:customStyle="1" w:styleId="icon">
    <w:name w:val="icon"/>
    <w:basedOn w:val="DefaultParagraphFont"/>
    <w:rsid w:val="00C26C45"/>
  </w:style>
  <w:style w:type="character" w:customStyle="1" w:styleId="nolink">
    <w:name w:val="nolink"/>
    <w:basedOn w:val="DefaultParagraphFont"/>
    <w:rsid w:val="00C26C45"/>
  </w:style>
  <w:style w:type="paragraph" w:styleId="TableofAuthorities">
    <w:name w:val="table of authorities"/>
    <w:basedOn w:val="Normal"/>
    <w:next w:val="Normal"/>
    <w:uiPriority w:val="99"/>
    <w:semiHidden/>
    <w:unhideWhenUsed/>
    <w:rsid w:val="00C26C45"/>
    <w:pPr>
      <w:spacing w:after="0" w:line="276" w:lineRule="auto"/>
      <w:ind w:left="220" w:hanging="220"/>
    </w:pPr>
    <w:rPr>
      <w:rFonts w:eastAsiaTheme="minorHAnsi"/>
      <w:lang w:eastAsia="en-US"/>
    </w:rPr>
  </w:style>
  <w:style w:type="character" w:customStyle="1" w:styleId="token">
    <w:name w:val="token"/>
    <w:basedOn w:val="DefaultParagraphFont"/>
    <w:rsid w:val="00F60330"/>
  </w:style>
  <w:style w:type="character" w:customStyle="1" w:styleId="tn-table-text">
    <w:name w:val="tn-table-text"/>
    <w:basedOn w:val="DefaultParagraphFont"/>
    <w:rsid w:val="00C50529"/>
  </w:style>
  <w:style w:type="character" w:styleId="Mention">
    <w:name w:val="Mention"/>
    <w:basedOn w:val="DefaultParagraphFont"/>
    <w:uiPriority w:val="99"/>
    <w:semiHidden/>
    <w:unhideWhenUsed/>
    <w:rsid w:val="0039513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43724911">
      <w:bodyDiv w:val="1"/>
      <w:marLeft w:val="0"/>
      <w:marRight w:val="0"/>
      <w:marTop w:val="0"/>
      <w:marBottom w:val="0"/>
      <w:divBdr>
        <w:top w:val="none" w:sz="0" w:space="0" w:color="auto"/>
        <w:left w:val="none" w:sz="0" w:space="0" w:color="auto"/>
        <w:bottom w:val="none" w:sz="0" w:space="0" w:color="auto"/>
        <w:right w:val="none" w:sz="0" w:space="0" w:color="auto"/>
      </w:divBdr>
    </w:div>
    <w:div w:id="53748008">
      <w:bodyDiv w:val="1"/>
      <w:marLeft w:val="0"/>
      <w:marRight w:val="0"/>
      <w:marTop w:val="0"/>
      <w:marBottom w:val="0"/>
      <w:divBdr>
        <w:top w:val="none" w:sz="0" w:space="0" w:color="auto"/>
        <w:left w:val="none" w:sz="0" w:space="0" w:color="auto"/>
        <w:bottom w:val="none" w:sz="0" w:space="0" w:color="auto"/>
        <w:right w:val="none" w:sz="0" w:space="0" w:color="auto"/>
      </w:divBdr>
    </w:div>
    <w:div w:id="83888047">
      <w:bodyDiv w:val="1"/>
      <w:marLeft w:val="0"/>
      <w:marRight w:val="0"/>
      <w:marTop w:val="0"/>
      <w:marBottom w:val="0"/>
      <w:divBdr>
        <w:top w:val="none" w:sz="0" w:space="0" w:color="auto"/>
        <w:left w:val="none" w:sz="0" w:space="0" w:color="auto"/>
        <w:bottom w:val="none" w:sz="0" w:space="0" w:color="auto"/>
        <w:right w:val="none" w:sz="0" w:space="0" w:color="auto"/>
      </w:divBdr>
    </w:div>
    <w:div w:id="84155656">
      <w:bodyDiv w:val="1"/>
      <w:marLeft w:val="0"/>
      <w:marRight w:val="0"/>
      <w:marTop w:val="0"/>
      <w:marBottom w:val="0"/>
      <w:divBdr>
        <w:top w:val="none" w:sz="0" w:space="0" w:color="auto"/>
        <w:left w:val="none" w:sz="0" w:space="0" w:color="auto"/>
        <w:bottom w:val="none" w:sz="0" w:space="0" w:color="auto"/>
        <w:right w:val="none" w:sz="0" w:space="0" w:color="auto"/>
      </w:divBdr>
    </w:div>
    <w:div w:id="118181949">
      <w:bodyDiv w:val="1"/>
      <w:marLeft w:val="0"/>
      <w:marRight w:val="0"/>
      <w:marTop w:val="0"/>
      <w:marBottom w:val="0"/>
      <w:divBdr>
        <w:top w:val="none" w:sz="0" w:space="0" w:color="auto"/>
        <w:left w:val="none" w:sz="0" w:space="0" w:color="auto"/>
        <w:bottom w:val="none" w:sz="0" w:space="0" w:color="auto"/>
        <w:right w:val="none" w:sz="0" w:space="0" w:color="auto"/>
      </w:divBdr>
    </w:div>
    <w:div w:id="137186892">
      <w:bodyDiv w:val="1"/>
      <w:marLeft w:val="0"/>
      <w:marRight w:val="0"/>
      <w:marTop w:val="0"/>
      <w:marBottom w:val="0"/>
      <w:divBdr>
        <w:top w:val="none" w:sz="0" w:space="0" w:color="auto"/>
        <w:left w:val="none" w:sz="0" w:space="0" w:color="auto"/>
        <w:bottom w:val="none" w:sz="0" w:space="0" w:color="auto"/>
        <w:right w:val="none" w:sz="0" w:space="0" w:color="auto"/>
      </w:divBdr>
    </w:div>
    <w:div w:id="143550760">
      <w:bodyDiv w:val="1"/>
      <w:marLeft w:val="0"/>
      <w:marRight w:val="0"/>
      <w:marTop w:val="0"/>
      <w:marBottom w:val="0"/>
      <w:divBdr>
        <w:top w:val="none" w:sz="0" w:space="0" w:color="auto"/>
        <w:left w:val="none" w:sz="0" w:space="0" w:color="auto"/>
        <w:bottom w:val="none" w:sz="0" w:space="0" w:color="auto"/>
        <w:right w:val="none" w:sz="0" w:space="0" w:color="auto"/>
      </w:divBdr>
    </w:div>
    <w:div w:id="151139601">
      <w:bodyDiv w:val="1"/>
      <w:marLeft w:val="0"/>
      <w:marRight w:val="0"/>
      <w:marTop w:val="0"/>
      <w:marBottom w:val="0"/>
      <w:divBdr>
        <w:top w:val="none" w:sz="0" w:space="0" w:color="auto"/>
        <w:left w:val="none" w:sz="0" w:space="0" w:color="auto"/>
        <w:bottom w:val="none" w:sz="0" w:space="0" w:color="auto"/>
        <w:right w:val="none" w:sz="0" w:space="0" w:color="auto"/>
      </w:divBdr>
    </w:div>
    <w:div w:id="162625213">
      <w:bodyDiv w:val="1"/>
      <w:marLeft w:val="0"/>
      <w:marRight w:val="0"/>
      <w:marTop w:val="0"/>
      <w:marBottom w:val="0"/>
      <w:divBdr>
        <w:top w:val="none" w:sz="0" w:space="0" w:color="auto"/>
        <w:left w:val="none" w:sz="0" w:space="0" w:color="auto"/>
        <w:bottom w:val="none" w:sz="0" w:space="0" w:color="auto"/>
        <w:right w:val="none" w:sz="0" w:space="0" w:color="auto"/>
      </w:divBdr>
    </w:div>
    <w:div w:id="175777698">
      <w:bodyDiv w:val="1"/>
      <w:marLeft w:val="0"/>
      <w:marRight w:val="0"/>
      <w:marTop w:val="0"/>
      <w:marBottom w:val="0"/>
      <w:divBdr>
        <w:top w:val="none" w:sz="0" w:space="0" w:color="auto"/>
        <w:left w:val="none" w:sz="0" w:space="0" w:color="auto"/>
        <w:bottom w:val="none" w:sz="0" w:space="0" w:color="auto"/>
        <w:right w:val="none" w:sz="0" w:space="0" w:color="auto"/>
      </w:divBdr>
    </w:div>
    <w:div w:id="209807810">
      <w:bodyDiv w:val="1"/>
      <w:marLeft w:val="0"/>
      <w:marRight w:val="0"/>
      <w:marTop w:val="0"/>
      <w:marBottom w:val="0"/>
      <w:divBdr>
        <w:top w:val="none" w:sz="0" w:space="0" w:color="auto"/>
        <w:left w:val="none" w:sz="0" w:space="0" w:color="auto"/>
        <w:bottom w:val="none" w:sz="0" w:space="0" w:color="auto"/>
        <w:right w:val="none" w:sz="0" w:space="0" w:color="auto"/>
      </w:divBdr>
    </w:div>
    <w:div w:id="219901003">
      <w:bodyDiv w:val="1"/>
      <w:marLeft w:val="0"/>
      <w:marRight w:val="0"/>
      <w:marTop w:val="0"/>
      <w:marBottom w:val="0"/>
      <w:divBdr>
        <w:top w:val="none" w:sz="0" w:space="0" w:color="auto"/>
        <w:left w:val="none" w:sz="0" w:space="0" w:color="auto"/>
        <w:bottom w:val="none" w:sz="0" w:space="0" w:color="auto"/>
        <w:right w:val="none" w:sz="0" w:space="0" w:color="auto"/>
      </w:divBdr>
    </w:div>
    <w:div w:id="232592868">
      <w:bodyDiv w:val="1"/>
      <w:marLeft w:val="0"/>
      <w:marRight w:val="0"/>
      <w:marTop w:val="0"/>
      <w:marBottom w:val="0"/>
      <w:divBdr>
        <w:top w:val="none" w:sz="0" w:space="0" w:color="auto"/>
        <w:left w:val="none" w:sz="0" w:space="0" w:color="auto"/>
        <w:bottom w:val="none" w:sz="0" w:space="0" w:color="auto"/>
        <w:right w:val="none" w:sz="0" w:space="0" w:color="auto"/>
      </w:divBdr>
    </w:div>
    <w:div w:id="240409819">
      <w:bodyDiv w:val="1"/>
      <w:marLeft w:val="0"/>
      <w:marRight w:val="0"/>
      <w:marTop w:val="0"/>
      <w:marBottom w:val="0"/>
      <w:divBdr>
        <w:top w:val="none" w:sz="0" w:space="0" w:color="auto"/>
        <w:left w:val="none" w:sz="0" w:space="0" w:color="auto"/>
        <w:bottom w:val="none" w:sz="0" w:space="0" w:color="auto"/>
        <w:right w:val="none" w:sz="0" w:space="0" w:color="auto"/>
      </w:divBdr>
    </w:div>
    <w:div w:id="255671894">
      <w:bodyDiv w:val="1"/>
      <w:marLeft w:val="0"/>
      <w:marRight w:val="0"/>
      <w:marTop w:val="0"/>
      <w:marBottom w:val="0"/>
      <w:divBdr>
        <w:top w:val="none" w:sz="0" w:space="0" w:color="auto"/>
        <w:left w:val="none" w:sz="0" w:space="0" w:color="auto"/>
        <w:bottom w:val="none" w:sz="0" w:space="0" w:color="auto"/>
        <w:right w:val="none" w:sz="0" w:space="0" w:color="auto"/>
      </w:divBdr>
    </w:div>
    <w:div w:id="275258239">
      <w:bodyDiv w:val="1"/>
      <w:marLeft w:val="0"/>
      <w:marRight w:val="0"/>
      <w:marTop w:val="0"/>
      <w:marBottom w:val="0"/>
      <w:divBdr>
        <w:top w:val="none" w:sz="0" w:space="0" w:color="auto"/>
        <w:left w:val="none" w:sz="0" w:space="0" w:color="auto"/>
        <w:bottom w:val="none" w:sz="0" w:space="0" w:color="auto"/>
        <w:right w:val="none" w:sz="0" w:space="0" w:color="auto"/>
      </w:divBdr>
    </w:div>
    <w:div w:id="289822492">
      <w:bodyDiv w:val="1"/>
      <w:marLeft w:val="0"/>
      <w:marRight w:val="0"/>
      <w:marTop w:val="0"/>
      <w:marBottom w:val="0"/>
      <w:divBdr>
        <w:top w:val="none" w:sz="0" w:space="0" w:color="auto"/>
        <w:left w:val="none" w:sz="0" w:space="0" w:color="auto"/>
        <w:bottom w:val="none" w:sz="0" w:space="0" w:color="auto"/>
        <w:right w:val="none" w:sz="0" w:space="0" w:color="auto"/>
      </w:divBdr>
    </w:div>
    <w:div w:id="293946451">
      <w:bodyDiv w:val="1"/>
      <w:marLeft w:val="0"/>
      <w:marRight w:val="0"/>
      <w:marTop w:val="0"/>
      <w:marBottom w:val="0"/>
      <w:divBdr>
        <w:top w:val="none" w:sz="0" w:space="0" w:color="auto"/>
        <w:left w:val="none" w:sz="0" w:space="0" w:color="auto"/>
        <w:bottom w:val="none" w:sz="0" w:space="0" w:color="auto"/>
        <w:right w:val="none" w:sz="0" w:space="0" w:color="auto"/>
      </w:divBdr>
    </w:div>
    <w:div w:id="302539408">
      <w:bodyDiv w:val="1"/>
      <w:marLeft w:val="0"/>
      <w:marRight w:val="0"/>
      <w:marTop w:val="0"/>
      <w:marBottom w:val="0"/>
      <w:divBdr>
        <w:top w:val="none" w:sz="0" w:space="0" w:color="auto"/>
        <w:left w:val="none" w:sz="0" w:space="0" w:color="auto"/>
        <w:bottom w:val="none" w:sz="0" w:space="0" w:color="auto"/>
        <w:right w:val="none" w:sz="0" w:space="0" w:color="auto"/>
      </w:divBdr>
    </w:div>
    <w:div w:id="356734687">
      <w:bodyDiv w:val="1"/>
      <w:marLeft w:val="0"/>
      <w:marRight w:val="0"/>
      <w:marTop w:val="0"/>
      <w:marBottom w:val="0"/>
      <w:divBdr>
        <w:top w:val="none" w:sz="0" w:space="0" w:color="auto"/>
        <w:left w:val="none" w:sz="0" w:space="0" w:color="auto"/>
        <w:bottom w:val="none" w:sz="0" w:space="0" w:color="auto"/>
        <w:right w:val="none" w:sz="0" w:space="0" w:color="auto"/>
      </w:divBdr>
    </w:div>
    <w:div w:id="369648154">
      <w:bodyDiv w:val="1"/>
      <w:marLeft w:val="0"/>
      <w:marRight w:val="0"/>
      <w:marTop w:val="0"/>
      <w:marBottom w:val="0"/>
      <w:divBdr>
        <w:top w:val="none" w:sz="0" w:space="0" w:color="auto"/>
        <w:left w:val="none" w:sz="0" w:space="0" w:color="auto"/>
        <w:bottom w:val="none" w:sz="0" w:space="0" w:color="auto"/>
        <w:right w:val="none" w:sz="0" w:space="0" w:color="auto"/>
      </w:divBdr>
    </w:div>
    <w:div w:id="377752561">
      <w:bodyDiv w:val="1"/>
      <w:marLeft w:val="0"/>
      <w:marRight w:val="0"/>
      <w:marTop w:val="0"/>
      <w:marBottom w:val="0"/>
      <w:divBdr>
        <w:top w:val="none" w:sz="0" w:space="0" w:color="auto"/>
        <w:left w:val="none" w:sz="0" w:space="0" w:color="auto"/>
        <w:bottom w:val="none" w:sz="0" w:space="0" w:color="auto"/>
        <w:right w:val="none" w:sz="0" w:space="0" w:color="auto"/>
      </w:divBdr>
    </w:div>
    <w:div w:id="394012532">
      <w:bodyDiv w:val="1"/>
      <w:marLeft w:val="0"/>
      <w:marRight w:val="0"/>
      <w:marTop w:val="0"/>
      <w:marBottom w:val="0"/>
      <w:divBdr>
        <w:top w:val="none" w:sz="0" w:space="0" w:color="auto"/>
        <w:left w:val="none" w:sz="0" w:space="0" w:color="auto"/>
        <w:bottom w:val="none" w:sz="0" w:space="0" w:color="auto"/>
        <w:right w:val="none" w:sz="0" w:space="0" w:color="auto"/>
      </w:divBdr>
    </w:div>
    <w:div w:id="397751299">
      <w:bodyDiv w:val="1"/>
      <w:marLeft w:val="0"/>
      <w:marRight w:val="0"/>
      <w:marTop w:val="0"/>
      <w:marBottom w:val="0"/>
      <w:divBdr>
        <w:top w:val="none" w:sz="0" w:space="0" w:color="auto"/>
        <w:left w:val="none" w:sz="0" w:space="0" w:color="auto"/>
        <w:bottom w:val="none" w:sz="0" w:space="0" w:color="auto"/>
        <w:right w:val="none" w:sz="0" w:space="0" w:color="auto"/>
      </w:divBdr>
    </w:div>
    <w:div w:id="398212648">
      <w:bodyDiv w:val="1"/>
      <w:marLeft w:val="0"/>
      <w:marRight w:val="0"/>
      <w:marTop w:val="0"/>
      <w:marBottom w:val="0"/>
      <w:divBdr>
        <w:top w:val="none" w:sz="0" w:space="0" w:color="auto"/>
        <w:left w:val="none" w:sz="0" w:space="0" w:color="auto"/>
        <w:bottom w:val="none" w:sz="0" w:space="0" w:color="auto"/>
        <w:right w:val="none" w:sz="0" w:space="0" w:color="auto"/>
      </w:divBdr>
    </w:div>
    <w:div w:id="439183178">
      <w:bodyDiv w:val="1"/>
      <w:marLeft w:val="0"/>
      <w:marRight w:val="0"/>
      <w:marTop w:val="0"/>
      <w:marBottom w:val="0"/>
      <w:divBdr>
        <w:top w:val="none" w:sz="0" w:space="0" w:color="auto"/>
        <w:left w:val="none" w:sz="0" w:space="0" w:color="auto"/>
        <w:bottom w:val="none" w:sz="0" w:space="0" w:color="auto"/>
        <w:right w:val="none" w:sz="0" w:space="0" w:color="auto"/>
      </w:divBdr>
    </w:div>
    <w:div w:id="457600941">
      <w:bodyDiv w:val="1"/>
      <w:marLeft w:val="0"/>
      <w:marRight w:val="0"/>
      <w:marTop w:val="0"/>
      <w:marBottom w:val="0"/>
      <w:divBdr>
        <w:top w:val="none" w:sz="0" w:space="0" w:color="auto"/>
        <w:left w:val="none" w:sz="0" w:space="0" w:color="auto"/>
        <w:bottom w:val="none" w:sz="0" w:space="0" w:color="auto"/>
        <w:right w:val="none" w:sz="0" w:space="0" w:color="auto"/>
      </w:divBdr>
    </w:div>
    <w:div w:id="504635988">
      <w:bodyDiv w:val="1"/>
      <w:marLeft w:val="0"/>
      <w:marRight w:val="0"/>
      <w:marTop w:val="0"/>
      <w:marBottom w:val="0"/>
      <w:divBdr>
        <w:top w:val="none" w:sz="0" w:space="0" w:color="auto"/>
        <w:left w:val="none" w:sz="0" w:space="0" w:color="auto"/>
        <w:bottom w:val="none" w:sz="0" w:space="0" w:color="auto"/>
        <w:right w:val="none" w:sz="0" w:space="0" w:color="auto"/>
      </w:divBdr>
    </w:div>
    <w:div w:id="527177773">
      <w:bodyDiv w:val="1"/>
      <w:marLeft w:val="0"/>
      <w:marRight w:val="0"/>
      <w:marTop w:val="0"/>
      <w:marBottom w:val="0"/>
      <w:divBdr>
        <w:top w:val="none" w:sz="0" w:space="0" w:color="auto"/>
        <w:left w:val="none" w:sz="0" w:space="0" w:color="auto"/>
        <w:bottom w:val="none" w:sz="0" w:space="0" w:color="auto"/>
        <w:right w:val="none" w:sz="0" w:space="0" w:color="auto"/>
      </w:divBdr>
    </w:div>
    <w:div w:id="535504281">
      <w:bodyDiv w:val="1"/>
      <w:marLeft w:val="0"/>
      <w:marRight w:val="0"/>
      <w:marTop w:val="0"/>
      <w:marBottom w:val="0"/>
      <w:divBdr>
        <w:top w:val="none" w:sz="0" w:space="0" w:color="auto"/>
        <w:left w:val="none" w:sz="0" w:space="0" w:color="auto"/>
        <w:bottom w:val="none" w:sz="0" w:space="0" w:color="auto"/>
        <w:right w:val="none" w:sz="0" w:space="0" w:color="auto"/>
      </w:divBdr>
    </w:div>
    <w:div w:id="585387176">
      <w:bodyDiv w:val="1"/>
      <w:marLeft w:val="0"/>
      <w:marRight w:val="0"/>
      <w:marTop w:val="0"/>
      <w:marBottom w:val="0"/>
      <w:divBdr>
        <w:top w:val="none" w:sz="0" w:space="0" w:color="auto"/>
        <w:left w:val="none" w:sz="0" w:space="0" w:color="auto"/>
        <w:bottom w:val="none" w:sz="0" w:space="0" w:color="auto"/>
        <w:right w:val="none" w:sz="0" w:space="0" w:color="auto"/>
      </w:divBdr>
    </w:div>
    <w:div w:id="590820461">
      <w:bodyDiv w:val="1"/>
      <w:marLeft w:val="0"/>
      <w:marRight w:val="0"/>
      <w:marTop w:val="0"/>
      <w:marBottom w:val="0"/>
      <w:divBdr>
        <w:top w:val="none" w:sz="0" w:space="0" w:color="auto"/>
        <w:left w:val="none" w:sz="0" w:space="0" w:color="auto"/>
        <w:bottom w:val="none" w:sz="0" w:space="0" w:color="auto"/>
        <w:right w:val="none" w:sz="0" w:space="0" w:color="auto"/>
      </w:divBdr>
    </w:div>
    <w:div w:id="607389447">
      <w:bodyDiv w:val="1"/>
      <w:marLeft w:val="0"/>
      <w:marRight w:val="0"/>
      <w:marTop w:val="0"/>
      <w:marBottom w:val="0"/>
      <w:divBdr>
        <w:top w:val="none" w:sz="0" w:space="0" w:color="auto"/>
        <w:left w:val="none" w:sz="0" w:space="0" w:color="auto"/>
        <w:bottom w:val="none" w:sz="0" w:space="0" w:color="auto"/>
        <w:right w:val="none" w:sz="0" w:space="0" w:color="auto"/>
      </w:divBdr>
    </w:div>
    <w:div w:id="623772655">
      <w:bodyDiv w:val="1"/>
      <w:marLeft w:val="0"/>
      <w:marRight w:val="0"/>
      <w:marTop w:val="0"/>
      <w:marBottom w:val="0"/>
      <w:divBdr>
        <w:top w:val="none" w:sz="0" w:space="0" w:color="auto"/>
        <w:left w:val="none" w:sz="0" w:space="0" w:color="auto"/>
        <w:bottom w:val="none" w:sz="0" w:space="0" w:color="auto"/>
        <w:right w:val="none" w:sz="0" w:space="0" w:color="auto"/>
      </w:divBdr>
    </w:div>
    <w:div w:id="639572888">
      <w:bodyDiv w:val="1"/>
      <w:marLeft w:val="0"/>
      <w:marRight w:val="0"/>
      <w:marTop w:val="0"/>
      <w:marBottom w:val="0"/>
      <w:divBdr>
        <w:top w:val="none" w:sz="0" w:space="0" w:color="auto"/>
        <w:left w:val="none" w:sz="0" w:space="0" w:color="auto"/>
        <w:bottom w:val="none" w:sz="0" w:space="0" w:color="auto"/>
        <w:right w:val="none" w:sz="0" w:space="0" w:color="auto"/>
      </w:divBdr>
    </w:div>
    <w:div w:id="654801789">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667833843">
      <w:bodyDiv w:val="1"/>
      <w:marLeft w:val="0"/>
      <w:marRight w:val="0"/>
      <w:marTop w:val="0"/>
      <w:marBottom w:val="0"/>
      <w:divBdr>
        <w:top w:val="none" w:sz="0" w:space="0" w:color="auto"/>
        <w:left w:val="none" w:sz="0" w:space="0" w:color="auto"/>
        <w:bottom w:val="none" w:sz="0" w:space="0" w:color="auto"/>
        <w:right w:val="none" w:sz="0" w:space="0" w:color="auto"/>
      </w:divBdr>
    </w:div>
    <w:div w:id="678042161">
      <w:bodyDiv w:val="1"/>
      <w:marLeft w:val="0"/>
      <w:marRight w:val="0"/>
      <w:marTop w:val="0"/>
      <w:marBottom w:val="0"/>
      <w:divBdr>
        <w:top w:val="none" w:sz="0" w:space="0" w:color="auto"/>
        <w:left w:val="none" w:sz="0" w:space="0" w:color="auto"/>
        <w:bottom w:val="none" w:sz="0" w:space="0" w:color="auto"/>
        <w:right w:val="none" w:sz="0" w:space="0" w:color="auto"/>
      </w:divBdr>
    </w:div>
    <w:div w:id="710541381">
      <w:bodyDiv w:val="1"/>
      <w:marLeft w:val="0"/>
      <w:marRight w:val="0"/>
      <w:marTop w:val="0"/>
      <w:marBottom w:val="0"/>
      <w:divBdr>
        <w:top w:val="none" w:sz="0" w:space="0" w:color="auto"/>
        <w:left w:val="none" w:sz="0" w:space="0" w:color="auto"/>
        <w:bottom w:val="none" w:sz="0" w:space="0" w:color="auto"/>
        <w:right w:val="none" w:sz="0" w:space="0" w:color="auto"/>
      </w:divBdr>
    </w:div>
    <w:div w:id="717780912">
      <w:bodyDiv w:val="1"/>
      <w:marLeft w:val="0"/>
      <w:marRight w:val="0"/>
      <w:marTop w:val="0"/>
      <w:marBottom w:val="0"/>
      <w:divBdr>
        <w:top w:val="none" w:sz="0" w:space="0" w:color="auto"/>
        <w:left w:val="none" w:sz="0" w:space="0" w:color="auto"/>
        <w:bottom w:val="none" w:sz="0" w:space="0" w:color="auto"/>
        <w:right w:val="none" w:sz="0" w:space="0" w:color="auto"/>
      </w:divBdr>
    </w:div>
    <w:div w:id="738525625">
      <w:bodyDiv w:val="1"/>
      <w:marLeft w:val="0"/>
      <w:marRight w:val="0"/>
      <w:marTop w:val="0"/>
      <w:marBottom w:val="0"/>
      <w:divBdr>
        <w:top w:val="none" w:sz="0" w:space="0" w:color="auto"/>
        <w:left w:val="none" w:sz="0" w:space="0" w:color="auto"/>
        <w:bottom w:val="none" w:sz="0" w:space="0" w:color="auto"/>
        <w:right w:val="none" w:sz="0" w:space="0" w:color="auto"/>
      </w:divBdr>
    </w:div>
    <w:div w:id="759834841">
      <w:bodyDiv w:val="1"/>
      <w:marLeft w:val="0"/>
      <w:marRight w:val="0"/>
      <w:marTop w:val="0"/>
      <w:marBottom w:val="0"/>
      <w:divBdr>
        <w:top w:val="none" w:sz="0" w:space="0" w:color="auto"/>
        <w:left w:val="none" w:sz="0" w:space="0" w:color="auto"/>
        <w:bottom w:val="none" w:sz="0" w:space="0" w:color="auto"/>
        <w:right w:val="none" w:sz="0" w:space="0" w:color="auto"/>
      </w:divBdr>
    </w:div>
    <w:div w:id="762141151">
      <w:bodyDiv w:val="1"/>
      <w:marLeft w:val="0"/>
      <w:marRight w:val="0"/>
      <w:marTop w:val="0"/>
      <w:marBottom w:val="0"/>
      <w:divBdr>
        <w:top w:val="none" w:sz="0" w:space="0" w:color="auto"/>
        <w:left w:val="none" w:sz="0" w:space="0" w:color="auto"/>
        <w:bottom w:val="none" w:sz="0" w:space="0" w:color="auto"/>
        <w:right w:val="none" w:sz="0" w:space="0" w:color="auto"/>
      </w:divBdr>
    </w:div>
    <w:div w:id="765998755">
      <w:bodyDiv w:val="1"/>
      <w:marLeft w:val="0"/>
      <w:marRight w:val="0"/>
      <w:marTop w:val="0"/>
      <w:marBottom w:val="0"/>
      <w:divBdr>
        <w:top w:val="none" w:sz="0" w:space="0" w:color="auto"/>
        <w:left w:val="none" w:sz="0" w:space="0" w:color="auto"/>
        <w:bottom w:val="none" w:sz="0" w:space="0" w:color="auto"/>
        <w:right w:val="none" w:sz="0" w:space="0" w:color="auto"/>
      </w:divBdr>
    </w:div>
    <w:div w:id="766772309">
      <w:bodyDiv w:val="1"/>
      <w:marLeft w:val="0"/>
      <w:marRight w:val="0"/>
      <w:marTop w:val="0"/>
      <w:marBottom w:val="0"/>
      <w:divBdr>
        <w:top w:val="none" w:sz="0" w:space="0" w:color="auto"/>
        <w:left w:val="none" w:sz="0" w:space="0" w:color="auto"/>
        <w:bottom w:val="none" w:sz="0" w:space="0" w:color="auto"/>
        <w:right w:val="none" w:sz="0" w:space="0" w:color="auto"/>
      </w:divBdr>
    </w:div>
    <w:div w:id="771166255">
      <w:bodyDiv w:val="1"/>
      <w:marLeft w:val="0"/>
      <w:marRight w:val="0"/>
      <w:marTop w:val="0"/>
      <w:marBottom w:val="0"/>
      <w:divBdr>
        <w:top w:val="none" w:sz="0" w:space="0" w:color="auto"/>
        <w:left w:val="none" w:sz="0" w:space="0" w:color="auto"/>
        <w:bottom w:val="none" w:sz="0" w:space="0" w:color="auto"/>
        <w:right w:val="none" w:sz="0" w:space="0" w:color="auto"/>
      </w:divBdr>
    </w:div>
    <w:div w:id="794760710">
      <w:bodyDiv w:val="1"/>
      <w:marLeft w:val="0"/>
      <w:marRight w:val="0"/>
      <w:marTop w:val="0"/>
      <w:marBottom w:val="0"/>
      <w:divBdr>
        <w:top w:val="none" w:sz="0" w:space="0" w:color="auto"/>
        <w:left w:val="none" w:sz="0" w:space="0" w:color="auto"/>
        <w:bottom w:val="none" w:sz="0" w:space="0" w:color="auto"/>
        <w:right w:val="none" w:sz="0" w:space="0" w:color="auto"/>
      </w:divBdr>
    </w:div>
    <w:div w:id="808788615">
      <w:bodyDiv w:val="1"/>
      <w:marLeft w:val="0"/>
      <w:marRight w:val="0"/>
      <w:marTop w:val="0"/>
      <w:marBottom w:val="0"/>
      <w:divBdr>
        <w:top w:val="none" w:sz="0" w:space="0" w:color="auto"/>
        <w:left w:val="none" w:sz="0" w:space="0" w:color="auto"/>
        <w:bottom w:val="none" w:sz="0" w:space="0" w:color="auto"/>
        <w:right w:val="none" w:sz="0" w:space="0" w:color="auto"/>
      </w:divBdr>
    </w:div>
    <w:div w:id="816721670">
      <w:bodyDiv w:val="1"/>
      <w:marLeft w:val="0"/>
      <w:marRight w:val="0"/>
      <w:marTop w:val="0"/>
      <w:marBottom w:val="0"/>
      <w:divBdr>
        <w:top w:val="none" w:sz="0" w:space="0" w:color="auto"/>
        <w:left w:val="none" w:sz="0" w:space="0" w:color="auto"/>
        <w:bottom w:val="none" w:sz="0" w:space="0" w:color="auto"/>
        <w:right w:val="none" w:sz="0" w:space="0" w:color="auto"/>
      </w:divBdr>
    </w:div>
    <w:div w:id="880702625">
      <w:bodyDiv w:val="1"/>
      <w:marLeft w:val="0"/>
      <w:marRight w:val="0"/>
      <w:marTop w:val="0"/>
      <w:marBottom w:val="0"/>
      <w:divBdr>
        <w:top w:val="none" w:sz="0" w:space="0" w:color="auto"/>
        <w:left w:val="none" w:sz="0" w:space="0" w:color="auto"/>
        <w:bottom w:val="none" w:sz="0" w:space="0" w:color="auto"/>
        <w:right w:val="none" w:sz="0" w:space="0" w:color="auto"/>
      </w:divBdr>
    </w:div>
    <w:div w:id="890384998">
      <w:bodyDiv w:val="1"/>
      <w:marLeft w:val="0"/>
      <w:marRight w:val="0"/>
      <w:marTop w:val="0"/>
      <w:marBottom w:val="0"/>
      <w:divBdr>
        <w:top w:val="none" w:sz="0" w:space="0" w:color="auto"/>
        <w:left w:val="none" w:sz="0" w:space="0" w:color="auto"/>
        <w:bottom w:val="none" w:sz="0" w:space="0" w:color="auto"/>
        <w:right w:val="none" w:sz="0" w:space="0" w:color="auto"/>
      </w:divBdr>
    </w:div>
    <w:div w:id="939022278">
      <w:bodyDiv w:val="1"/>
      <w:marLeft w:val="0"/>
      <w:marRight w:val="0"/>
      <w:marTop w:val="0"/>
      <w:marBottom w:val="0"/>
      <w:divBdr>
        <w:top w:val="none" w:sz="0" w:space="0" w:color="auto"/>
        <w:left w:val="none" w:sz="0" w:space="0" w:color="auto"/>
        <w:bottom w:val="none" w:sz="0" w:space="0" w:color="auto"/>
        <w:right w:val="none" w:sz="0" w:space="0" w:color="auto"/>
      </w:divBdr>
    </w:div>
    <w:div w:id="953294945">
      <w:bodyDiv w:val="1"/>
      <w:marLeft w:val="0"/>
      <w:marRight w:val="0"/>
      <w:marTop w:val="0"/>
      <w:marBottom w:val="0"/>
      <w:divBdr>
        <w:top w:val="none" w:sz="0" w:space="0" w:color="auto"/>
        <w:left w:val="none" w:sz="0" w:space="0" w:color="auto"/>
        <w:bottom w:val="none" w:sz="0" w:space="0" w:color="auto"/>
        <w:right w:val="none" w:sz="0" w:space="0" w:color="auto"/>
      </w:divBdr>
    </w:div>
    <w:div w:id="964046195">
      <w:bodyDiv w:val="1"/>
      <w:marLeft w:val="0"/>
      <w:marRight w:val="0"/>
      <w:marTop w:val="0"/>
      <w:marBottom w:val="0"/>
      <w:divBdr>
        <w:top w:val="none" w:sz="0" w:space="0" w:color="auto"/>
        <w:left w:val="none" w:sz="0" w:space="0" w:color="auto"/>
        <w:bottom w:val="none" w:sz="0" w:space="0" w:color="auto"/>
        <w:right w:val="none" w:sz="0" w:space="0" w:color="auto"/>
      </w:divBdr>
    </w:div>
    <w:div w:id="998340299">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53508430">
      <w:bodyDiv w:val="1"/>
      <w:marLeft w:val="0"/>
      <w:marRight w:val="0"/>
      <w:marTop w:val="0"/>
      <w:marBottom w:val="0"/>
      <w:divBdr>
        <w:top w:val="none" w:sz="0" w:space="0" w:color="auto"/>
        <w:left w:val="none" w:sz="0" w:space="0" w:color="auto"/>
        <w:bottom w:val="none" w:sz="0" w:space="0" w:color="auto"/>
        <w:right w:val="none" w:sz="0" w:space="0" w:color="auto"/>
      </w:divBdr>
    </w:div>
    <w:div w:id="1078743563">
      <w:bodyDiv w:val="1"/>
      <w:marLeft w:val="0"/>
      <w:marRight w:val="0"/>
      <w:marTop w:val="0"/>
      <w:marBottom w:val="0"/>
      <w:divBdr>
        <w:top w:val="none" w:sz="0" w:space="0" w:color="auto"/>
        <w:left w:val="none" w:sz="0" w:space="0" w:color="auto"/>
        <w:bottom w:val="none" w:sz="0" w:space="0" w:color="auto"/>
        <w:right w:val="none" w:sz="0" w:space="0" w:color="auto"/>
      </w:divBdr>
      <w:divsChild>
        <w:div w:id="291718400">
          <w:marLeft w:val="360"/>
          <w:marRight w:val="0"/>
          <w:marTop w:val="0"/>
          <w:marBottom w:val="75"/>
          <w:divBdr>
            <w:top w:val="none" w:sz="0" w:space="0" w:color="auto"/>
            <w:left w:val="none" w:sz="0" w:space="0" w:color="auto"/>
            <w:bottom w:val="none" w:sz="0" w:space="0" w:color="auto"/>
            <w:right w:val="none" w:sz="0" w:space="0" w:color="auto"/>
          </w:divBdr>
        </w:div>
        <w:div w:id="448208443">
          <w:marLeft w:val="360"/>
          <w:marRight w:val="0"/>
          <w:marTop w:val="0"/>
          <w:marBottom w:val="75"/>
          <w:divBdr>
            <w:top w:val="none" w:sz="0" w:space="0" w:color="auto"/>
            <w:left w:val="none" w:sz="0" w:space="0" w:color="auto"/>
            <w:bottom w:val="none" w:sz="0" w:space="0" w:color="auto"/>
            <w:right w:val="none" w:sz="0" w:space="0" w:color="auto"/>
          </w:divBdr>
        </w:div>
        <w:div w:id="531387456">
          <w:marLeft w:val="0"/>
          <w:marRight w:val="0"/>
          <w:marTop w:val="0"/>
          <w:marBottom w:val="0"/>
          <w:divBdr>
            <w:top w:val="none" w:sz="0" w:space="0" w:color="auto"/>
            <w:left w:val="none" w:sz="0" w:space="0" w:color="auto"/>
            <w:bottom w:val="none" w:sz="0" w:space="0" w:color="auto"/>
            <w:right w:val="none" w:sz="0" w:space="0" w:color="auto"/>
          </w:divBdr>
        </w:div>
        <w:div w:id="928193332">
          <w:marLeft w:val="360"/>
          <w:marRight w:val="0"/>
          <w:marTop w:val="0"/>
          <w:marBottom w:val="75"/>
          <w:divBdr>
            <w:top w:val="none" w:sz="0" w:space="0" w:color="auto"/>
            <w:left w:val="none" w:sz="0" w:space="0" w:color="auto"/>
            <w:bottom w:val="none" w:sz="0" w:space="0" w:color="auto"/>
            <w:right w:val="none" w:sz="0" w:space="0" w:color="auto"/>
          </w:divBdr>
        </w:div>
        <w:div w:id="1059088997">
          <w:marLeft w:val="360"/>
          <w:marRight w:val="0"/>
          <w:marTop w:val="0"/>
          <w:marBottom w:val="75"/>
          <w:divBdr>
            <w:top w:val="none" w:sz="0" w:space="0" w:color="auto"/>
            <w:left w:val="none" w:sz="0" w:space="0" w:color="auto"/>
            <w:bottom w:val="none" w:sz="0" w:space="0" w:color="auto"/>
            <w:right w:val="none" w:sz="0" w:space="0" w:color="auto"/>
          </w:divBdr>
        </w:div>
        <w:div w:id="1066030233">
          <w:marLeft w:val="0"/>
          <w:marRight w:val="0"/>
          <w:marTop w:val="0"/>
          <w:marBottom w:val="0"/>
          <w:divBdr>
            <w:top w:val="none" w:sz="0" w:space="0" w:color="auto"/>
            <w:left w:val="none" w:sz="0" w:space="0" w:color="auto"/>
            <w:bottom w:val="none" w:sz="0" w:space="0" w:color="auto"/>
            <w:right w:val="none" w:sz="0" w:space="0" w:color="auto"/>
          </w:divBdr>
        </w:div>
        <w:div w:id="1418092171">
          <w:marLeft w:val="360"/>
          <w:marRight w:val="0"/>
          <w:marTop w:val="0"/>
          <w:marBottom w:val="75"/>
          <w:divBdr>
            <w:top w:val="none" w:sz="0" w:space="0" w:color="auto"/>
            <w:left w:val="none" w:sz="0" w:space="0" w:color="auto"/>
            <w:bottom w:val="none" w:sz="0" w:space="0" w:color="auto"/>
            <w:right w:val="none" w:sz="0" w:space="0" w:color="auto"/>
          </w:divBdr>
        </w:div>
        <w:div w:id="1483615317">
          <w:marLeft w:val="360"/>
          <w:marRight w:val="0"/>
          <w:marTop w:val="0"/>
          <w:marBottom w:val="75"/>
          <w:divBdr>
            <w:top w:val="none" w:sz="0" w:space="0" w:color="auto"/>
            <w:left w:val="none" w:sz="0" w:space="0" w:color="auto"/>
            <w:bottom w:val="none" w:sz="0" w:space="0" w:color="auto"/>
            <w:right w:val="none" w:sz="0" w:space="0" w:color="auto"/>
          </w:divBdr>
        </w:div>
      </w:divsChild>
    </w:div>
    <w:div w:id="1082141627">
      <w:bodyDiv w:val="1"/>
      <w:marLeft w:val="0"/>
      <w:marRight w:val="0"/>
      <w:marTop w:val="0"/>
      <w:marBottom w:val="0"/>
      <w:divBdr>
        <w:top w:val="none" w:sz="0" w:space="0" w:color="auto"/>
        <w:left w:val="none" w:sz="0" w:space="0" w:color="auto"/>
        <w:bottom w:val="none" w:sz="0" w:space="0" w:color="auto"/>
        <w:right w:val="none" w:sz="0" w:space="0" w:color="auto"/>
      </w:divBdr>
      <w:divsChild>
        <w:div w:id="212154140">
          <w:marLeft w:val="-450"/>
          <w:marRight w:val="-450"/>
          <w:marTop w:val="0"/>
          <w:marBottom w:val="0"/>
          <w:divBdr>
            <w:top w:val="none" w:sz="0" w:space="0" w:color="auto"/>
            <w:left w:val="none" w:sz="0" w:space="0" w:color="auto"/>
            <w:bottom w:val="none" w:sz="0" w:space="0" w:color="auto"/>
            <w:right w:val="none" w:sz="0" w:space="0" w:color="auto"/>
          </w:divBdr>
        </w:div>
      </w:divsChild>
    </w:div>
    <w:div w:id="1092506479">
      <w:bodyDiv w:val="1"/>
      <w:marLeft w:val="0"/>
      <w:marRight w:val="0"/>
      <w:marTop w:val="0"/>
      <w:marBottom w:val="0"/>
      <w:divBdr>
        <w:top w:val="none" w:sz="0" w:space="0" w:color="auto"/>
        <w:left w:val="none" w:sz="0" w:space="0" w:color="auto"/>
        <w:bottom w:val="none" w:sz="0" w:space="0" w:color="auto"/>
        <w:right w:val="none" w:sz="0" w:space="0" w:color="auto"/>
      </w:divBdr>
    </w:div>
    <w:div w:id="1136533229">
      <w:bodyDiv w:val="1"/>
      <w:marLeft w:val="0"/>
      <w:marRight w:val="0"/>
      <w:marTop w:val="0"/>
      <w:marBottom w:val="0"/>
      <w:divBdr>
        <w:top w:val="none" w:sz="0" w:space="0" w:color="auto"/>
        <w:left w:val="none" w:sz="0" w:space="0" w:color="auto"/>
        <w:bottom w:val="none" w:sz="0" w:space="0" w:color="auto"/>
        <w:right w:val="none" w:sz="0" w:space="0" w:color="auto"/>
      </w:divBdr>
    </w:div>
    <w:div w:id="1144196272">
      <w:bodyDiv w:val="1"/>
      <w:marLeft w:val="0"/>
      <w:marRight w:val="0"/>
      <w:marTop w:val="0"/>
      <w:marBottom w:val="0"/>
      <w:divBdr>
        <w:top w:val="none" w:sz="0" w:space="0" w:color="auto"/>
        <w:left w:val="none" w:sz="0" w:space="0" w:color="auto"/>
        <w:bottom w:val="none" w:sz="0" w:space="0" w:color="auto"/>
        <w:right w:val="none" w:sz="0" w:space="0" w:color="auto"/>
      </w:divBdr>
    </w:div>
    <w:div w:id="1147362528">
      <w:bodyDiv w:val="1"/>
      <w:marLeft w:val="0"/>
      <w:marRight w:val="0"/>
      <w:marTop w:val="0"/>
      <w:marBottom w:val="0"/>
      <w:divBdr>
        <w:top w:val="none" w:sz="0" w:space="0" w:color="auto"/>
        <w:left w:val="none" w:sz="0" w:space="0" w:color="auto"/>
        <w:bottom w:val="none" w:sz="0" w:space="0" w:color="auto"/>
        <w:right w:val="none" w:sz="0" w:space="0" w:color="auto"/>
      </w:divBdr>
    </w:div>
    <w:div w:id="1148741640">
      <w:bodyDiv w:val="1"/>
      <w:marLeft w:val="0"/>
      <w:marRight w:val="0"/>
      <w:marTop w:val="0"/>
      <w:marBottom w:val="0"/>
      <w:divBdr>
        <w:top w:val="none" w:sz="0" w:space="0" w:color="auto"/>
        <w:left w:val="none" w:sz="0" w:space="0" w:color="auto"/>
        <w:bottom w:val="none" w:sz="0" w:space="0" w:color="auto"/>
        <w:right w:val="none" w:sz="0" w:space="0" w:color="auto"/>
      </w:divBdr>
    </w:div>
    <w:div w:id="1191338789">
      <w:bodyDiv w:val="1"/>
      <w:marLeft w:val="0"/>
      <w:marRight w:val="0"/>
      <w:marTop w:val="0"/>
      <w:marBottom w:val="0"/>
      <w:divBdr>
        <w:top w:val="none" w:sz="0" w:space="0" w:color="auto"/>
        <w:left w:val="none" w:sz="0" w:space="0" w:color="auto"/>
        <w:bottom w:val="none" w:sz="0" w:space="0" w:color="auto"/>
        <w:right w:val="none" w:sz="0" w:space="0" w:color="auto"/>
      </w:divBdr>
    </w:div>
    <w:div w:id="1210384462">
      <w:bodyDiv w:val="1"/>
      <w:marLeft w:val="0"/>
      <w:marRight w:val="0"/>
      <w:marTop w:val="0"/>
      <w:marBottom w:val="0"/>
      <w:divBdr>
        <w:top w:val="none" w:sz="0" w:space="0" w:color="auto"/>
        <w:left w:val="none" w:sz="0" w:space="0" w:color="auto"/>
        <w:bottom w:val="none" w:sz="0" w:space="0" w:color="auto"/>
        <w:right w:val="none" w:sz="0" w:space="0" w:color="auto"/>
      </w:divBdr>
    </w:div>
    <w:div w:id="1216309635">
      <w:bodyDiv w:val="1"/>
      <w:marLeft w:val="0"/>
      <w:marRight w:val="0"/>
      <w:marTop w:val="0"/>
      <w:marBottom w:val="0"/>
      <w:divBdr>
        <w:top w:val="none" w:sz="0" w:space="0" w:color="auto"/>
        <w:left w:val="none" w:sz="0" w:space="0" w:color="auto"/>
        <w:bottom w:val="none" w:sz="0" w:space="0" w:color="auto"/>
        <w:right w:val="none" w:sz="0" w:space="0" w:color="auto"/>
      </w:divBdr>
    </w:div>
    <w:div w:id="1223560805">
      <w:bodyDiv w:val="1"/>
      <w:marLeft w:val="0"/>
      <w:marRight w:val="0"/>
      <w:marTop w:val="0"/>
      <w:marBottom w:val="0"/>
      <w:divBdr>
        <w:top w:val="none" w:sz="0" w:space="0" w:color="auto"/>
        <w:left w:val="none" w:sz="0" w:space="0" w:color="auto"/>
        <w:bottom w:val="none" w:sz="0" w:space="0" w:color="auto"/>
        <w:right w:val="none" w:sz="0" w:space="0" w:color="auto"/>
      </w:divBdr>
    </w:div>
    <w:div w:id="1252861599">
      <w:bodyDiv w:val="1"/>
      <w:marLeft w:val="0"/>
      <w:marRight w:val="0"/>
      <w:marTop w:val="0"/>
      <w:marBottom w:val="0"/>
      <w:divBdr>
        <w:top w:val="none" w:sz="0" w:space="0" w:color="auto"/>
        <w:left w:val="none" w:sz="0" w:space="0" w:color="auto"/>
        <w:bottom w:val="none" w:sz="0" w:space="0" w:color="auto"/>
        <w:right w:val="none" w:sz="0" w:space="0" w:color="auto"/>
      </w:divBdr>
    </w:div>
    <w:div w:id="1268930444">
      <w:bodyDiv w:val="1"/>
      <w:marLeft w:val="0"/>
      <w:marRight w:val="0"/>
      <w:marTop w:val="0"/>
      <w:marBottom w:val="0"/>
      <w:divBdr>
        <w:top w:val="none" w:sz="0" w:space="0" w:color="auto"/>
        <w:left w:val="none" w:sz="0" w:space="0" w:color="auto"/>
        <w:bottom w:val="none" w:sz="0" w:space="0" w:color="auto"/>
        <w:right w:val="none" w:sz="0" w:space="0" w:color="auto"/>
      </w:divBdr>
    </w:div>
    <w:div w:id="1271012303">
      <w:bodyDiv w:val="1"/>
      <w:marLeft w:val="0"/>
      <w:marRight w:val="0"/>
      <w:marTop w:val="0"/>
      <w:marBottom w:val="0"/>
      <w:divBdr>
        <w:top w:val="none" w:sz="0" w:space="0" w:color="auto"/>
        <w:left w:val="none" w:sz="0" w:space="0" w:color="auto"/>
        <w:bottom w:val="none" w:sz="0" w:space="0" w:color="auto"/>
        <w:right w:val="none" w:sz="0" w:space="0" w:color="auto"/>
      </w:divBdr>
    </w:div>
    <w:div w:id="1280990883">
      <w:bodyDiv w:val="1"/>
      <w:marLeft w:val="0"/>
      <w:marRight w:val="0"/>
      <w:marTop w:val="0"/>
      <w:marBottom w:val="0"/>
      <w:divBdr>
        <w:top w:val="none" w:sz="0" w:space="0" w:color="auto"/>
        <w:left w:val="none" w:sz="0" w:space="0" w:color="auto"/>
        <w:bottom w:val="none" w:sz="0" w:space="0" w:color="auto"/>
        <w:right w:val="none" w:sz="0" w:space="0" w:color="auto"/>
      </w:divBdr>
    </w:div>
    <w:div w:id="1290090072">
      <w:bodyDiv w:val="1"/>
      <w:marLeft w:val="0"/>
      <w:marRight w:val="0"/>
      <w:marTop w:val="0"/>
      <w:marBottom w:val="0"/>
      <w:divBdr>
        <w:top w:val="none" w:sz="0" w:space="0" w:color="auto"/>
        <w:left w:val="none" w:sz="0" w:space="0" w:color="auto"/>
        <w:bottom w:val="none" w:sz="0" w:space="0" w:color="auto"/>
        <w:right w:val="none" w:sz="0" w:space="0" w:color="auto"/>
      </w:divBdr>
    </w:div>
    <w:div w:id="1297681464">
      <w:bodyDiv w:val="1"/>
      <w:marLeft w:val="0"/>
      <w:marRight w:val="0"/>
      <w:marTop w:val="0"/>
      <w:marBottom w:val="0"/>
      <w:divBdr>
        <w:top w:val="none" w:sz="0" w:space="0" w:color="auto"/>
        <w:left w:val="none" w:sz="0" w:space="0" w:color="auto"/>
        <w:bottom w:val="none" w:sz="0" w:space="0" w:color="auto"/>
        <w:right w:val="none" w:sz="0" w:space="0" w:color="auto"/>
      </w:divBdr>
    </w:div>
    <w:div w:id="1305619153">
      <w:bodyDiv w:val="1"/>
      <w:marLeft w:val="0"/>
      <w:marRight w:val="0"/>
      <w:marTop w:val="0"/>
      <w:marBottom w:val="0"/>
      <w:divBdr>
        <w:top w:val="none" w:sz="0" w:space="0" w:color="auto"/>
        <w:left w:val="none" w:sz="0" w:space="0" w:color="auto"/>
        <w:bottom w:val="none" w:sz="0" w:space="0" w:color="auto"/>
        <w:right w:val="none" w:sz="0" w:space="0" w:color="auto"/>
      </w:divBdr>
    </w:div>
    <w:div w:id="1329750421">
      <w:bodyDiv w:val="1"/>
      <w:marLeft w:val="0"/>
      <w:marRight w:val="0"/>
      <w:marTop w:val="0"/>
      <w:marBottom w:val="0"/>
      <w:divBdr>
        <w:top w:val="none" w:sz="0" w:space="0" w:color="auto"/>
        <w:left w:val="none" w:sz="0" w:space="0" w:color="auto"/>
        <w:bottom w:val="none" w:sz="0" w:space="0" w:color="auto"/>
        <w:right w:val="none" w:sz="0" w:space="0" w:color="auto"/>
      </w:divBdr>
    </w:div>
    <w:div w:id="1331375849">
      <w:bodyDiv w:val="1"/>
      <w:marLeft w:val="0"/>
      <w:marRight w:val="0"/>
      <w:marTop w:val="0"/>
      <w:marBottom w:val="0"/>
      <w:divBdr>
        <w:top w:val="none" w:sz="0" w:space="0" w:color="auto"/>
        <w:left w:val="none" w:sz="0" w:space="0" w:color="auto"/>
        <w:bottom w:val="none" w:sz="0" w:space="0" w:color="auto"/>
        <w:right w:val="none" w:sz="0" w:space="0" w:color="auto"/>
      </w:divBdr>
    </w:div>
    <w:div w:id="1352535312">
      <w:bodyDiv w:val="1"/>
      <w:marLeft w:val="0"/>
      <w:marRight w:val="0"/>
      <w:marTop w:val="0"/>
      <w:marBottom w:val="0"/>
      <w:divBdr>
        <w:top w:val="none" w:sz="0" w:space="0" w:color="auto"/>
        <w:left w:val="none" w:sz="0" w:space="0" w:color="auto"/>
        <w:bottom w:val="none" w:sz="0" w:space="0" w:color="auto"/>
        <w:right w:val="none" w:sz="0" w:space="0" w:color="auto"/>
      </w:divBdr>
    </w:div>
    <w:div w:id="1365596637">
      <w:bodyDiv w:val="1"/>
      <w:marLeft w:val="0"/>
      <w:marRight w:val="0"/>
      <w:marTop w:val="0"/>
      <w:marBottom w:val="0"/>
      <w:divBdr>
        <w:top w:val="none" w:sz="0" w:space="0" w:color="auto"/>
        <w:left w:val="none" w:sz="0" w:space="0" w:color="auto"/>
        <w:bottom w:val="none" w:sz="0" w:space="0" w:color="auto"/>
        <w:right w:val="none" w:sz="0" w:space="0" w:color="auto"/>
      </w:divBdr>
    </w:div>
    <w:div w:id="1378436479">
      <w:bodyDiv w:val="1"/>
      <w:marLeft w:val="0"/>
      <w:marRight w:val="0"/>
      <w:marTop w:val="0"/>
      <w:marBottom w:val="0"/>
      <w:divBdr>
        <w:top w:val="none" w:sz="0" w:space="0" w:color="auto"/>
        <w:left w:val="none" w:sz="0" w:space="0" w:color="auto"/>
        <w:bottom w:val="none" w:sz="0" w:space="0" w:color="auto"/>
        <w:right w:val="none" w:sz="0" w:space="0" w:color="auto"/>
      </w:divBdr>
    </w:div>
    <w:div w:id="1386102408">
      <w:bodyDiv w:val="1"/>
      <w:marLeft w:val="0"/>
      <w:marRight w:val="0"/>
      <w:marTop w:val="0"/>
      <w:marBottom w:val="0"/>
      <w:divBdr>
        <w:top w:val="none" w:sz="0" w:space="0" w:color="auto"/>
        <w:left w:val="none" w:sz="0" w:space="0" w:color="auto"/>
        <w:bottom w:val="none" w:sz="0" w:space="0" w:color="auto"/>
        <w:right w:val="none" w:sz="0" w:space="0" w:color="auto"/>
      </w:divBdr>
    </w:div>
    <w:div w:id="1391198588">
      <w:bodyDiv w:val="1"/>
      <w:marLeft w:val="0"/>
      <w:marRight w:val="0"/>
      <w:marTop w:val="0"/>
      <w:marBottom w:val="0"/>
      <w:divBdr>
        <w:top w:val="none" w:sz="0" w:space="0" w:color="auto"/>
        <w:left w:val="none" w:sz="0" w:space="0" w:color="auto"/>
        <w:bottom w:val="none" w:sz="0" w:space="0" w:color="auto"/>
        <w:right w:val="none" w:sz="0" w:space="0" w:color="auto"/>
      </w:divBdr>
    </w:div>
    <w:div w:id="1401294101">
      <w:bodyDiv w:val="1"/>
      <w:marLeft w:val="0"/>
      <w:marRight w:val="0"/>
      <w:marTop w:val="0"/>
      <w:marBottom w:val="0"/>
      <w:divBdr>
        <w:top w:val="none" w:sz="0" w:space="0" w:color="auto"/>
        <w:left w:val="none" w:sz="0" w:space="0" w:color="auto"/>
        <w:bottom w:val="none" w:sz="0" w:space="0" w:color="auto"/>
        <w:right w:val="none" w:sz="0" w:space="0" w:color="auto"/>
      </w:divBdr>
    </w:div>
    <w:div w:id="1424179019">
      <w:bodyDiv w:val="1"/>
      <w:marLeft w:val="0"/>
      <w:marRight w:val="0"/>
      <w:marTop w:val="0"/>
      <w:marBottom w:val="0"/>
      <w:divBdr>
        <w:top w:val="none" w:sz="0" w:space="0" w:color="auto"/>
        <w:left w:val="none" w:sz="0" w:space="0" w:color="auto"/>
        <w:bottom w:val="none" w:sz="0" w:space="0" w:color="auto"/>
        <w:right w:val="none" w:sz="0" w:space="0" w:color="auto"/>
      </w:divBdr>
    </w:div>
    <w:div w:id="1447505015">
      <w:bodyDiv w:val="1"/>
      <w:marLeft w:val="0"/>
      <w:marRight w:val="0"/>
      <w:marTop w:val="0"/>
      <w:marBottom w:val="0"/>
      <w:divBdr>
        <w:top w:val="none" w:sz="0" w:space="0" w:color="auto"/>
        <w:left w:val="none" w:sz="0" w:space="0" w:color="auto"/>
        <w:bottom w:val="none" w:sz="0" w:space="0" w:color="auto"/>
        <w:right w:val="none" w:sz="0" w:space="0" w:color="auto"/>
      </w:divBdr>
    </w:div>
    <w:div w:id="1452016161">
      <w:bodyDiv w:val="1"/>
      <w:marLeft w:val="0"/>
      <w:marRight w:val="0"/>
      <w:marTop w:val="0"/>
      <w:marBottom w:val="0"/>
      <w:divBdr>
        <w:top w:val="none" w:sz="0" w:space="0" w:color="auto"/>
        <w:left w:val="none" w:sz="0" w:space="0" w:color="auto"/>
        <w:bottom w:val="none" w:sz="0" w:space="0" w:color="auto"/>
        <w:right w:val="none" w:sz="0" w:space="0" w:color="auto"/>
      </w:divBdr>
    </w:div>
    <w:div w:id="1460150104">
      <w:bodyDiv w:val="1"/>
      <w:marLeft w:val="0"/>
      <w:marRight w:val="0"/>
      <w:marTop w:val="0"/>
      <w:marBottom w:val="0"/>
      <w:divBdr>
        <w:top w:val="none" w:sz="0" w:space="0" w:color="auto"/>
        <w:left w:val="none" w:sz="0" w:space="0" w:color="auto"/>
        <w:bottom w:val="none" w:sz="0" w:space="0" w:color="auto"/>
        <w:right w:val="none" w:sz="0" w:space="0" w:color="auto"/>
      </w:divBdr>
    </w:div>
    <w:div w:id="1470779305">
      <w:bodyDiv w:val="1"/>
      <w:marLeft w:val="72"/>
      <w:marRight w:val="0"/>
      <w:marTop w:val="0"/>
      <w:marBottom w:val="120"/>
      <w:divBdr>
        <w:top w:val="none" w:sz="0" w:space="0" w:color="auto"/>
        <w:left w:val="none" w:sz="0" w:space="0" w:color="auto"/>
        <w:bottom w:val="none" w:sz="0" w:space="0" w:color="auto"/>
        <w:right w:val="none" w:sz="0" w:space="0" w:color="auto"/>
      </w:divBdr>
    </w:div>
    <w:div w:id="1496141184">
      <w:bodyDiv w:val="1"/>
      <w:marLeft w:val="0"/>
      <w:marRight w:val="0"/>
      <w:marTop w:val="0"/>
      <w:marBottom w:val="0"/>
      <w:divBdr>
        <w:top w:val="none" w:sz="0" w:space="0" w:color="auto"/>
        <w:left w:val="none" w:sz="0" w:space="0" w:color="auto"/>
        <w:bottom w:val="none" w:sz="0" w:space="0" w:color="auto"/>
        <w:right w:val="none" w:sz="0" w:space="0" w:color="auto"/>
      </w:divBdr>
    </w:div>
    <w:div w:id="150589626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53230962">
      <w:bodyDiv w:val="1"/>
      <w:marLeft w:val="0"/>
      <w:marRight w:val="0"/>
      <w:marTop w:val="0"/>
      <w:marBottom w:val="0"/>
      <w:divBdr>
        <w:top w:val="none" w:sz="0" w:space="0" w:color="auto"/>
        <w:left w:val="none" w:sz="0" w:space="0" w:color="auto"/>
        <w:bottom w:val="none" w:sz="0" w:space="0" w:color="auto"/>
        <w:right w:val="none" w:sz="0" w:space="0" w:color="auto"/>
      </w:divBdr>
    </w:div>
    <w:div w:id="1554460914">
      <w:bodyDiv w:val="1"/>
      <w:marLeft w:val="0"/>
      <w:marRight w:val="0"/>
      <w:marTop w:val="0"/>
      <w:marBottom w:val="0"/>
      <w:divBdr>
        <w:top w:val="none" w:sz="0" w:space="0" w:color="auto"/>
        <w:left w:val="none" w:sz="0" w:space="0" w:color="auto"/>
        <w:bottom w:val="none" w:sz="0" w:space="0" w:color="auto"/>
        <w:right w:val="none" w:sz="0" w:space="0" w:color="auto"/>
      </w:divBdr>
    </w:div>
    <w:div w:id="1575704005">
      <w:bodyDiv w:val="1"/>
      <w:marLeft w:val="0"/>
      <w:marRight w:val="0"/>
      <w:marTop w:val="0"/>
      <w:marBottom w:val="0"/>
      <w:divBdr>
        <w:top w:val="none" w:sz="0" w:space="0" w:color="auto"/>
        <w:left w:val="none" w:sz="0" w:space="0" w:color="auto"/>
        <w:bottom w:val="none" w:sz="0" w:space="0" w:color="auto"/>
        <w:right w:val="none" w:sz="0" w:space="0" w:color="auto"/>
      </w:divBdr>
    </w:div>
    <w:div w:id="1635283851">
      <w:bodyDiv w:val="1"/>
      <w:marLeft w:val="0"/>
      <w:marRight w:val="0"/>
      <w:marTop w:val="0"/>
      <w:marBottom w:val="0"/>
      <w:divBdr>
        <w:top w:val="none" w:sz="0" w:space="0" w:color="auto"/>
        <w:left w:val="none" w:sz="0" w:space="0" w:color="auto"/>
        <w:bottom w:val="none" w:sz="0" w:space="0" w:color="auto"/>
        <w:right w:val="none" w:sz="0" w:space="0" w:color="auto"/>
      </w:divBdr>
    </w:div>
    <w:div w:id="1643582366">
      <w:bodyDiv w:val="1"/>
      <w:marLeft w:val="0"/>
      <w:marRight w:val="0"/>
      <w:marTop w:val="0"/>
      <w:marBottom w:val="0"/>
      <w:divBdr>
        <w:top w:val="none" w:sz="0" w:space="0" w:color="auto"/>
        <w:left w:val="none" w:sz="0" w:space="0" w:color="auto"/>
        <w:bottom w:val="none" w:sz="0" w:space="0" w:color="auto"/>
        <w:right w:val="none" w:sz="0" w:space="0" w:color="auto"/>
      </w:divBdr>
    </w:div>
    <w:div w:id="1650210018">
      <w:bodyDiv w:val="1"/>
      <w:marLeft w:val="0"/>
      <w:marRight w:val="0"/>
      <w:marTop w:val="0"/>
      <w:marBottom w:val="0"/>
      <w:divBdr>
        <w:top w:val="none" w:sz="0" w:space="0" w:color="auto"/>
        <w:left w:val="none" w:sz="0" w:space="0" w:color="auto"/>
        <w:bottom w:val="none" w:sz="0" w:space="0" w:color="auto"/>
        <w:right w:val="none" w:sz="0" w:space="0" w:color="auto"/>
      </w:divBdr>
    </w:div>
    <w:div w:id="1668746717">
      <w:bodyDiv w:val="1"/>
      <w:marLeft w:val="0"/>
      <w:marRight w:val="0"/>
      <w:marTop w:val="0"/>
      <w:marBottom w:val="0"/>
      <w:divBdr>
        <w:top w:val="none" w:sz="0" w:space="0" w:color="auto"/>
        <w:left w:val="none" w:sz="0" w:space="0" w:color="auto"/>
        <w:bottom w:val="none" w:sz="0" w:space="0" w:color="auto"/>
        <w:right w:val="none" w:sz="0" w:space="0" w:color="auto"/>
      </w:divBdr>
    </w:div>
    <w:div w:id="1699698255">
      <w:bodyDiv w:val="1"/>
      <w:marLeft w:val="0"/>
      <w:marRight w:val="0"/>
      <w:marTop w:val="0"/>
      <w:marBottom w:val="0"/>
      <w:divBdr>
        <w:top w:val="none" w:sz="0" w:space="0" w:color="auto"/>
        <w:left w:val="none" w:sz="0" w:space="0" w:color="auto"/>
        <w:bottom w:val="none" w:sz="0" w:space="0" w:color="auto"/>
        <w:right w:val="none" w:sz="0" w:space="0" w:color="auto"/>
      </w:divBdr>
    </w:div>
    <w:div w:id="1743526128">
      <w:bodyDiv w:val="1"/>
      <w:marLeft w:val="0"/>
      <w:marRight w:val="0"/>
      <w:marTop w:val="0"/>
      <w:marBottom w:val="0"/>
      <w:divBdr>
        <w:top w:val="none" w:sz="0" w:space="0" w:color="auto"/>
        <w:left w:val="none" w:sz="0" w:space="0" w:color="auto"/>
        <w:bottom w:val="none" w:sz="0" w:space="0" w:color="auto"/>
        <w:right w:val="none" w:sz="0" w:space="0" w:color="auto"/>
      </w:divBdr>
    </w:div>
    <w:div w:id="1808887711">
      <w:bodyDiv w:val="1"/>
      <w:marLeft w:val="0"/>
      <w:marRight w:val="0"/>
      <w:marTop w:val="0"/>
      <w:marBottom w:val="0"/>
      <w:divBdr>
        <w:top w:val="none" w:sz="0" w:space="0" w:color="auto"/>
        <w:left w:val="none" w:sz="0" w:space="0" w:color="auto"/>
        <w:bottom w:val="none" w:sz="0" w:space="0" w:color="auto"/>
        <w:right w:val="none" w:sz="0" w:space="0" w:color="auto"/>
      </w:divBdr>
    </w:div>
    <w:div w:id="1809591755">
      <w:bodyDiv w:val="1"/>
      <w:marLeft w:val="0"/>
      <w:marRight w:val="0"/>
      <w:marTop w:val="0"/>
      <w:marBottom w:val="0"/>
      <w:divBdr>
        <w:top w:val="none" w:sz="0" w:space="0" w:color="auto"/>
        <w:left w:val="none" w:sz="0" w:space="0" w:color="auto"/>
        <w:bottom w:val="none" w:sz="0" w:space="0" w:color="auto"/>
        <w:right w:val="none" w:sz="0" w:space="0" w:color="auto"/>
      </w:divBdr>
    </w:div>
    <w:div w:id="1811946819">
      <w:bodyDiv w:val="1"/>
      <w:marLeft w:val="0"/>
      <w:marRight w:val="0"/>
      <w:marTop w:val="0"/>
      <w:marBottom w:val="0"/>
      <w:divBdr>
        <w:top w:val="none" w:sz="0" w:space="0" w:color="auto"/>
        <w:left w:val="none" w:sz="0" w:space="0" w:color="auto"/>
        <w:bottom w:val="none" w:sz="0" w:space="0" w:color="auto"/>
        <w:right w:val="none" w:sz="0" w:space="0" w:color="auto"/>
      </w:divBdr>
    </w:div>
    <w:div w:id="1855150458">
      <w:bodyDiv w:val="1"/>
      <w:marLeft w:val="0"/>
      <w:marRight w:val="0"/>
      <w:marTop w:val="0"/>
      <w:marBottom w:val="0"/>
      <w:divBdr>
        <w:top w:val="none" w:sz="0" w:space="0" w:color="auto"/>
        <w:left w:val="none" w:sz="0" w:space="0" w:color="auto"/>
        <w:bottom w:val="none" w:sz="0" w:space="0" w:color="auto"/>
        <w:right w:val="none" w:sz="0" w:space="0" w:color="auto"/>
      </w:divBdr>
    </w:div>
    <w:div w:id="1891071330">
      <w:bodyDiv w:val="1"/>
      <w:marLeft w:val="0"/>
      <w:marRight w:val="0"/>
      <w:marTop w:val="0"/>
      <w:marBottom w:val="0"/>
      <w:divBdr>
        <w:top w:val="none" w:sz="0" w:space="0" w:color="auto"/>
        <w:left w:val="none" w:sz="0" w:space="0" w:color="auto"/>
        <w:bottom w:val="none" w:sz="0" w:space="0" w:color="auto"/>
        <w:right w:val="none" w:sz="0" w:space="0" w:color="auto"/>
      </w:divBdr>
    </w:div>
    <w:div w:id="1931809894">
      <w:bodyDiv w:val="1"/>
      <w:marLeft w:val="0"/>
      <w:marRight w:val="0"/>
      <w:marTop w:val="0"/>
      <w:marBottom w:val="0"/>
      <w:divBdr>
        <w:top w:val="none" w:sz="0" w:space="0" w:color="auto"/>
        <w:left w:val="none" w:sz="0" w:space="0" w:color="auto"/>
        <w:bottom w:val="none" w:sz="0" w:space="0" w:color="auto"/>
        <w:right w:val="none" w:sz="0" w:space="0" w:color="auto"/>
      </w:divBdr>
    </w:div>
    <w:div w:id="1940676131">
      <w:bodyDiv w:val="1"/>
      <w:marLeft w:val="0"/>
      <w:marRight w:val="0"/>
      <w:marTop w:val="0"/>
      <w:marBottom w:val="0"/>
      <w:divBdr>
        <w:top w:val="none" w:sz="0" w:space="0" w:color="auto"/>
        <w:left w:val="none" w:sz="0" w:space="0" w:color="auto"/>
        <w:bottom w:val="none" w:sz="0" w:space="0" w:color="auto"/>
        <w:right w:val="none" w:sz="0" w:space="0" w:color="auto"/>
      </w:divBdr>
    </w:div>
    <w:div w:id="1945451781">
      <w:bodyDiv w:val="1"/>
      <w:marLeft w:val="0"/>
      <w:marRight w:val="0"/>
      <w:marTop w:val="0"/>
      <w:marBottom w:val="0"/>
      <w:divBdr>
        <w:top w:val="none" w:sz="0" w:space="0" w:color="auto"/>
        <w:left w:val="none" w:sz="0" w:space="0" w:color="auto"/>
        <w:bottom w:val="none" w:sz="0" w:space="0" w:color="auto"/>
        <w:right w:val="none" w:sz="0" w:space="0" w:color="auto"/>
      </w:divBdr>
    </w:div>
    <w:div w:id="1953126738">
      <w:bodyDiv w:val="1"/>
      <w:marLeft w:val="0"/>
      <w:marRight w:val="0"/>
      <w:marTop w:val="0"/>
      <w:marBottom w:val="0"/>
      <w:divBdr>
        <w:top w:val="none" w:sz="0" w:space="0" w:color="auto"/>
        <w:left w:val="none" w:sz="0" w:space="0" w:color="auto"/>
        <w:bottom w:val="none" w:sz="0" w:space="0" w:color="auto"/>
        <w:right w:val="none" w:sz="0" w:space="0" w:color="auto"/>
      </w:divBdr>
    </w:div>
    <w:div w:id="1956935826">
      <w:bodyDiv w:val="1"/>
      <w:marLeft w:val="0"/>
      <w:marRight w:val="0"/>
      <w:marTop w:val="0"/>
      <w:marBottom w:val="0"/>
      <w:divBdr>
        <w:top w:val="none" w:sz="0" w:space="0" w:color="auto"/>
        <w:left w:val="none" w:sz="0" w:space="0" w:color="auto"/>
        <w:bottom w:val="none" w:sz="0" w:space="0" w:color="auto"/>
        <w:right w:val="none" w:sz="0" w:space="0" w:color="auto"/>
      </w:divBdr>
    </w:div>
    <w:div w:id="1966740238">
      <w:bodyDiv w:val="1"/>
      <w:marLeft w:val="0"/>
      <w:marRight w:val="0"/>
      <w:marTop w:val="0"/>
      <w:marBottom w:val="0"/>
      <w:divBdr>
        <w:top w:val="none" w:sz="0" w:space="0" w:color="auto"/>
        <w:left w:val="none" w:sz="0" w:space="0" w:color="auto"/>
        <w:bottom w:val="none" w:sz="0" w:space="0" w:color="auto"/>
        <w:right w:val="none" w:sz="0" w:space="0" w:color="auto"/>
      </w:divBdr>
    </w:div>
    <w:div w:id="1973976532">
      <w:bodyDiv w:val="1"/>
      <w:marLeft w:val="0"/>
      <w:marRight w:val="0"/>
      <w:marTop w:val="0"/>
      <w:marBottom w:val="0"/>
      <w:divBdr>
        <w:top w:val="none" w:sz="0" w:space="0" w:color="auto"/>
        <w:left w:val="none" w:sz="0" w:space="0" w:color="auto"/>
        <w:bottom w:val="none" w:sz="0" w:space="0" w:color="auto"/>
        <w:right w:val="none" w:sz="0" w:space="0" w:color="auto"/>
      </w:divBdr>
    </w:div>
    <w:div w:id="1977180270">
      <w:bodyDiv w:val="1"/>
      <w:marLeft w:val="0"/>
      <w:marRight w:val="0"/>
      <w:marTop w:val="0"/>
      <w:marBottom w:val="0"/>
      <w:divBdr>
        <w:top w:val="none" w:sz="0" w:space="0" w:color="auto"/>
        <w:left w:val="none" w:sz="0" w:space="0" w:color="auto"/>
        <w:bottom w:val="none" w:sz="0" w:space="0" w:color="auto"/>
        <w:right w:val="none" w:sz="0" w:space="0" w:color="auto"/>
      </w:divBdr>
    </w:div>
    <w:div w:id="1982536668">
      <w:bodyDiv w:val="1"/>
      <w:marLeft w:val="0"/>
      <w:marRight w:val="0"/>
      <w:marTop w:val="0"/>
      <w:marBottom w:val="0"/>
      <w:divBdr>
        <w:top w:val="none" w:sz="0" w:space="0" w:color="auto"/>
        <w:left w:val="none" w:sz="0" w:space="0" w:color="auto"/>
        <w:bottom w:val="none" w:sz="0" w:space="0" w:color="auto"/>
        <w:right w:val="none" w:sz="0" w:space="0" w:color="auto"/>
      </w:divBdr>
    </w:div>
    <w:div w:id="1994337550">
      <w:bodyDiv w:val="1"/>
      <w:marLeft w:val="0"/>
      <w:marRight w:val="0"/>
      <w:marTop w:val="0"/>
      <w:marBottom w:val="0"/>
      <w:divBdr>
        <w:top w:val="none" w:sz="0" w:space="0" w:color="auto"/>
        <w:left w:val="none" w:sz="0" w:space="0" w:color="auto"/>
        <w:bottom w:val="none" w:sz="0" w:space="0" w:color="auto"/>
        <w:right w:val="none" w:sz="0" w:space="0" w:color="auto"/>
      </w:divBdr>
    </w:div>
    <w:div w:id="2095399037">
      <w:bodyDiv w:val="1"/>
      <w:marLeft w:val="0"/>
      <w:marRight w:val="0"/>
      <w:marTop w:val="0"/>
      <w:marBottom w:val="0"/>
      <w:divBdr>
        <w:top w:val="none" w:sz="0" w:space="0" w:color="auto"/>
        <w:left w:val="none" w:sz="0" w:space="0" w:color="auto"/>
        <w:bottom w:val="none" w:sz="0" w:space="0" w:color="auto"/>
        <w:right w:val="none" w:sz="0" w:space="0" w:color="auto"/>
      </w:divBdr>
    </w:div>
    <w:div w:id="2108647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github.com/usdot-jpo-ode/jpo-ode/issues" TargetMode="External"/><Relationship Id="rId26" Type="http://schemas.openxmlformats.org/officeDocument/2006/relationships/hyperlink" Target="https://maven.apache.org/" TargetMode="External"/><Relationship Id="rId39" Type="http://schemas.openxmlformats.org/officeDocument/2006/relationships/hyperlink" Target="http://editor.swagger.io/" TargetMode="External"/><Relationship Id="rId3" Type="http://schemas.openxmlformats.org/officeDocument/2006/relationships/customXml" Target="../customXml/item3.xml"/><Relationship Id="rId21" Type="http://schemas.openxmlformats.org/officeDocument/2006/relationships/image" Target="media/image3.emf"/><Relationship Id="rId34" Type="http://schemas.openxmlformats.org/officeDocument/2006/relationships/hyperlink" Target="https://cvcs.samanage.com" TargetMode="External"/><Relationship Id="rId42" Type="http://schemas.microsoft.com/office/2011/relationships/commentsExtended" Target="commentsExtended.xml"/><Relationship Id="rId47" Type="http://schemas.openxmlformats.org/officeDocument/2006/relationships/hyperlink" Target="https://www.confluent.io/blog/a-comprehensive-open-source-rest-proxy-for-kafka/" TargetMode="External"/><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usdotjpoode.atlassian.net/browse/ODE-146" TargetMode="External"/><Relationship Id="rId25" Type="http://schemas.openxmlformats.org/officeDocument/2006/relationships/hyperlink" Target="https://eclipse.org" TargetMode="External"/><Relationship Id="rId33" Type="http://schemas.openxmlformats.org/officeDocument/2006/relationships/hyperlink" Target="https://github.com/usdot-jpo-ode/jpo-ode" TargetMode="External"/><Relationship Id="rId38" Type="http://schemas.openxmlformats.org/officeDocument/2006/relationships/hyperlink" Target="http://editor.swagger.io/" TargetMode="External"/><Relationship Id="rId46" Type="http://schemas.openxmlformats.org/officeDocument/2006/relationships/hyperlink" Target="http://tools.ietf.org/html/rfc6455" TargetMode="External"/><Relationship Id="rId2" Type="http://schemas.openxmlformats.org/officeDocument/2006/relationships/customXml" Target="../customXml/item2.xml"/><Relationship Id="rId16" Type="http://schemas.openxmlformats.org/officeDocument/2006/relationships/hyperlink" Target="http://www.boozallen.com" TargetMode="External"/><Relationship Id="rId20" Type="http://schemas.openxmlformats.org/officeDocument/2006/relationships/image" Target="media/image2.tiff"/><Relationship Id="rId29" Type="http://schemas.openxmlformats.org/officeDocument/2006/relationships/footer" Target="footer2.xml"/><Relationship Id="rId41"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www.oracle.com/technetwork/java/javase/downloads/jdk8-downloads-2133151.html" TargetMode="External"/><Relationship Id="rId32" Type="http://schemas.openxmlformats.org/officeDocument/2006/relationships/hyperlink" Target="https://github.com/usdot-jpo-ode/jpo-cvdp" TargetMode="External"/><Relationship Id="rId37" Type="http://schemas.openxmlformats.org/officeDocument/2006/relationships/hyperlink" Target="https://github.com/usdot-jpo-ode/jpo-ode/blob/develop/docs/ODESwagger.yaml" TargetMode="External"/><Relationship Id="rId40" Type="http://schemas.openxmlformats.org/officeDocument/2006/relationships/image" Target="media/image5.png"/><Relationship Id="rId45" Type="http://schemas.openxmlformats.org/officeDocument/2006/relationships/hyperlink" Target="https://github.com/usdot-jpo-ode/jpo-ode/blob/develop/docs/ODESwagger.yaml" TargetMode="External"/><Relationship Id="rId5" Type="http://schemas.openxmlformats.org/officeDocument/2006/relationships/numbering" Target="numbering.xml"/><Relationship Id="rId15" Type="http://schemas.openxmlformats.org/officeDocument/2006/relationships/hyperlink" Target="http://www.boozallen.com" TargetMode="External"/><Relationship Id="rId23" Type="http://schemas.openxmlformats.org/officeDocument/2006/relationships/hyperlink" Target="https://github.com/usdot-jpo-ode/jpo-ode" TargetMode="External"/><Relationship Id="rId28" Type="http://schemas.openxmlformats.org/officeDocument/2006/relationships/hyperlink" Target="http://www.oss.com/" TargetMode="External"/><Relationship Id="rId36" Type="http://schemas.openxmlformats.org/officeDocument/2006/relationships/hyperlink" Target="http://swagger.io/" TargetMode="External"/><Relationship Id="rId49"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hyperlink" Target="https://github.com/usdot-jpo-ode/jpo-ode/issues" TargetMode="External"/><Relationship Id="rId31" Type="http://schemas.openxmlformats.org/officeDocument/2006/relationships/hyperlink" Target="https://github.com/usdot-jpo-ode" TargetMode="External"/><Relationship Id="rId44" Type="http://schemas.openxmlformats.org/officeDocument/2006/relationships/hyperlink" Target="https://github.com/usdot-jpo-ode/jpo-ode/blob/develop/docs/ODESwagger.yaml"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git-scm.com/" TargetMode="External"/><Relationship Id="rId27" Type="http://schemas.openxmlformats.org/officeDocument/2006/relationships/hyperlink" Target="http://www.oss.com/" TargetMode="External"/><Relationship Id="rId30" Type="http://schemas.openxmlformats.org/officeDocument/2006/relationships/hyperlink" Target="https://logback.qos.ch/manual/" TargetMode="External"/><Relationship Id="rId35" Type="http://schemas.openxmlformats.org/officeDocument/2006/relationships/image" Target="media/image4.png"/><Relationship Id="rId43" Type="http://schemas.openxmlformats.org/officeDocument/2006/relationships/image" Target="media/image6.png"/><Relationship Id="rId48" Type="http://schemas.openxmlformats.org/officeDocument/2006/relationships/hyperlink" Target="https://github.com/b/kafka-websocket/blob/master/pom.xml" TargetMode="External"/><Relationship Id="rId8" Type="http://schemas.openxmlformats.org/officeDocument/2006/relationships/webSettings" Target="webSettings.xml"/><Relationship Id="rId51"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586443\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Banded">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B1E3BE65-4EE4-4EAE-9CD3-D88D8783A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153</TotalTime>
  <Pages>70</Pages>
  <Words>11819</Words>
  <Characters>67369</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JPO ODE User Guide</vt:lpstr>
    </vt:vector>
  </TitlesOfParts>
  <Company/>
  <LinksUpToDate>false</LinksUpToDate>
  <CharactersWithSpaces>79030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JPO ODE User Guide</dc:title>
  <dc:subject/>
  <dc:creator>Bobo, Tory [USA]</dc:creator>
  <cp:keywords/>
  <dc:description/>
  <cp:lastModifiedBy>Musavi, Hamid [USA]</cp:lastModifiedBy>
  <cp:revision>10</cp:revision>
  <cp:lastPrinted>2017-01-18T03:07:00Z</cp:lastPrinted>
  <dcterms:created xsi:type="dcterms:W3CDTF">2017-08-28T19:32:00Z</dcterms:created>
  <dcterms:modified xsi:type="dcterms:W3CDTF">2017-09-01T15:26:00Z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